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1B0D8A2" w14:textId="77777777" w:rsidR="00E27C55" w:rsidRPr="00C54284" w:rsidRDefault="00E27C55" w:rsidP="00812DD8">
      <w:pPr>
        <w:spacing w:before="100" w:beforeAutospacing="1" w:after="100" w:afterAutospacing="1"/>
        <w:rPr>
          <w:rFonts w:ascii="Segoe UI" w:hAnsi="Segoe UI" w:cs="Segoe UI"/>
        </w:rPr>
      </w:pPr>
      <w:r w:rsidRPr="00C54284">
        <w:rPr>
          <w:rFonts w:ascii="Segoe UI" w:hAnsi="Segoe UI" w:cs="Segoe UI"/>
          <w:noProof/>
        </w:rPr>
        <w:drawing>
          <wp:anchor distT="0" distB="0" distL="114300" distR="114300" simplePos="0" relativeHeight="251659264" behindDoc="0" locked="0" layoutInCell="1" allowOverlap="1" wp14:anchorId="2AB51FC1" wp14:editId="0190086F">
            <wp:simplePos x="0" y="0"/>
            <wp:positionH relativeFrom="column">
              <wp:align>right</wp:align>
            </wp:positionH>
            <wp:positionV relativeFrom="paragraph">
              <wp:align>top</wp:align>
            </wp:positionV>
            <wp:extent cx="1102995" cy="1097280"/>
            <wp:effectExtent l="0" t="0" r="1905" b="7620"/>
            <wp:wrapSquare wrapText="bothSides"/>
            <wp:docPr id="9" name="Picture 9" descr="C:\Users\v-brm\AppData\Local\Microsoft\Windows\Temporary Internet Files\Content.Outlook\2026E86O\ITLC Logo Design v3 - IT Green 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v-brm\AppData\Local\Microsoft\Windows\Temporary Internet Files\Content.Outlook\2026E86O\ITLC Logo Design v3 - IT Green 0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02995" cy="1097280"/>
                    </a:xfrm>
                    <a:prstGeom prst="rect">
                      <a:avLst/>
                    </a:prstGeom>
                    <a:noFill/>
                    <a:ln>
                      <a:noFill/>
                    </a:ln>
                  </pic:spPr>
                </pic:pic>
              </a:graphicData>
            </a:graphic>
          </wp:anchor>
        </w:drawing>
      </w:r>
      <w:r w:rsidRPr="00C54284">
        <w:rPr>
          <w:rFonts w:ascii="Segoe UI" w:hAnsi="Segoe UI" w:cs="Segoe UI"/>
        </w:rPr>
        <w:br w:type="textWrapping" w:clear="all"/>
      </w:r>
    </w:p>
    <w:p w14:paraId="3873891B" w14:textId="77777777" w:rsidR="00E27C55" w:rsidRPr="00C54284" w:rsidRDefault="00E27C55" w:rsidP="00E27C55">
      <w:pPr>
        <w:pStyle w:val="TemplateTitle"/>
        <w:spacing w:before="1440"/>
        <w:rPr>
          <w:rFonts w:ascii="Segoe UI" w:hAnsi="Segoe UI" w:cs="Segoe UI"/>
          <w:sz w:val="56"/>
          <w:szCs w:val="56"/>
        </w:rPr>
      </w:pPr>
      <w:r w:rsidRPr="00C54284">
        <w:rPr>
          <w:rFonts w:ascii="Segoe UI" w:hAnsi="Segoe UI" w:cs="Segoe UI"/>
          <w:sz w:val="56"/>
          <w:szCs w:val="56"/>
        </w:rPr>
        <w:t>Technical Specification</w:t>
      </w:r>
    </w:p>
    <w:p w14:paraId="435FAADF" w14:textId="77777777" w:rsidR="00E27C55" w:rsidRPr="00C54284" w:rsidRDefault="00E27C55" w:rsidP="00E27C55">
      <w:pPr>
        <w:pStyle w:val="ProjectName"/>
        <w:spacing w:after="3000" w:line="480" w:lineRule="auto"/>
        <w:rPr>
          <w:rStyle w:val="Hyperlink"/>
          <w:rFonts w:ascii="Segoe UI" w:hAnsi="Segoe UI" w:cs="Segoe UI"/>
          <w:iCs w:val="0"/>
          <w:smallCaps/>
          <w:sz w:val="56"/>
          <w:szCs w:val="56"/>
        </w:rPr>
      </w:pPr>
      <w:r w:rsidRPr="00C54284">
        <w:rPr>
          <w:rStyle w:val="Hyperlink"/>
          <w:rFonts w:ascii="Segoe UI" w:hAnsi="Segoe UI" w:cs="Segoe UI"/>
          <w:iCs w:val="0"/>
          <w:sz w:val="56"/>
          <w:szCs w:val="56"/>
        </w:rPr>
        <w:t>Matter Center</w:t>
      </w:r>
    </w:p>
    <w:p w14:paraId="482B1397" w14:textId="77777777" w:rsidR="00E27C55" w:rsidRPr="00C54284" w:rsidRDefault="00E27C55" w:rsidP="00E27C55">
      <w:pPr>
        <w:rPr>
          <w:rFonts w:ascii="Segoe UI" w:hAnsi="Segoe UI" w:cs="Segoe UI"/>
        </w:rPr>
      </w:pPr>
    </w:p>
    <w:p w14:paraId="379B54E2" w14:textId="77777777" w:rsidR="00E27C55" w:rsidRPr="00C54284" w:rsidRDefault="00E27C55" w:rsidP="00E27C55">
      <w:pPr>
        <w:rPr>
          <w:rFonts w:ascii="Segoe UI" w:hAnsi="Segoe UI" w:cs="Segoe UI"/>
        </w:rPr>
      </w:pPr>
    </w:p>
    <w:tbl>
      <w:tblPr>
        <w:tblW w:w="9630" w:type="dxa"/>
        <w:tblInd w:w="778" w:type="dxa"/>
        <w:tblBorders>
          <w:top w:val="single" w:sz="4" w:space="0" w:color="auto"/>
          <w:bottom w:val="single" w:sz="4" w:space="0" w:color="auto"/>
        </w:tblBorders>
        <w:tblCellMar>
          <w:top w:w="29" w:type="dxa"/>
          <w:left w:w="58" w:type="dxa"/>
          <w:bottom w:w="29" w:type="dxa"/>
          <w:right w:w="58" w:type="dxa"/>
        </w:tblCellMar>
        <w:tblLook w:val="01E0" w:firstRow="1" w:lastRow="1" w:firstColumn="1" w:lastColumn="1" w:noHBand="0" w:noVBand="0"/>
      </w:tblPr>
      <w:tblGrid>
        <w:gridCol w:w="3600"/>
        <w:gridCol w:w="6030"/>
      </w:tblGrid>
      <w:tr w:rsidR="00E27C55" w:rsidRPr="00C54284" w14:paraId="7A45A167" w14:textId="77777777" w:rsidTr="00E27C55">
        <w:trPr>
          <w:trHeight w:val="298"/>
        </w:trPr>
        <w:tc>
          <w:tcPr>
            <w:tcW w:w="3600" w:type="dxa"/>
            <w:shd w:val="clear" w:color="auto" w:fill="auto"/>
            <w:vAlign w:val="center"/>
          </w:tcPr>
          <w:p w14:paraId="5D143173" w14:textId="77777777" w:rsidR="00E27C55" w:rsidRPr="00C54284" w:rsidRDefault="00E27C55" w:rsidP="00E27C55">
            <w:pPr>
              <w:pStyle w:val="TableCell"/>
              <w:spacing w:before="0" w:after="0"/>
              <w:jc w:val="right"/>
              <w:rPr>
                <w:rFonts w:ascii="Segoe UI" w:hAnsi="Segoe UI" w:cs="Segoe UI"/>
                <w:b/>
              </w:rPr>
            </w:pPr>
            <w:r w:rsidRPr="00C54284">
              <w:rPr>
                <w:rFonts w:ascii="Segoe UI" w:hAnsi="Segoe UI" w:cs="Segoe UI"/>
                <w:b/>
              </w:rPr>
              <w:t>Filename:</w:t>
            </w:r>
          </w:p>
        </w:tc>
        <w:tc>
          <w:tcPr>
            <w:tcW w:w="6030" w:type="dxa"/>
            <w:shd w:val="clear" w:color="auto" w:fill="auto"/>
            <w:vAlign w:val="center"/>
          </w:tcPr>
          <w:p w14:paraId="6AB9F053" w14:textId="77777777" w:rsidR="00E27C55" w:rsidRPr="00C54284" w:rsidRDefault="00E27C55" w:rsidP="00E27C55">
            <w:pPr>
              <w:rPr>
                <w:rFonts w:ascii="Segoe UI" w:hAnsi="Segoe UI" w:cs="Segoe UI"/>
              </w:rPr>
            </w:pPr>
            <w:r w:rsidRPr="00C54284">
              <w:rPr>
                <w:rFonts w:ascii="Segoe UI" w:hAnsi="Segoe UI" w:cs="Segoe UI"/>
              </w:rPr>
              <w:fldChar w:fldCharType="begin"/>
            </w:r>
            <w:r w:rsidRPr="00C54284">
              <w:rPr>
                <w:rFonts w:ascii="Segoe UI" w:hAnsi="Segoe UI" w:cs="Segoe UI"/>
              </w:rPr>
              <w:instrText xml:space="preserve"> FILENAME   \* MERGEFORMAT </w:instrText>
            </w:r>
            <w:r w:rsidRPr="00C54284">
              <w:rPr>
                <w:rFonts w:ascii="Segoe UI" w:hAnsi="Segoe UI" w:cs="Segoe UI"/>
              </w:rPr>
              <w:fldChar w:fldCharType="separate"/>
            </w:r>
            <w:r w:rsidRPr="00C54284">
              <w:rPr>
                <w:rFonts w:ascii="Segoe UI" w:hAnsi="Segoe UI" w:cs="Segoe UI"/>
                <w:noProof/>
              </w:rPr>
              <w:t>ITLC_Technical_Spec_Template_V2.0</w:t>
            </w:r>
            <w:r w:rsidRPr="00C54284">
              <w:rPr>
                <w:rFonts w:ascii="Segoe UI" w:hAnsi="Segoe UI" w:cs="Segoe UI"/>
              </w:rPr>
              <w:fldChar w:fldCharType="end"/>
            </w:r>
          </w:p>
        </w:tc>
      </w:tr>
      <w:tr w:rsidR="00E27C55" w:rsidRPr="00C54284" w14:paraId="3BFDD837" w14:textId="77777777" w:rsidTr="00E27C55">
        <w:trPr>
          <w:trHeight w:val="298"/>
        </w:trPr>
        <w:tc>
          <w:tcPr>
            <w:tcW w:w="3600" w:type="dxa"/>
            <w:shd w:val="clear" w:color="auto" w:fill="auto"/>
            <w:vAlign w:val="center"/>
          </w:tcPr>
          <w:p w14:paraId="5C4DD2EB" w14:textId="77777777" w:rsidR="00E27C55" w:rsidRPr="00C54284" w:rsidRDefault="00E27C55" w:rsidP="00E27C55">
            <w:pPr>
              <w:pStyle w:val="TableCell"/>
              <w:spacing w:before="0" w:after="0"/>
              <w:jc w:val="right"/>
              <w:rPr>
                <w:rFonts w:ascii="Segoe UI" w:hAnsi="Segoe UI" w:cs="Segoe UI"/>
                <w:b/>
              </w:rPr>
            </w:pPr>
            <w:r w:rsidRPr="00C54284">
              <w:rPr>
                <w:rFonts w:ascii="Segoe UI" w:hAnsi="Segoe UI" w:cs="Segoe UI"/>
                <w:b/>
              </w:rPr>
              <w:t>Last Save Date:</w:t>
            </w:r>
          </w:p>
        </w:tc>
        <w:tc>
          <w:tcPr>
            <w:tcW w:w="6030" w:type="dxa"/>
            <w:shd w:val="clear" w:color="auto" w:fill="auto"/>
            <w:vAlign w:val="center"/>
          </w:tcPr>
          <w:p w14:paraId="30A16DCB" w14:textId="2C417411" w:rsidR="00E27C55" w:rsidRPr="00C54284" w:rsidRDefault="00E27C55" w:rsidP="00E27C55">
            <w:pPr>
              <w:rPr>
                <w:rFonts w:ascii="Segoe UI" w:hAnsi="Segoe UI" w:cs="Segoe UI"/>
              </w:rPr>
            </w:pPr>
            <w:r w:rsidRPr="00C54284">
              <w:rPr>
                <w:rFonts w:ascii="Segoe UI" w:hAnsi="Segoe UI" w:cs="Segoe UI"/>
              </w:rPr>
              <w:fldChar w:fldCharType="begin"/>
            </w:r>
            <w:r w:rsidRPr="00C54284">
              <w:rPr>
                <w:rFonts w:ascii="Segoe UI" w:hAnsi="Segoe UI" w:cs="Segoe UI"/>
              </w:rPr>
              <w:instrText xml:space="preserve"> TIME  \@ "dddd, MMMM dd, yyyy" </w:instrText>
            </w:r>
            <w:r w:rsidRPr="00C54284">
              <w:rPr>
                <w:rFonts w:ascii="Segoe UI" w:hAnsi="Segoe UI" w:cs="Segoe UI"/>
              </w:rPr>
              <w:fldChar w:fldCharType="separate"/>
            </w:r>
            <w:ins w:id="0" w:author="Saurabh Verma" w:date="2015-11-18T12:06:00Z">
              <w:r w:rsidR="00CD63C8">
                <w:rPr>
                  <w:rFonts w:ascii="Segoe UI" w:hAnsi="Segoe UI" w:cs="Segoe UI"/>
                  <w:noProof/>
                </w:rPr>
                <w:t>Wednesday, November 18, 2015</w:t>
              </w:r>
            </w:ins>
            <w:del w:id="1" w:author="Saurabh Verma" w:date="2015-11-18T11:13:00Z">
              <w:r w:rsidR="001F7187" w:rsidDel="00A34A12">
                <w:rPr>
                  <w:rFonts w:ascii="Segoe UI" w:hAnsi="Segoe UI" w:cs="Segoe UI"/>
                  <w:noProof/>
                </w:rPr>
                <w:delText>Monday, September 21, 2015</w:delText>
              </w:r>
            </w:del>
            <w:r w:rsidRPr="00C54284">
              <w:rPr>
                <w:rFonts w:ascii="Segoe UI" w:hAnsi="Segoe UI" w:cs="Segoe UI"/>
                <w:noProof/>
              </w:rPr>
              <w:fldChar w:fldCharType="end"/>
            </w:r>
          </w:p>
        </w:tc>
      </w:tr>
      <w:tr w:rsidR="00E27C55" w:rsidRPr="00C54284" w14:paraId="3D53234C" w14:textId="77777777" w:rsidTr="00E27C55">
        <w:trPr>
          <w:trHeight w:val="298"/>
        </w:trPr>
        <w:tc>
          <w:tcPr>
            <w:tcW w:w="3600" w:type="dxa"/>
            <w:shd w:val="clear" w:color="auto" w:fill="auto"/>
            <w:vAlign w:val="center"/>
          </w:tcPr>
          <w:p w14:paraId="145C9D29" w14:textId="77777777" w:rsidR="00E27C55" w:rsidRPr="00C54284" w:rsidRDefault="00E27C55" w:rsidP="00E27C55">
            <w:pPr>
              <w:pStyle w:val="TableCell"/>
              <w:spacing w:before="0" w:after="0"/>
              <w:jc w:val="right"/>
              <w:rPr>
                <w:rFonts w:ascii="Segoe UI" w:hAnsi="Segoe UI" w:cs="Segoe UI"/>
                <w:b/>
              </w:rPr>
            </w:pPr>
            <w:r w:rsidRPr="00C54284">
              <w:rPr>
                <w:rFonts w:ascii="Segoe UI" w:hAnsi="Segoe UI" w:cs="Segoe UI"/>
                <w:b/>
              </w:rPr>
              <w:t>Author(s):</w:t>
            </w:r>
          </w:p>
        </w:tc>
        <w:tc>
          <w:tcPr>
            <w:tcW w:w="6030" w:type="dxa"/>
            <w:shd w:val="clear" w:color="auto" w:fill="auto"/>
            <w:vAlign w:val="center"/>
          </w:tcPr>
          <w:p w14:paraId="4005E5F1" w14:textId="77777777" w:rsidR="00E27C55" w:rsidRPr="00C54284" w:rsidRDefault="00E27C55" w:rsidP="00E27C55">
            <w:pPr>
              <w:rPr>
                <w:rFonts w:ascii="Segoe UI" w:hAnsi="Segoe UI" w:cs="Segoe UI"/>
              </w:rPr>
            </w:pPr>
            <w:r w:rsidRPr="00C54284">
              <w:rPr>
                <w:rFonts w:ascii="Segoe UI" w:hAnsi="Segoe UI" w:cs="Segoe UI"/>
              </w:rPr>
              <w:t xml:space="preserve">MAQ Software </w:t>
            </w:r>
          </w:p>
        </w:tc>
      </w:tr>
      <w:tr w:rsidR="00E27C55" w:rsidRPr="00C54284" w14:paraId="1A81D7C5" w14:textId="77777777" w:rsidTr="00E27C55">
        <w:trPr>
          <w:trHeight w:val="298"/>
        </w:trPr>
        <w:tc>
          <w:tcPr>
            <w:tcW w:w="3600" w:type="dxa"/>
            <w:shd w:val="clear" w:color="auto" w:fill="auto"/>
            <w:vAlign w:val="center"/>
          </w:tcPr>
          <w:p w14:paraId="397DDECB" w14:textId="77777777" w:rsidR="00E27C55" w:rsidRPr="00C54284" w:rsidRDefault="00E27C55" w:rsidP="00E27C55">
            <w:pPr>
              <w:pStyle w:val="TableCell"/>
              <w:spacing w:before="0" w:after="0"/>
              <w:jc w:val="right"/>
              <w:rPr>
                <w:rFonts w:ascii="Segoe UI" w:hAnsi="Segoe UI" w:cs="Segoe UI"/>
                <w:b/>
              </w:rPr>
            </w:pPr>
            <w:r w:rsidRPr="00C54284">
              <w:rPr>
                <w:rFonts w:ascii="Segoe UI" w:hAnsi="Segoe UI" w:cs="Segoe UI"/>
                <w:b/>
              </w:rPr>
              <w:t>File Location:</w:t>
            </w:r>
          </w:p>
        </w:tc>
        <w:tc>
          <w:tcPr>
            <w:tcW w:w="6030" w:type="dxa"/>
            <w:shd w:val="clear" w:color="auto" w:fill="auto"/>
            <w:vAlign w:val="center"/>
          </w:tcPr>
          <w:p w14:paraId="2CD8F6D3" w14:textId="2A4E0EBB" w:rsidR="00E27C55" w:rsidRPr="00C54284" w:rsidRDefault="00A34A12" w:rsidP="00E27C55">
            <w:pPr>
              <w:rPr>
                <w:rFonts w:ascii="Segoe UI" w:hAnsi="Segoe UI" w:cs="Segoe UI"/>
                <w:color w:val="0000FF"/>
                <w:u w:val="single"/>
              </w:rPr>
            </w:pPr>
            <w:hyperlink r:id="rId9" w:anchor="path=%24%2FMatter+Center%2FDocuments&amp;_a=contents" w:history="1">
              <w:r w:rsidR="00443751" w:rsidRPr="00C54284">
                <w:rPr>
                  <w:rStyle w:val="Hyperlink"/>
                  <w:rFonts w:ascii="Segoe UI" w:hAnsi="Segoe UI" w:cs="Segoe UI"/>
                </w:rPr>
                <w:t>VSO</w:t>
              </w:r>
            </w:hyperlink>
          </w:p>
        </w:tc>
      </w:tr>
      <w:tr w:rsidR="00E27C55" w:rsidRPr="00C54284" w14:paraId="34342F83" w14:textId="77777777" w:rsidTr="00E27C55">
        <w:trPr>
          <w:trHeight w:val="298"/>
        </w:trPr>
        <w:tc>
          <w:tcPr>
            <w:tcW w:w="3600" w:type="dxa"/>
            <w:shd w:val="clear" w:color="auto" w:fill="auto"/>
            <w:vAlign w:val="center"/>
          </w:tcPr>
          <w:p w14:paraId="023F4F40" w14:textId="77777777" w:rsidR="00E27C55" w:rsidRPr="00C54284" w:rsidRDefault="00E27C55" w:rsidP="00E27C55">
            <w:pPr>
              <w:pStyle w:val="TableCell"/>
              <w:spacing w:before="0" w:after="0"/>
              <w:jc w:val="right"/>
              <w:rPr>
                <w:rFonts w:ascii="Segoe UI" w:hAnsi="Segoe UI" w:cs="Segoe UI"/>
                <w:b/>
              </w:rPr>
            </w:pPr>
            <w:r w:rsidRPr="00C54284">
              <w:rPr>
                <w:rFonts w:ascii="Segoe UI" w:hAnsi="Segoe UI" w:cs="Segoe UI"/>
                <w:b/>
              </w:rPr>
              <w:t>Project Information Classification:</w:t>
            </w:r>
          </w:p>
        </w:tc>
        <w:tc>
          <w:tcPr>
            <w:tcW w:w="6030" w:type="dxa"/>
            <w:shd w:val="clear" w:color="auto" w:fill="auto"/>
            <w:vAlign w:val="center"/>
          </w:tcPr>
          <w:p w14:paraId="51D003F2" w14:textId="3A1429DC" w:rsidR="00E27C55" w:rsidRPr="00C54284" w:rsidRDefault="00E27C55" w:rsidP="0068503A">
            <w:pPr>
              <w:rPr>
                <w:rFonts w:ascii="Segoe UI" w:hAnsi="Segoe UI" w:cs="Segoe UI"/>
              </w:rPr>
            </w:pPr>
            <w:r w:rsidRPr="00C54284">
              <w:rPr>
                <w:rStyle w:val="Hyperlink"/>
                <w:rFonts w:ascii="Segoe UI" w:hAnsi="Segoe UI" w:cs="Segoe UI"/>
              </w:rPr>
              <w:t>MBI</w:t>
            </w:r>
          </w:p>
        </w:tc>
      </w:tr>
      <w:tr w:rsidR="00E27C55" w:rsidRPr="00C54284" w14:paraId="030F199D" w14:textId="77777777" w:rsidTr="00E27C55">
        <w:trPr>
          <w:trHeight w:val="298"/>
        </w:trPr>
        <w:tc>
          <w:tcPr>
            <w:tcW w:w="9630" w:type="dxa"/>
            <w:gridSpan w:val="2"/>
            <w:shd w:val="clear" w:color="auto" w:fill="auto"/>
            <w:vAlign w:val="center"/>
          </w:tcPr>
          <w:p w14:paraId="510F81D7" w14:textId="77777777" w:rsidR="00E27C55" w:rsidRPr="00C54284" w:rsidRDefault="00E27C55" w:rsidP="00E27C55">
            <w:pPr>
              <w:pStyle w:val="NormalWeb"/>
              <w:rPr>
                <w:rFonts w:ascii="Segoe UI" w:hAnsi="Segoe UI" w:cs="Segoe UI"/>
                <w:b/>
                <w:sz w:val="18"/>
                <w:szCs w:val="18"/>
              </w:rPr>
            </w:pPr>
          </w:p>
          <w:p w14:paraId="5AF4F95C" w14:textId="77777777" w:rsidR="00E27C55" w:rsidRPr="00C54284" w:rsidRDefault="00E27C55" w:rsidP="00E27C55">
            <w:pPr>
              <w:pStyle w:val="NormalWeb"/>
              <w:rPr>
                <w:rFonts w:ascii="Segoe UI" w:hAnsi="Segoe UI" w:cs="Segoe UI"/>
                <w:sz w:val="18"/>
                <w:szCs w:val="18"/>
              </w:rPr>
            </w:pPr>
            <w:r w:rsidRPr="00C54284">
              <w:rPr>
                <w:rFonts w:ascii="Segoe UI" w:hAnsi="Segoe UI" w:cs="Segoe UI"/>
                <w:b/>
                <w:sz w:val="18"/>
                <w:szCs w:val="18"/>
              </w:rPr>
              <w:t xml:space="preserve">Microsoft Confidential: </w:t>
            </w:r>
            <w:r w:rsidRPr="00C54284">
              <w:rPr>
                <w:rFonts w:ascii="Segoe UI" w:hAnsi="Segoe UI" w:cs="Segoe UI"/>
                <w:sz w:val="18"/>
                <w:szCs w:val="18"/>
              </w:rPr>
              <w:t xml:space="preserve">This document must be handled in accordance with its assigned information classification. Refer to </w:t>
            </w:r>
            <w:r w:rsidRPr="00C54284">
              <w:rPr>
                <w:rFonts w:ascii="Segoe UI" w:hAnsi="Segoe UI" w:cs="Segoe UI"/>
                <w:color w:val="000000"/>
                <w:sz w:val="18"/>
                <w:szCs w:val="18"/>
              </w:rPr>
              <w:t>InfoSec #2.0 Information Classification &amp; Handling Standard for more information.</w:t>
            </w:r>
          </w:p>
        </w:tc>
      </w:tr>
    </w:tbl>
    <w:p w14:paraId="755651AE" w14:textId="77777777" w:rsidR="00E27C55" w:rsidRPr="00C54284" w:rsidRDefault="00E27C55" w:rsidP="00E27C55">
      <w:pPr>
        <w:rPr>
          <w:rFonts w:ascii="Segoe UI" w:hAnsi="Segoe UI" w:cs="Segoe UI"/>
        </w:rPr>
      </w:pPr>
    </w:p>
    <w:p w14:paraId="0B888284" w14:textId="77777777" w:rsidR="00E27C55" w:rsidRPr="00C54284" w:rsidRDefault="00E27C55" w:rsidP="00E27C55">
      <w:pPr>
        <w:rPr>
          <w:rFonts w:ascii="Segoe UI" w:hAnsi="Segoe UI" w:cs="Segoe UI"/>
          <w:sz w:val="28"/>
          <w:szCs w:val="28"/>
        </w:rPr>
      </w:pPr>
    </w:p>
    <w:bookmarkStart w:id="2" w:name="_Toc398203300" w:displacedByCustomXml="next"/>
    <w:bookmarkEnd w:id="2" w:displacedByCustomXml="next"/>
    <w:bookmarkStart w:id="3" w:name="_Toc398203081" w:displacedByCustomXml="next"/>
    <w:bookmarkEnd w:id="3" w:displacedByCustomXml="next"/>
    <w:bookmarkStart w:id="4" w:name="_Toc398134189" w:displacedByCustomXml="next"/>
    <w:bookmarkEnd w:id="4" w:displacedByCustomXml="next"/>
    <w:bookmarkStart w:id="5" w:name="_Toc398133970" w:displacedByCustomXml="next"/>
    <w:bookmarkEnd w:id="5" w:displacedByCustomXml="next"/>
    <w:bookmarkStart w:id="6" w:name="_Toc398203299" w:displacedByCustomXml="next"/>
    <w:bookmarkEnd w:id="6" w:displacedByCustomXml="next"/>
    <w:bookmarkStart w:id="7" w:name="_Toc398203080" w:displacedByCustomXml="next"/>
    <w:bookmarkEnd w:id="7" w:displacedByCustomXml="next"/>
    <w:bookmarkStart w:id="8" w:name="_Toc398134188" w:displacedByCustomXml="next"/>
    <w:bookmarkEnd w:id="8" w:displacedByCustomXml="next"/>
    <w:bookmarkStart w:id="9" w:name="_Toc398133969" w:displacedByCustomXml="next"/>
    <w:bookmarkEnd w:id="9" w:displacedByCustomXml="next"/>
    <w:bookmarkStart w:id="10" w:name="_Toc398203298" w:displacedByCustomXml="next"/>
    <w:bookmarkEnd w:id="10" w:displacedByCustomXml="next"/>
    <w:bookmarkStart w:id="11" w:name="_Toc398203079" w:displacedByCustomXml="next"/>
    <w:bookmarkEnd w:id="11" w:displacedByCustomXml="next"/>
    <w:bookmarkStart w:id="12" w:name="_Toc398134187" w:displacedByCustomXml="next"/>
    <w:bookmarkEnd w:id="12" w:displacedByCustomXml="next"/>
    <w:bookmarkStart w:id="13" w:name="_Toc398133968" w:displacedByCustomXml="next"/>
    <w:bookmarkEnd w:id="13" w:displacedByCustomXml="next"/>
    <w:bookmarkStart w:id="14" w:name="_Toc398203297" w:displacedByCustomXml="next"/>
    <w:bookmarkEnd w:id="14" w:displacedByCustomXml="next"/>
    <w:bookmarkStart w:id="15" w:name="_Toc398203078" w:displacedByCustomXml="next"/>
    <w:bookmarkEnd w:id="15" w:displacedByCustomXml="next"/>
    <w:bookmarkStart w:id="16" w:name="_Toc398134186" w:displacedByCustomXml="next"/>
    <w:bookmarkEnd w:id="16" w:displacedByCustomXml="next"/>
    <w:bookmarkStart w:id="17" w:name="_Toc398133967" w:displacedByCustomXml="next"/>
    <w:bookmarkEnd w:id="17" w:displacedByCustomXml="next"/>
    <w:bookmarkStart w:id="18" w:name="_Toc398203296" w:displacedByCustomXml="next"/>
    <w:bookmarkEnd w:id="18" w:displacedByCustomXml="next"/>
    <w:bookmarkStart w:id="19" w:name="_Toc398203077" w:displacedByCustomXml="next"/>
    <w:bookmarkEnd w:id="19" w:displacedByCustomXml="next"/>
    <w:bookmarkStart w:id="20" w:name="_Toc398134185" w:displacedByCustomXml="next"/>
    <w:bookmarkEnd w:id="20" w:displacedByCustomXml="next"/>
    <w:bookmarkStart w:id="21" w:name="_Toc398133966" w:displacedByCustomXml="next"/>
    <w:bookmarkEnd w:id="21" w:displacedByCustomXml="next"/>
    <w:bookmarkStart w:id="22" w:name="_Toc398203295" w:displacedByCustomXml="next"/>
    <w:bookmarkEnd w:id="22" w:displacedByCustomXml="next"/>
    <w:bookmarkStart w:id="23" w:name="_Toc398203076" w:displacedByCustomXml="next"/>
    <w:bookmarkEnd w:id="23" w:displacedByCustomXml="next"/>
    <w:bookmarkStart w:id="24" w:name="_Toc398134184" w:displacedByCustomXml="next"/>
    <w:bookmarkEnd w:id="24" w:displacedByCustomXml="next"/>
    <w:bookmarkStart w:id="25" w:name="_Toc398133965" w:displacedByCustomXml="next"/>
    <w:bookmarkEnd w:id="25" w:displacedByCustomXml="next"/>
    <w:bookmarkStart w:id="26" w:name="_Toc398203294" w:displacedByCustomXml="next"/>
    <w:bookmarkEnd w:id="26" w:displacedByCustomXml="next"/>
    <w:bookmarkStart w:id="27" w:name="_Toc398203075" w:displacedByCustomXml="next"/>
    <w:bookmarkEnd w:id="27" w:displacedByCustomXml="next"/>
    <w:bookmarkStart w:id="28" w:name="_Toc398134183" w:displacedByCustomXml="next"/>
    <w:bookmarkEnd w:id="28" w:displacedByCustomXml="next"/>
    <w:bookmarkStart w:id="29" w:name="_Toc398133964" w:displacedByCustomXml="next"/>
    <w:bookmarkEnd w:id="29" w:displacedByCustomXml="next"/>
    <w:bookmarkStart w:id="30" w:name="_Toc398203293" w:displacedByCustomXml="next"/>
    <w:bookmarkEnd w:id="30" w:displacedByCustomXml="next"/>
    <w:bookmarkStart w:id="31" w:name="_Toc398203074" w:displacedByCustomXml="next"/>
    <w:bookmarkEnd w:id="31" w:displacedByCustomXml="next"/>
    <w:bookmarkStart w:id="32" w:name="_Toc398134182" w:displacedByCustomXml="next"/>
    <w:bookmarkEnd w:id="32" w:displacedByCustomXml="next"/>
    <w:bookmarkStart w:id="33" w:name="_Toc398133963" w:displacedByCustomXml="next"/>
    <w:bookmarkEnd w:id="33" w:displacedByCustomXml="next"/>
    <w:bookmarkStart w:id="34" w:name="_Toc398203292" w:displacedByCustomXml="next"/>
    <w:bookmarkEnd w:id="34" w:displacedByCustomXml="next"/>
    <w:bookmarkStart w:id="35" w:name="_Toc398203073" w:displacedByCustomXml="next"/>
    <w:bookmarkEnd w:id="35" w:displacedByCustomXml="next"/>
    <w:bookmarkStart w:id="36" w:name="_Toc398134181" w:displacedByCustomXml="next"/>
    <w:bookmarkEnd w:id="36" w:displacedByCustomXml="next"/>
    <w:bookmarkStart w:id="37" w:name="_Toc398133962" w:displacedByCustomXml="next"/>
    <w:bookmarkEnd w:id="37" w:displacedByCustomXml="next"/>
    <w:bookmarkStart w:id="38" w:name="_Toc398203291" w:displacedByCustomXml="next"/>
    <w:bookmarkEnd w:id="38" w:displacedByCustomXml="next"/>
    <w:bookmarkStart w:id="39" w:name="_Toc398203072" w:displacedByCustomXml="next"/>
    <w:bookmarkEnd w:id="39" w:displacedByCustomXml="next"/>
    <w:bookmarkStart w:id="40" w:name="_Toc398134180" w:displacedByCustomXml="next"/>
    <w:bookmarkEnd w:id="40" w:displacedByCustomXml="next"/>
    <w:bookmarkStart w:id="41" w:name="_Toc398133961" w:displacedByCustomXml="next"/>
    <w:bookmarkEnd w:id="41" w:displacedByCustomXml="next"/>
    <w:bookmarkStart w:id="42" w:name="_Toc393127903" w:displacedByCustomXml="next"/>
    <w:sdt>
      <w:sdtPr>
        <w:rPr>
          <w:rFonts w:ascii="Times New Roman" w:eastAsia="Times New Roman" w:hAnsi="Times New Roman" w:cs="Times New Roman"/>
          <w:color w:val="auto"/>
          <w:sz w:val="24"/>
          <w:szCs w:val="24"/>
        </w:rPr>
        <w:id w:val="-1550528959"/>
        <w:docPartObj>
          <w:docPartGallery w:val="Table of Contents"/>
          <w:docPartUnique/>
        </w:docPartObj>
      </w:sdtPr>
      <w:sdtEndPr>
        <w:rPr>
          <w:b/>
          <w:bCs/>
          <w:noProof/>
        </w:rPr>
      </w:sdtEndPr>
      <w:sdtContent>
        <w:p w14:paraId="2570A61F" w14:textId="751F6DF8" w:rsidR="00F6347F" w:rsidRDefault="00F6347F">
          <w:pPr>
            <w:pStyle w:val="TOCHeading"/>
          </w:pPr>
          <w:r>
            <w:t>Table of Contents</w:t>
          </w:r>
        </w:p>
        <w:p w14:paraId="5D5F08C7" w14:textId="77777777" w:rsidR="00E509E9" w:rsidRDefault="00F6347F">
          <w:pPr>
            <w:pStyle w:val="TOC1"/>
            <w:rPr>
              <w:rFonts w:asciiTheme="minorHAnsi" w:eastAsiaTheme="minorEastAsia" w:hAnsiTheme="minorHAnsi" w:cstheme="minorBidi"/>
              <w:b w:val="0"/>
              <w:sz w:val="22"/>
              <w:szCs w:val="22"/>
            </w:rPr>
          </w:pPr>
          <w:r>
            <w:fldChar w:fldCharType="begin"/>
          </w:r>
          <w:r>
            <w:instrText xml:space="preserve"> TOC \o "1-3" \h \z \u </w:instrText>
          </w:r>
          <w:r>
            <w:fldChar w:fldCharType="separate"/>
          </w:r>
          <w:hyperlink w:anchor="_Toc426022640" w:history="1">
            <w:r w:rsidR="00E509E9" w:rsidRPr="00E44C92">
              <w:rPr>
                <w:rStyle w:val="Hyperlink"/>
                <w:rFonts w:ascii="Segoe UI" w:hAnsi="Segoe UI" w:cs="Segoe UI"/>
              </w:rPr>
              <w:t>1</w:t>
            </w:r>
            <w:r w:rsidR="00E509E9">
              <w:rPr>
                <w:rFonts w:asciiTheme="minorHAnsi" w:eastAsiaTheme="minorEastAsia" w:hAnsiTheme="minorHAnsi" w:cstheme="minorBidi"/>
                <w:b w:val="0"/>
                <w:sz w:val="22"/>
                <w:szCs w:val="22"/>
              </w:rPr>
              <w:tab/>
            </w:r>
            <w:r w:rsidR="00E509E9" w:rsidRPr="00E44C92">
              <w:rPr>
                <w:rStyle w:val="Hyperlink"/>
                <w:rFonts w:ascii="Segoe UI" w:hAnsi="Segoe UI" w:cs="Segoe UI"/>
              </w:rPr>
              <w:t>Introduction</w:t>
            </w:r>
            <w:r w:rsidR="00E509E9">
              <w:rPr>
                <w:webHidden/>
              </w:rPr>
              <w:tab/>
            </w:r>
            <w:r w:rsidR="00E509E9">
              <w:rPr>
                <w:webHidden/>
              </w:rPr>
              <w:fldChar w:fldCharType="begin"/>
            </w:r>
            <w:r w:rsidR="00E509E9">
              <w:rPr>
                <w:webHidden/>
              </w:rPr>
              <w:instrText xml:space="preserve"> PAGEREF _Toc426022640 \h </w:instrText>
            </w:r>
            <w:r w:rsidR="00E509E9">
              <w:rPr>
                <w:webHidden/>
              </w:rPr>
            </w:r>
            <w:r w:rsidR="00E509E9">
              <w:rPr>
                <w:webHidden/>
              </w:rPr>
              <w:fldChar w:fldCharType="separate"/>
            </w:r>
            <w:r w:rsidR="00E509E9">
              <w:rPr>
                <w:webHidden/>
              </w:rPr>
              <w:t>5</w:t>
            </w:r>
            <w:r w:rsidR="00E509E9">
              <w:rPr>
                <w:webHidden/>
              </w:rPr>
              <w:fldChar w:fldCharType="end"/>
            </w:r>
          </w:hyperlink>
        </w:p>
        <w:p w14:paraId="21E0B09B" w14:textId="77777777" w:rsidR="00E509E9" w:rsidRDefault="00A34A12">
          <w:pPr>
            <w:pStyle w:val="TOC1"/>
            <w:rPr>
              <w:rFonts w:asciiTheme="minorHAnsi" w:eastAsiaTheme="minorEastAsia" w:hAnsiTheme="minorHAnsi" w:cstheme="minorBidi"/>
              <w:b w:val="0"/>
              <w:sz w:val="22"/>
              <w:szCs w:val="22"/>
            </w:rPr>
          </w:pPr>
          <w:hyperlink w:anchor="_Toc426022641" w:history="1">
            <w:r w:rsidR="00E509E9" w:rsidRPr="00E44C92">
              <w:rPr>
                <w:rStyle w:val="Hyperlink"/>
                <w:rFonts w:ascii="Segoe UI" w:hAnsi="Segoe UI" w:cs="Segoe UI"/>
              </w:rPr>
              <w:t>2</w:t>
            </w:r>
            <w:r w:rsidR="00E509E9">
              <w:rPr>
                <w:rFonts w:asciiTheme="minorHAnsi" w:eastAsiaTheme="minorEastAsia" w:hAnsiTheme="minorHAnsi" w:cstheme="minorBidi"/>
                <w:b w:val="0"/>
                <w:sz w:val="22"/>
                <w:szCs w:val="22"/>
              </w:rPr>
              <w:tab/>
            </w:r>
            <w:r w:rsidR="00E509E9" w:rsidRPr="00E44C92">
              <w:rPr>
                <w:rStyle w:val="Hyperlink"/>
                <w:rFonts w:ascii="Segoe UI" w:hAnsi="Segoe UI" w:cs="Segoe UI"/>
              </w:rPr>
              <w:t>System Architecture</w:t>
            </w:r>
            <w:r w:rsidR="00E509E9">
              <w:rPr>
                <w:webHidden/>
              </w:rPr>
              <w:tab/>
            </w:r>
            <w:r w:rsidR="00E509E9">
              <w:rPr>
                <w:webHidden/>
              </w:rPr>
              <w:fldChar w:fldCharType="begin"/>
            </w:r>
            <w:r w:rsidR="00E509E9">
              <w:rPr>
                <w:webHidden/>
              </w:rPr>
              <w:instrText xml:space="preserve"> PAGEREF _Toc426022641 \h </w:instrText>
            </w:r>
            <w:r w:rsidR="00E509E9">
              <w:rPr>
                <w:webHidden/>
              </w:rPr>
            </w:r>
            <w:r w:rsidR="00E509E9">
              <w:rPr>
                <w:webHidden/>
              </w:rPr>
              <w:fldChar w:fldCharType="separate"/>
            </w:r>
            <w:r w:rsidR="00E509E9">
              <w:rPr>
                <w:webHidden/>
              </w:rPr>
              <w:t>6</w:t>
            </w:r>
            <w:r w:rsidR="00E509E9">
              <w:rPr>
                <w:webHidden/>
              </w:rPr>
              <w:fldChar w:fldCharType="end"/>
            </w:r>
          </w:hyperlink>
        </w:p>
        <w:p w14:paraId="43E3FCE1" w14:textId="77777777" w:rsidR="00E509E9" w:rsidRDefault="00A34A12">
          <w:pPr>
            <w:pStyle w:val="TOC2"/>
            <w:rPr>
              <w:rFonts w:asciiTheme="minorHAnsi" w:eastAsiaTheme="minorEastAsia" w:hAnsiTheme="minorHAnsi" w:cstheme="minorBidi"/>
              <w:sz w:val="22"/>
              <w:szCs w:val="22"/>
            </w:rPr>
          </w:pPr>
          <w:hyperlink w:anchor="_Toc426022642" w:history="1">
            <w:r w:rsidR="00E509E9" w:rsidRPr="00E44C92">
              <w:rPr>
                <w:rStyle w:val="Hyperlink"/>
                <w:rFonts w:ascii="Segoe UI" w:hAnsi="Segoe UI" w:cs="Segoe UI"/>
              </w:rPr>
              <w:t>2.1</w:t>
            </w:r>
            <w:r w:rsidR="00E509E9">
              <w:rPr>
                <w:rFonts w:asciiTheme="minorHAnsi" w:eastAsiaTheme="minorEastAsia" w:hAnsiTheme="minorHAnsi" w:cstheme="minorBidi"/>
                <w:sz w:val="22"/>
                <w:szCs w:val="22"/>
              </w:rPr>
              <w:tab/>
            </w:r>
            <w:r w:rsidR="00E509E9" w:rsidRPr="00E44C92">
              <w:rPr>
                <w:rStyle w:val="Hyperlink"/>
                <w:rFonts w:ascii="Segoe UI" w:hAnsi="Segoe UI" w:cs="Segoe UI"/>
              </w:rPr>
              <w:t>Distributed System View</w:t>
            </w:r>
            <w:r w:rsidR="00E509E9">
              <w:rPr>
                <w:webHidden/>
              </w:rPr>
              <w:tab/>
            </w:r>
            <w:r w:rsidR="00E509E9">
              <w:rPr>
                <w:webHidden/>
              </w:rPr>
              <w:fldChar w:fldCharType="begin"/>
            </w:r>
            <w:r w:rsidR="00E509E9">
              <w:rPr>
                <w:webHidden/>
              </w:rPr>
              <w:instrText xml:space="preserve"> PAGEREF _Toc426022642 \h </w:instrText>
            </w:r>
            <w:r w:rsidR="00E509E9">
              <w:rPr>
                <w:webHidden/>
              </w:rPr>
            </w:r>
            <w:r w:rsidR="00E509E9">
              <w:rPr>
                <w:webHidden/>
              </w:rPr>
              <w:fldChar w:fldCharType="separate"/>
            </w:r>
            <w:r w:rsidR="00E509E9">
              <w:rPr>
                <w:webHidden/>
              </w:rPr>
              <w:t>6</w:t>
            </w:r>
            <w:r w:rsidR="00E509E9">
              <w:rPr>
                <w:webHidden/>
              </w:rPr>
              <w:fldChar w:fldCharType="end"/>
            </w:r>
          </w:hyperlink>
        </w:p>
        <w:p w14:paraId="1C692406" w14:textId="77777777" w:rsidR="00E509E9" w:rsidRDefault="00A34A12">
          <w:pPr>
            <w:pStyle w:val="TOC3"/>
            <w:rPr>
              <w:rFonts w:asciiTheme="minorHAnsi" w:eastAsiaTheme="minorEastAsia" w:hAnsiTheme="minorHAnsi" w:cstheme="minorBidi"/>
              <w:sz w:val="22"/>
              <w:szCs w:val="22"/>
            </w:rPr>
          </w:pPr>
          <w:hyperlink w:anchor="_Toc426022646" w:history="1">
            <w:r w:rsidR="00E509E9" w:rsidRPr="00E44C92">
              <w:rPr>
                <w:rStyle w:val="Hyperlink"/>
                <w:rFonts w:ascii="Segoe UI" w:hAnsi="Segoe UI" w:cs="Segoe UI"/>
              </w:rPr>
              <w:t>2.1.1.</w:t>
            </w:r>
            <w:r w:rsidR="00E509E9">
              <w:rPr>
                <w:rFonts w:asciiTheme="minorHAnsi" w:eastAsiaTheme="minorEastAsia" w:hAnsiTheme="minorHAnsi" w:cstheme="minorBidi"/>
                <w:sz w:val="22"/>
                <w:szCs w:val="22"/>
              </w:rPr>
              <w:tab/>
            </w:r>
            <w:r w:rsidR="00E509E9" w:rsidRPr="00E44C92">
              <w:rPr>
                <w:rStyle w:val="Hyperlink"/>
                <w:rFonts w:ascii="Segoe UI" w:hAnsi="Segoe UI" w:cs="Segoe UI"/>
              </w:rPr>
              <w:t>Application Context Diagram</w:t>
            </w:r>
            <w:r w:rsidR="00E509E9">
              <w:rPr>
                <w:webHidden/>
              </w:rPr>
              <w:tab/>
            </w:r>
            <w:r w:rsidR="00E509E9">
              <w:rPr>
                <w:webHidden/>
              </w:rPr>
              <w:fldChar w:fldCharType="begin"/>
            </w:r>
            <w:r w:rsidR="00E509E9">
              <w:rPr>
                <w:webHidden/>
              </w:rPr>
              <w:instrText xml:space="preserve"> PAGEREF _Toc426022646 \h </w:instrText>
            </w:r>
            <w:r w:rsidR="00E509E9">
              <w:rPr>
                <w:webHidden/>
              </w:rPr>
            </w:r>
            <w:r w:rsidR="00E509E9">
              <w:rPr>
                <w:webHidden/>
              </w:rPr>
              <w:fldChar w:fldCharType="separate"/>
            </w:r>
            <w:r w:rsidR="00E509E9">
              <w:rPr>
                <w:webHidden/>
              </w:rPr>
              <w:t>6</w:t>
            </w:r>
            <w:r w:rsidR="00E509E9">
              <w:rPr>
                <w:webHidden/>
              </w:rPr>
              <w:fldChar w:fldCharType="end"/>
            </w:r>
          </w:hyperlink>
        </w:p>
        <w:p w14:paraId="0897BD52" w14:textId="77777777" w:rsidR="00E509E9" w:rsidRDefault="00A34A12">
          <w:pPr>
            <w:pStyle w:val="TOC3"/>
            <w:rPr>
              <w:rFonts w:asciiTheme="minorHAnsi" w:eastAsiaTheme="minorEastAsia" w:hAnsiTheme="minorHAnsi" w:cstheme="minorBidi"/>
              <w:sz w:val="22"/>
              <w:szCs w:val="22"/>
            </w:rPr>
          </w:pPr>
          <w:hyperlink w:anchor="_Toc426022647" w:history="1">
            <w:r w:rsidR="00E509E9" w:rsidRPr="00E44C92">
              <w:rPr>
                <w:rStyle w:val="Hyperlink"/>
                <w:rFonts w:ascii="Segoe UI" w:hAnsi="Segoe UI" w:cs="Segoe UI"/>
              </w:rPr>
              <w:t>2.1.2.</w:t>
            </w:r>
            <w:r w:rsidR="00E509E9">
              <w:rPr>
                <w:rFonts w:asciiTheme="minorHAnsi" w:eastAsiaTheme="minorEastAsia" w:hAnsiTheme="minorHAnsi" w:cstheme="minorBidi"/>
                <w:sz w:val="22"/>
                <w:szCs w:val="22"/>
              </w:rPr>
              <w:tab/>
            </w:r>
            <w:r w:rsidR="00E509E9" w:rsidRPr="00E44C92">
              <w:rPr>
                <w:rStyle w:val="Hyperlink"/>
                <w:rFonts w:ascii="Segoe UI" w:hAnsi="Segoe UI" w:cs="Segoe UI"/>
              </w:rPr>
              <w:t>Functional Components</w:t>
            </w:r>
            <w:r w:rsidR="00E509E9">
              <w:rPr>
                <w:webHidden/>
              </w:rPr>
              <w:tab/>
            </w:r>
            <w:r w:rsidR="00E509E9">
              <w:rPr>
                <w:webHidden/>
              </w:rPr>
              <w:fldChar w:fldCharType="begin"/>
            </w:r>
            <w:r w:rsidR="00E509E9">
              <w:rPr>
                <w:webHidden/>
              </w:rPr>
              <w:instrText xml:space="preserve"> PAGEREF _Toc426022647 \h </w:instrText>
            </w:r>
            <w:r w:rsidR="00E509E9">
              <w:rPr>
                <w:webHidden/>
              </w:rPr>
            </w:r>
            <w:r w:rsidR="00E509E9">
              <w:rPr>
                <w:webHidden/>
              </w:rPr>
              <w:fldChar w:fldCharType="separate"/>
            </w:r>
            <w:r w:rsidR="00E509E9">
              <w:rPr>
                <w:webHidden/>
              </w:rPr>
              <w:t>7</w:t>
            </w:r>
            <w:r w:rsidR="00E509E9">
              <w:rPr>
                <w:webHidden/>
              </w:rPr>
              <w:fldChar w:fldCharType="end"/>
            </w:r>
          </w:hyperlink>
        </w:p>
        <w:p w14:paraId="40469CAD" w14:textId="77777777" w:rsidR="00E509E9" w:rsidRDefault="00A34A12">
          <w:pPr>
            <w:pStyle w:val="TOC2"/>
            <w:rPr>
              <w:rFonts w:asciiTheme="minorHAnsi" w:eastAsiaTheme="minorEastAsia" w:hAnsiTheme="minorHAnsi" w:cstheme="minorBidi"/>
              <w:sz w:val="22"/>
              <w:szCs w:val="22"/>
            </w:rPr>
          </w:pPr>
          <w:hyperlink w:anchor="_Toc426022650" w:history="1">
            <w:r w:rsidR="00E509E9" w:rsidRPr="00E44C92">
              <w:rPr>
                <w:rStyle w:val="Hyperlink"/>
                <w:rFonts w:ascii="Segoe UI" w:hAnsi="Segoe UI" w:cs="Segoe UI"/>
              </w:rPr>
              <w:t>2.2.</w:t>
            </w:r>
            <w:r w:rsidR="00E509E9">
              <w:rPr>
                <w:rFonts w:asciiTheme="minorHAnsi" w:eastAsiaTheme="minorEastAsia" w:hAnsiTheme="minorHAnsi" w:cstheme="minorBidi"/>
                <w:sz w:val="22"/>
                <w:szCs w:val="22"/>
              </w:rPr>
              <w:tab/>
            </w:r>
            <w:r w:rsidR="00E509E9" w:rsidRPr="00E44C92">
              <w:rPr>
                <w:rStyle w:val="Hyperlink"/>
                <w:rFonts w:ascii="Segoe UI" w:hAnsi="Segoe UI" w:cs="Segoe UI"/>
              </w:rPr>
              <w:t>Deployment View</w:t>
            </w:r>
            <w:r w:rsidR="00E509E9">
              <w:rPr>
                <w:webHidden/>
              </w:rPr>
              <w:tab/>
            </w:r>
            <w:r w:rsidR="00E509E9">
              <w:rPr>
                <w:webHidden/>
              </w:rPr>
              <w:fldChar w:fldCharType="begin"/>
            </w:r>
            <w:r w:rsidR="00E509E9">
              <w:rPr>
                <w:webHidden/>
              </w:rPr>
              <w:instrText xml:space="preserve"> PAGEREF _Toc426022650 \h </w:instrText>
            </w:r>
            <w:r w:rsidR="00E509E9">
              <w:rPr>
                <w:webHidden/>
              </w:rPr>
            </w:r>
            <w:r w:rsidR="00E509E9">
              <w:rPr>
                <w:webHidden/>
              </w:rPr>
              <w:fldChar w:fldCharType="separate"/>
            </w:r>
            <w:r w:rsidR="00E509E9">
              <w:rPr>
                <w:webHidden/>
              </w:rPr>
              <w:t>9</w:t>
            </w:r>
            <w:r w:rsidR="00E509E9">
              <w:rPr>
                <w:webHidden/>
              </w:rPr>
              <w:fldChar w:fldCharType="end"/>
            </w:r>
          </w:hyperlink>
        </w:p>
        <w:p w14:paraId="6FF560ED" w14:textId="77777777" w:rsidR="00E509E9" w:rsidRDefault="00A34A12">
          <w:pPr>
            <w:pStyle w:val="TOC3"/>
            <w:rPr>
              <w:rFonts w:asciiTheme="minorHAnsi" w:eastAsiaTheme="minorEastAsia" w:hAnsiTheme="minorHAnsi" w:cstheme="minorBidi"/>
              <w:sz w:val="22"/>
              <w:szCs w:val="22"/>
            </w:rPr>
          </w:pPr>
          <w:hyperlink w:anchor="_Toc426022651" w:history="1">
            <w:r w:rsidR="00E509E9" w:rsidRPr="00E44C92">
              <w:rPr>
                <w:rStyle w:val="Hyperlink"/>
                <w:rFonts w:ascii="Segoe UI" w:hAnsi="Segoe UI" w:cs="Segoe UI"/>
              </w:rPr>
              <w:t>2.2.1.</w:t>
            </w:r>
            <w:r w:rsidR="00E509E9">
              <w:rPr>
                <w:rFonts w:asciiTheme="minorHAnsi" w:eastAsiaTheme="minorEastAsia" w:hAnsiTheme="minorHAnsi" w:cstheme="minorBidi"/>
                <w:sz w:val="22"/>
                <w:szCs w:val="22"/>
              </w:rPr>
              <w:tab/>
            </w:r>
            <w:r w:rsidR="00E509E9" w:rsidRPr="00E44C92">
              <w:rPr>
                <w:rStyle w:val="Hyperlink"/>
                <w:rFonts w:ascii="Segoe UI" w:hAnsi="Segoe UI" w:cs="Segoe UI"/>
              </w:rPr>
              <w:t>Logical Server Definition</w:t>
            </w:r>
            <w:r w:rsidR="00E509E9">
              <w:rPr>
                <w:webHidden/>
              </w:rPr>
              <w:tab/>
            </w:r>
            <w:r w:rsidR="00E509E9">
              <w:rPr>
                <w:webHidden/>
              </w:rPr>
              <w:fldChar w:fldCharType="begin"/>
            </w:r>
            <w:r w:rsidR="00E509E9">
              <w:rPr>
                <w:webHidden/>
              </w:rPr>
              <w:instrText xml:space="preserve"> PAGEREF _Toc426022651 \h </w:instrText>
            </w:r>
            <w:r w:rsidR="00E509E9">
              <w:rPr>
                <w:webHidden/>
              </w:rPr>
            </w:r>
            <w:r w:rsidR="00E509E9">
              <w:rPr>
                <w:webHidden/>
              </w:rPr>
              <w:fldChar w:fldCharType="separate"/>
            </w:r>
            <w:r w:rsidR="00E509E9">
              <w:rPr>
                <w:webHidden/>
              </w:rPr>
              <w:t>10</w:t>
            </w:r>
            <w:r w:rsidR="00E509E9">
              <w:rPr>
                <w:webHidden/>
              </w:rPr>
              <w:fldChar w:fldCharType="end"/>
            </w:r>
          </w:hyperlink>
        </w:p>
        <w:p w14:paraId="33945A43" w14:textId="77777777" w:rsidR="00E509E9" w:rsidRDefault="00A34A12">
          <w:pPr>
            <w:pStyle w:val="TOC2"/>
            <w:rPr>
              <w:rFonts w:asciiTheme="minorHAnsi" w:eastAsiaTheme="minorEastAsia" w:hAnsiTheme="minorHAnsi" w:cstheme="minorBidi"/>
              <w:sz w:val="22"/>
              <w:szCs w:val="22"/>
            </w:rPr>
          </w:pPr>
          <w:hyperlink w:anchor="_Toc426022652" w:history="1">
            <w:r w:rsidR="00E509E9" w:rsidRPr="00E44C92">
              <w:rPr>
                <w:rStyle w:val="Hyperlink"/>
                <w:rFonts w:ascii="Segoe UI" w:hAnsi="Segoe UI" w:cs="Segoe UI"/>
              </w:rPr>
              <w:t>2.3.</w:t>
            </w:r>
            <w:r w:rsidR="00E509E9">
              <w:rPr>
                <w:rFonts w:asciiTheme="minorHAnsi" w:eastAsiaTheme="minorEastAsia" w:hAnsiTheme="minorHAnsi" w:cstheme="minorBidi"/>
                <w:sz w:val="22"/>
                <w:szCs w:val="22"/>
              </w:rPr>
              <w:tab/>
            </w:r>
            <w:r w:rsidR="00E509E9" w:rsidRPr="00E44C92">
              <w:rPr>
                <w:rStyle w:val="Hyperlink"/>
                <w:rFonts w:ascii="Segoe UI" w:hAnsi="Segoe UI" w:cs="Segoe UI"/>
              </w:rPr>
              <w:t>System Quality Attributes</w:t>
            </w:r>
            <w:r w:rsidR="00E509E9">
              <w:rPr>
                <w:webHidden/>
              </w:rPr>
              <w:tab/>
            </w:r>
            <w:r w:rsidR="00E509E9">
              <w:rPr>
                <w:webHidden/>
              </w:rPr>
              <w:fldChar w:fldCharType="begin"/>
            </w:r>
            <w:r w:rsidR="00E509E9">
              <w:rPr>
                <w:webHidden/>
              </w:rPr>
              <w:instrText xml:space="preserve"> PAGEREF _Toc426022652 \h </w:instrText>
            </w:r>
            <w:r w:rsidR="00E509E9">
              <w:rPr>
                <w:webHidden/>
              </w:rPr>
            </w:r>
            <w:r w:rsidR="00E509E9">
              <w:rPr>
                <w:webHidden/>
              </w:rPr>
              <w:fldChar w:fldCharType="separate"/>
            </w:r>
            <w:r w:rsidR="00E509E9">
              <w:rPr>
                <w:webHidden/>
              </w:rPr>
              <w:t>10</w:t>
            </w:r>
            <w:r w:rsidR="00E509E9">
              <w:rPr>
                <w:webHidden/>
              </w:rPr>
              <w:fldChar w:fldCharType="end"/>
            </w:r>
          </w:hyperlink>
        </w:p>
        <w:p w14:paraId="5D57810C" w14:textId="77777777" w:rsidR="00E509E9" w:rsidRDefault="00A34A12">
          <w:pPr>
            <w:pStyle w:val="TOC3"/>
            <w:rPr>
              <w:rFonts w:asciiTheme="minorHAnsi" w:eastAsiaTheme="minorEastAsia" w:hAnsiTheme="minorHAnsi" w:cstheme="minorBidi"/>
              <w:sz w:val="22"/>
              <w:szCs w:val="22"/>
            </w:rPr>
          </w:pPr>
          <w:hyperlink w:anchor="_Toc426022657" w:history="1">
            <w:r w:rsidR="00E509E9" w:rsidRPr="00E44C92">
              <w:rPr>
                <w:rStyle w:val="Hyperlink"/>
                <w:rFonts w:ascii="Segoe UI" w:hAnsi="Segoe UI" w:cs="Segoe UI"/>
              </w:rPr>
              <w:t>2.3.1.</w:t>
            </w:r>
            <w:r w:rsidR="00E509E9">
              <w:rPr>
                <w:rFonts w:asciiTheme="minorHAnsi" w:eastAsiaTheme="minorEastAsia" w:hAnsiTheme="minorHAnsi" w:cstheme="minorBidi"/>
                <w:sz w:val="22"/>
                <w:szCs w:val="22"/>
              </w:rPr>
              <w:tab/>
            </w:r>
            <w:r w:rsidR="00E509E9" w:rsidRPr="00E44C92">
              <w:rPr>
                <w:rStyle w:val="Hyperlink"/>
                <w:rFonts w:ascii="Segoe UI" w:hAnsi="Segoe UI" w:cs="Segoe UI"/>
              </w:rPr>
              <w:t>Performance</w:t>
            </w:r>
            <w:r w:rsidR="00E509E9">
              <w:rPr>
                <w:webHidden/>
              </w:rPr>
              <w:tab/>
            </w:r>
            <w:r w:rsidR="00E509E9">
              <w:rPr>
                <w:webHidden/>
              </w:rPr>
              <w:fldChar w:fldCharType="begin"/>
            </w:r>
            <w:r w:rsidR="00E509E9">
              <w:rPr>
                <w:webHidden/>
              </w:rPr>
              <w:instrText xml:space="preserve"> PAGEREF _Toc426022657 \h </w:instrText>
            </w:r>
            <w:r w:rsidR="00E509E9">
              <w:rPr>
                <w:webHidden/>
              </w:rPr>
            </w:r>
            <w:r w:rsidR="00E509E9">
              <w:rPr>
                <w:webHidden/>
              </w:rPr>
              <w:fldChar w:fldCharType="separate"/>
            </w:r>
            <w:r w:rsidR="00E509E9">
              <w:rPr>
                <w:webHidden/>
              </w:rPr>
              <w:t>12</w:t>
            </w:r>
            <w:r w:rsidR="00E509E9">
              <w:rPr>
                <w:webHidden/>
              </w:rPr>
              <w:fldChar w:fldCharType="end"/>
            </w:r>
          </w:hyperlink>
        </w:p>
        <w:p w14:paraId="00FE98DB" w14:textId="77777777" w:rsidR="00E509E9" w:rsidRDefault="00A34A12">
          <w:pPr>
            <w:pStyle w:val="TOC3"/>
            <w:rPr>
              <w:rFonts w:asciiTheme="minorHAnsi" w:eastAsiaTheme="minorEastAsia" w:hAnsiTheme="minorHAnsi" w:cstheme="minorBidi"/>
              <w:sz w:val="22"/>
              <w:szCs w:val="22"/>
            </w:rPr>
          </w:pPr>
          <w:hyperlink w:anchor="_Toc426022658" w:history="1">
            <w:r w:rsidR="00E509E9" w:rsidRPr="00E44C92">
              <w:rPr>
                <w:rStyle w:val="Hyperlink"/>
                <w:rFonts w:ascii="Segoe UI" w:hAnsi="Segoe UI" w:cs="Segoe UI"/>
              </w:rPr>
              <w:t>2.3.2.</w:t>
            </w:r>
            <w:r w:rsidR="00E509E9">
              <w:rPr>
                <w:rFonts w:asciiTheme="minorHAnsi" w:eastAsiaTheme="minorEastAsia" w:hAnsiTheme="minorHAnsi" w:cstheme="minorBidi"/>
                <w:sz w:val="22"/>
                <w:szCs w:val="22"/>
              </w:rPr>
              <w:tab/>
            </w:r>
            <w:r w:rsidR="00E509E9" w:rsidRPr="00E44C92">
              <w:rPr>
                <w:rStyle w:val="Hyperlink"/>
                <w:rFonts w:ascii="Segoe UI" w:hAnsi="Segoe UI" w:cs="Segoe UI"/>
              </w:rPr>
              <w:t>Dependencies</w:t>
            </w:r>
            <w:r w:rsidR="00E509E9">
              <w:rPr>
                <w:webHidden/>
              </w:rPr>
              <w:tab/>
            </w:r>
            <w:r w:rsidR="00E509E9">
              <w:rPr>
                <w:webHidden/>
              </w:rPr>
              <w:fldChar w:fldCharType="begin"/>
            </w:r>
            <w:r w:rsidR="00E509E9">
              <w:rPr>
                <w:webHidden/>
              </w:rPr>
              <w:instrText xml:space="preserve"> PAGEREF _Toc426022658 \h </w:instrText>
            </w:r>
            <w:r w:rsidR="00E509E9">
              <w:rPr>
                <w:webHidden/>
              </w:rPr>
            </w:r>
            <w:r w:rsidR="00E509E9">
              <w:rPr>
                <w:webHidden/>
              </w:rPr>
              <w:fldChar w:fldCharType="separate"/>
            </w:r>
            <w:r w:rsidR="00E509E9">
              <w:rPr>
                <w:webHidden/>
              </w:rPr>
              <w:t>13</w:t>
            </w:r>
            <w:r w:rsidR="00E509E9">
              <w:rPr>
                <w:webHidden/>
              </w:rPr>
              <w:fldChar w:fldCharType="end"/>
            </w:r>
          </w:hyperlink>
        </w:p>
        <w:p w14:paraId="423AC7D3" w14:textId="77777777" w:rsidR="00E509E9" w:rsidRDefault="00A34A12">
          <w:pPr>
            <w:pStyle w:val="TOC3"/>
            <w:rPr>
              <w:rFonts w:asciiTheme="minorHAnsi" w:eastAsiaTheme="minorEastAsia" w:hAnsiTheme="minorHAnsi" w:cstheme="minorBidi"/>
              <w:sz w:val="22"/>
              <w:szCs w:val="22"/>
            </w:rPr>
          </w:pPr>
          <w:hyperlink w:anchor="_Toc426022659" w:history="1">
            <w:r w:rsidR="00E509E9" w:rsidRPr="00E44C92">
              <w:rPr>
                <w:rStyle w:val="Hyperlink"/>
                <w:rFonts w:ascii="Segoe UI" w:hAnsi="Segoe UI" w:cs="Segoe UI"/>
              </w:rPr>
              <w:t>2.3.3.</w:t>
            </w:r>
            <w:r w:rsidR="00E509E9">
              <w:rPr>
                <w:rFonts w:asciiTheme="minorHAnsi" w:eastAsiaTheme="minorEastAsia" w:hAnsiTheme="minorHAnsi" w:cstheme="minorBidi"/>
                <w:sz w:val="22"/>
                <w:szCs w:val="22"/>
              </w:rPr>
              <w:tab/>
            </w:r>
            <w:r w:rsidR="00E509E9" w:rsidRPr="00E44C92">
              <w:rPr>
                <w:rStyle w:val="Hyperlink"/>
                <w:rFonts w:ascii="Segoe UI" w:hAnsi="Segoe UI" w:cs="Segoe UI"/>
              </w:rPr>
              <w:t>Security</w:t>
            </w:r>
            <w:r w:rsidR="00E509E9">
              <w:rPr>
                <w:webHidden/>
              </w:rPr>
              <w:tab/>
            </w:r>
            <w:r w:rsidR="00E509E9">
              <w:rPr>
                <w:webHidden/>
              </w:rPr>
              <w:fldChar w:fldCharType="begin"/>
            </w:r>
            <w:r w:rsidR="00E509E9">
              <w:rPr>
                <w:webHidden/>
              </w:rPr>
              <w:instrText xml:space="preserve"> PAGEREF _Toc426022659 \h </w:instrText>
            </w:r>
            <w:r w:rsidR="00E509E9">
              <w:rPr>
                <w:webHidden/>
              </w:rPr>
            </w:r>
            <w:r w:rsidR="00E509E9">
              <w:rPr>
                <w:webHidden/>
              </w:rPr>
              <w:fldChar w:fldCharType="separate"/>
            </w:r>
            <w:r w:rsidR="00E509E9">
              <w:rPr>
                <w:webHidden/>
              </w:rPr>
              <w:t>15</w:t>
            </w:r>
            <w:r w:rsidR="00E509E9">
              <w:rPr>
                <w:webHidden/>
              </w:rPr>
              <w:fldChar w:fldCharType="end"/>
            </w:r>
          </w:hyperlink>
        </w:p>
        <w:p w14:paraId="6410C151" w14:textId="77777777" w:rsidR="00E509E9" w:rsidRDefault="00A34A12">
          <w:pPr>
            <w:pStyle w:val="TOC1"/>
            <w:rPr>
              <w:rFonts w:asciiTheme="minorHAnsi" w:eastAsiaTheme="minorEastAsia" w:hAnsiTheme="minorHAnsi" w:cstheme="minorBidi"/>
              <w:b w:val="0"/>
              <w:sz w:val="22"/>
              <w:szCs w:val="22"/>
            </w:rPr>
          </w:pPr>
          <w:hyperlink w:anchor="_Toc426022660" w:history="1">
            <w:r w:rsidR="00E509E9" w:rsidRPr="00E44C92">
              <w:rPr>
                <w:rStyle w:val="Hyperlink"/>
                <w:rFonts w:ascii="Segoe UI" w:hAnsi="Segoe UI" w:cs="Segoe UI"/>
              </w:rPr>
              <w:t>3.</w:t>
            </w:r>
            <w:r w:rsidR="00E509E9">
              <w:rPr>
                <w:rFonts w:asciiTheme="minorHAnsi" w:eastAsiaTheme="minorEastAsia" w:hAnsiTheme="minorHAnsi" w:cstheme="minorBidi"/>
                <w:b w:val="0"/>
                <w:sz w:val="22"/>
                <w:szCs w:val="22"/>
              </w:rPr>
              <w:tab/>
            </w:r>
            <w:r w:rsidR="00E509E9" w:rsidRPr="00E44C92">
              <w:rPr>
                <w:rStyle w:val="Hyperlink"/>
                <w:rFonts w:ascii="Segoe UI" w:hAnsi="Segoe UI" w:cs="Segoe UI"/>
              </w:rPr>
              <w:t>Application Detailed Design (This section is best practice and is required for projects that have an Enterprise Architecture Stakeholder)</w:t>
            </w:r>
            <w:r w:rsidR="00E509E9">
              <w:rPr>
                <w:webHidden/>
              </w:rPr>
              <w:tab/>
            </w:r>
            <w:r w:rsidR="00E509E9">
              <w:rPr>
                <w:webHidden/>
              </w:rPr>
              <w:fldChar w:fldCharType="begin"/>
            </w:r>
            <w:r w:rsidR="00E509E9">
              <w:rPr>
                <w:webHidden/>
              </w:rPr>
              <w:instrText xml:space="preserve"> PAGEREF _Toc426022660 \h </w:instrText>
            </w:r>
            <w:r w:rsidR="00E509E9">
              <w:rPr>
                <w:webHidden/>
              </w:rPr>
            </w:r>
            <w:r w:rsidR="00E509E9">
              <w:rPr>
                <w:webHidden/>
              </w:rPr>
              <w:fldChar w:fldCharType="separate"/>
            </w:r>
            <w:r w:rsidR="00E509E9">
              <w:rPr>
                <w:webHidden/>
              </w:rPr>
              <w:t>19</w:t>
            </w:r>
            <w:r w:rsidR="00E509E9">
              <w:rPr>
                <w:webHidden/>
              </w:rPr>
              <w:fldChar w:fldCharType="end"/>
            </w:r>
          </w:hyperlink>
        </w:p>
        <w:p w14:paraId="71D539A8" w14:textId="77777777" w:rsidR="00E509E9" w:rsidRDefault="00A34A12">
          <w:pPr>
            <w:pStyle w:val="TOC2"/>
            <w:rPr>
              <w:rFonts w:asciiTheme="minorHAnsi" w:eastAsiaTheme="minorEastAsia" w:hAnsiTheme="minorHAnsi" w:cstheme="minorBidi"/>
              <w:sz w:val="22"/>
              <w:szCs w:val="22"/>
            </w:rPr>
          </w:pPr>
          <w:hyperlink w:anchor="_Toc426022661" w:history="1">
            <w:r w:rsidR="00E509E9" w:rsidRPr="00E44C92">
              <w:rPr>
                <w:rStyle w:val="Hyperlink"/>
                <w:rFonts w:ascii="Segoe UI" w:hAnsi="Segoe UI" w:cs="Segoe UI"/>
              </w:rPr>
              <w:t>3.1.</w:t>
            </w:r>
            <w:r w:rsidR="00E509E9">
              <w:rPr>
                <w:rFonts w:asciiTheme="minorHAnsi" w:eastAsiaTheme="minorEastAsia" w:hAnsiTheme="minorHAnsi" w:cstheme="minorBidi"/>
                <w:sz w:val="22"/>
                <w:szCs w:val="22"/>
              </w:rPr>
              <w:tab/>
            </w:r>
            <w:r w:rsidR="00E509E9" w:rsidRPr="00E44C92">
              <w:rPr>
                <w:rStyle w:val="Hyperlink"/>
                <w:rFonts w:ascii="Segoe UI" w:hAnsi="Segoe UI" w:cs="Segoe UI"/>
              </w:rPr>
              <w:t>End to End Dynamic Models</w:t>
            </w:r>
            <w:r w:rsidR="00E509E9">
              <w:rPr>
                <w:webHidden/>
              </w:rPr>
              <w:tab/>
            </w:r>
            <w:r w:rsidR="00E509E9">
              <w:rPr>
                <w:webHidden/>
              </w:rPr>
              <w:fldChar w:fldCharType="begin"/>
            </w:r>
            <w:r w:rsidR="00E509E9">
              <w:rPr>
                <w:webHidden/>
              </w:rPr>
              <w:instrText xml:space="preserve"> PAGEREF _Toc426022661 \h </w:instrText>
            </w:r>
            <w:r w:rsidR="00E509E9">
              <w:rPr>
                <w:webHidden/>
              </w:rPr>
            </w:r>
            <w:r w:rsidR="00E509E9">
              <w:rPr>
                <w:webHidden/>
              </w:rPr>
              <w:fldChar w:fldCharType="separate"/>
            </w:r>
            <w:r w:rsidR="00E509E9">
              <w:rPr>
                <w:webHidden/>
              </w:rPr>
              <w:t>19</w:t>
            </w:r>
            <w:r w:rsidR="00E509E9">
              <w:rPr>
                <w:webHidden/>
              </w:rPr>
              <w:fldChar w:fldCharType="end"/>
            </w:r>
          </w:hyperlink>
        </w:p>
        <w:p w14:paraId="1C11DE31" w14:textId="77777777" w:rsidR="00E509E9" w:rsidRDefault="00A34A12">
          <w:pPr>
            <w:pStyle w:val="TOC3"/>
            <w:rPr>
              <w:rFonts w:asciiTheme="minorHAnsi" w:eastAsiaTheme="minorEastAsia" w:hAnsiTheme="minorHAnsi" w:cstheme="minorBidi"/>
              <w:sz w:val="22"/>
              <w:szCs w:val="22"/>
            </w:rPr>
          </w:pPr>
          <w:hyperlink w:anchor="_Toc426022662" w:history="1">
            <w:r w:rsidR="00E509E9" w:rsidRPr="00E44C92">
              <w:rPr>
                <w:rStyle w:val="Hyperlink"/>
                <w:rFonts w:ascii="Segoe UI" w:hAnsi="Segoe UI" w:cs="Segoe UI"/>
              </w:rPr>
              <w:t>3.1.1.</w:t>
            </w:r>
            <w:r w:rsidR="00E509E9">
              <w:rPr>
                <w:rFonts w:asciiTheme="minorHAnsi" w:eastAsiaTheme="minorEastAsia" w:hAnsiTheme="minorHAnsi" w:cstheme="minorBidi"/>
                <w:sz w:val="22"/>
                <w:szCs w:val="22"/>
              </w:rPr>
              <w:tab/>
            </w:r>
            <w:r w:rsidR="00E509E9" w:rsidRPr="00E44C92">
              <w:rPr>
                <w:rStyle w:val="Hyperlink"/>
                <w:rFonts w:ascii="Segoe UI" w:hAnsi="Segoe UI" w:cs="Segoe UI"/>
              </w:rPr>
              <w:t>App Landing Page</w:t>
            </w:r>
            <w:r w:rsidR="00E509E9">
              <w:rPr>
                <w:webHidden/>
              </w:rPr>
              <w:tab/>
            </w:r>
            <w:r w:rsidR="00E509E9">
              <w:rPr>
                <w:webHidden/>
              </w:rPr>
              <w:fldChar w:fldCharType="begin"/>
            </w:r>
            <w:r w:rsidR="00E509E9">
              <w:rPr>
                <w:webHidden/>
              </w:rPr>
              <w:instrText xml:space="preserve"> PAGEREF _Toc426022662 \h </w:instrText>
            </w:r>
            <w:r w:rsidR="00E509E9">
              <w:rPr>
                <w:webHidden/>
              </w:rPr>
            </w:r>
            <w:r w:rsidR="00E509E9">
              <w:rPr>
                <w:webHidden/>
              </w:rPr>
              <w:fldChar w:fldCharType="separate"/>
            </w:r>
            <w:r w:rsidR="00E509E9">
              <w:rPr>
                <w:webHidden/>
              </w:rPr>
              <w:t>19</w:t>
            </w:r>
            <w:r w:rsidR="00E509E9">
              <w:rPr>
                <w:webHidden/>
              </w:rPr>
              <w:fldChar w:fldCharType="end"/>
            </w:r>
          </w:hyperlink>
        </w:p>
        <w:p w14:paraId="7485B086" w14:textId="77777777" w:rsidR="00E509E9" w:rsidRDefault="00A34A12">
          <w:pPr>
            <w:pStyle w:val="TOC3"/>
            <w:rPr>
              <w:rFonts w:asciiTheme="minorHAnsi" w:eastAsiaTheme="minorEastAsia" w:hAnsiTheme="minorHAnsi" w:cstheme="minorBidi"/>
              <w:sz w:val="22"/>
              <w:szCs w:val="22"/>
            </w:rPr>
          </w:pPr>
          <w:hyperlink w:anchor="_Toc426022663" w:history="1">
            <w:r w:rsidR="00E509E9" w:rsidRPr="00E44C92">
              <w:rPr>
                <w:rStyle w:val="Hyperlink"/>
                <w:rFonts w:ascii="Segoe UI" w:hAnsi="Segoe UI" w:cs="Segoe UI"/>
              </w:rPr>
              <w:t>3.1.2.</w:t>
            </w:r>
            <w:r w:rsidR="00E509E9">
              <w:rPr>
                <w:rFonts w:asciiTheme="minorHAnsi" w:eastAsiaTheme="minorEastAsia" w:hAnsiTheme="minorHAnsi" w:cstheme="minorBidi"/>
                <w:sz w:val="22"/>
                <w:szCs w:val="22"/>
              </w:rPr>
              <w:tab/>
            </w:r>
            <w:r w:rsidR="00E509E9" w:rsidRPr="00E44C92">
              <w:rPr>
                <w:rStyle w:val="Hyperlink"/>
                <w:rFonts w:ascii="Segoe UI" w:hAnsi="Segoe UI" w:cs="Segoe UI"/>
              </w:rPr>
              <w:t>Provision Matter</w:t>
            </w:r>
            <w:r w:rsidR="00E509E9">
              <w:rPr>
                <w:webHidden/>
              </w:rPr>
              <w:tab/>
            </w:r>
            <w:r w:rsidR="00E509E9">
              <w:rPr>
                <w:webHidden/>
              </w:rPr>
              <w:fldChar w:fldCharType="begin"/>
            </w:r>
            <w:r w:rsidR="00E509E9">
              <w:rPr>
                <w:webHidden/>
              </w:rPr>
              <w:instrText xml:space="preserve"> PAGEREF _Toc426022663 \h </w:instrText>
            </w:r>
            <w:r w:rsidR="00E509E9">
              <w:rPr>
                <w:webHidden/>
              </w:rPr>
            </w:r>
            <w:r w:rsidR="00E509E9">
              <w:rPr>
                <w:webHidden/>
              </w:rPr>
              <w:fldChar w:fldCharType="separate"/>
            </w:r>
            <w:r w:rsidR="00E509E9">
              <w:rPr>
                <w:webHidden/>
              </w:rPr>
              <w:t>19</w:t>
            </w:r>
            <w:r w:rsidR="00E509E9">
              <w:rPr>
                <w:webHidden/>
              </w:rPr>
              <w:fldChar w:fldCharType="end"/>
            </w:r>
          </w:hyperlink>
        </w:p>
        <w:p w14:paraId="47D203C2" w14:textId="77777777" w:rsidR="00E509E9" w:rsidRDefault="00A34A12">
          <w:pPr>
            <w:pStyle w:val="TOC3"/>
            <w:rPr>
              <w:rFonts w:asciiTheme="minorHAnsi" w:eastAsiaTheme="minorEastAsia" w:hAnsiTheme="minorHAnsi" w:cstheme="minorBidi"/>
              <w:sz w:val="22"/>
              <w:szCs w:val="22"/>
            </w:rPr>
          </w:pPr>
          <w:hyperlink w:anchor="_Toc426022666" w:history="1">
            <w:r w:rsidR="00E509E9" w:rsidRPr="00E44C92">
              <w:rPr>
                <w:rStyle w:val="Hyperlink"/>
                <w:rFonts w:ascii="Segoe UI" w:hAnsi="Segoe UI" w:cs="Segoe UI"/>
              </w:rPr>
              <w:t>3.1.3.</w:t>
            </w:r>
            <w:r w:rsidR="00E509E9">
              <w:rPr>
                <w:rFonts w:asciiTheme="minorHAnsi" w:eastAsiaTheme="minorEastAsia" w:hAnsiTheme="minorHAnsi" w:cstheme="minorBidi"/>
                <w:sz w:val="22"/>
                <w:szCs w:val="22"/>
              </w:rPr>
              <w:tab/>
            </w:r>
            <w:r w:rsidR="00E509E9" w:rsidRPr="00E44C92">
              <w:rPr>
                <w:rStyle w:val="Hyperlink"/>
                <w:rFonts w:ascii="Segoe UI" w:hAnsi="Segoe UI" w:cs="Segoe UI"/>
              </w:rPr>
              <w:t>Search Matter</w:t>
            </w:r>
            <w:r w:rsidR="00E509E9">
              <w:rPr>
                <w:webHidden/>
              </w:rPr>
              <w:tab/>
            </w:r>
            <w:r w:rsidR="00E509E9">
              <w:rPr>
                <w:webHidden/>
              </w:rPr>
              <w:fldChar w:fldCharType="begin"/>
            </w:r>
            <w:r w:rsidR="00E509E9">
              <w:rPr>
                <w:webHidden/>
              </w:rPr>
              <w:instrText xml:space="preserve"> PAGEREF _Toc426022666 \h </w:instrText>
            </w:r>
            <w:r w:rsidR="00E509E9">
              <w:rPr>
                <w:webHidden/>
              </w:rPr>
            </w:r>
            <w:r w:rsidR="00E509E9">
              <w:rPr>
                <w:webHidden/>
              </w:rPr>
              <w:fldChar w:fldCharType="separate"/>
            </w:r>
            <w:r w:rsidR="00E509E9">
              <w:rPr>
                <w:webHidden/>
              </w:rPr>
              <w:t>38</w:t>
            </w:r>
            <w:r w:rsidR="00E509E9">
              <w:rPr>
                <w:webHidden/>
              </w:rPr>
              <w:fldChar w:fldCharType="end"/>
            </w:r>
          </w:hyperlink>
        </w:p>
        <w:p w14:paraId="5EE705B6" w14:textId="77777777" w:rsidR="00E509E9" w:rsidRDefault="00A34A12">
          <w:pPr>
            <w:pStyle w:val="TOC3"/>
            <w:rPr>
              <w:rFonts w:asciiTheme="minorHAnsi" w:eastAsiaTheme="minorEastAsia" w:hAnsiTheme="minorHAnsi" w:cstheme="minorBidi"/>
              <w:sz w:val="22"/>
              <w:szCs w:val="22"/>
            </w:rPr>
          </w:pPr>
          <w:hyperlink w:anchor="_Toc426022667" w:history="1">
            <w:r w:rsidR="00E509E9" w:rsidRPr="00E44C92">
              <w:rPr>
                <w:rStyle w:val="Hyperlink"/>
                <w:rFonts w:ascii="Segoe UI" w:hAnsi="Segoe UI" w:cs="Segoe UI"/>
              </w:rPr>
              <w:t>3.1.4.</w:t>
            </w:r>
            <w:r w:rsidR="00E509E9">
              <w:rPr>
                <w:rFonts w:asciiTheme="minorHAnsi" w:eastAsiaTheme="minorEastAsia" w:hAnsiTheme="minorHAnsi" w:cstheme="minorBidi"/>
                <w:sz w:val="22"/>
                <w:szCs w:val="22"/>
              </w:rPr>
              <w:tab/>
            </w:r>
            <w:r w:rsidR="00E509E9" w:rsidRPr="00E44C92">
              <w:rPr>
                <w:rStyle w:val="Hyperlink"/>
                <w:rFonts w:ascii="Segoe UI" w:hAnsi="Segoe UI" w:cs="Segoe UI"/>
              </w:rPr>
              <w:t>Matter Landing Page</w:t>
            </w:r>
            <w:r w:rsidR="00E509E9">
              <w:rPr>
                <w:webHidden/>
              </w:rPr>
              <w:tab/>
            </w:r>
            <w:r w:rsidR="00E509E9">
              <w:rPr>
                <w:webHidden/>
              </w:rPr>
              <w:fldChar w:fldCharType="begin"/>
            </w:r>
            <w:r w:rsidR="00E509E9">
              <w:rPr>
                <w:webHidden/>
              </w:rPr>
              <w:instrText xml:space="preserve"> PAGEREF _Toc426022667 \h </w:instrText>
            </w:r>
            <w:r w:rsidR="00E509E9">
              <w:rPr>
                <w:webHidden/>
              </w:rPr>
            </w:r>
            <w:r w:rsidR="00E509E9">
              <w:rPr>
                <w:webHidden/>
              </w:rPr>
              <w:fldChar w:fldCharType="separate"/>
            </w:r>
            <w:r w:rsidR="00E509E9">
              <w:rPr>
                <w:webHidden/>
              </w:rPr>
              <w:t>60</w:t>
            </w:r>
            <w:r w:rsidR="00E509E9">
              <w:rPr>
                <w:webHidden/>
              </w:rPr>
              <w:fldChar w:fldCharType="end"/>
            </w:r>
          </w:hyperlink>
        </w:p>
        <w:p w14:paraId="5FD307F5" w14:textId="77777777" w:rsidR="00E509E9" w:rsidRDefault="00A34A12">
          <w:pPr>
            <w:pStyle w:val="TOC3"/>
            <w:rPr>
              <w:rFonts w:asciiTheme="minorHAnsi" w:eastAsiaTheme="minorEastAsia" w:hAnsiTheme="minorHAnsi" w:cstheme="minorBidi"/>
              <w:sz w:val="22"/>
              <w:szCs w:val="22"/>
            </w:rPr>
          </w:pPr>
          <w:hyperlink w:anchor="_Toc426022668" w:history="1">
            <w:r w:rsidR="00E509E9" w:rsidRPr="00E44C92">
              <w:rPr>
                <w:rStyle w:val="Hyperlink"/>
                <w:rFonts w:ascii="Segoe UI" w:hAnsi="Segoe UI" w:cs="Segoe UI"/>
              </w:rPr>
              <w:t>3.1.5.</w:t>
            </w:r>
            <w:r w:rsidR="00E509E9">
              <w:rPr>
                <w:rFonts w:asciiTheme="minorHAnsi" w:eastAsiaTheme="minorEastAsia" w:hAnsiTheme="minorHAnsi" w:cstheme="minorBidi"/>
                <w:sz w:val="22"/>
                <w:szCs w:val="22"/>
              </w:rPr>
              <w:tab/>
            </w:r>
            <w:r w:rsidR="00E509E9" w:rsidRPr="00E44C92">
              <w:rPr>
                <w:rStyle w:val="Hyperlink"/>
                <w:rFonts w:ascii="Segoe UI" w:hAnsi="Segoe UI" w:cs="Segoe UI"/>
              </w:rPr>
              <w:t>Search Document</w:t>
            </w:r>
            <w:r w:rsidR="00E509E9">
              <w:rPr>
                <w:webHidden/>
              </w:rPr>
              <w:tab/>
            </w:r>
            <w:r w:rsidR="00E509E9">
              <w:rPr>
                <w:webHidden/>
              </w:rPr>
              <w:fldChar w:fldCharType="begin"/>
            </w:r>
            <w:r w:rsidR="00E509E9">
              <w:rPr>
                <w:webHidden/>
              </w:rPr>
              <w:instrText xml:space="preserve"> PAGEREF _Toc426022668 \h </w:instrText>
            </w:r>
            <w:r w:rsidR="00E509E9">
              <w:rPr>
                <w:webHidden/>
              </w:rPr>
            </w:r>
            <w:r w:rsidR="00E509E9">
              <w:rPr>
                <w:webHidden/>
              </w:rPr>
              <w:fldChar w:fldCharType="separate"/>
            </w:r>
            <w:r w:rsidR="00E509E9">
              <w:rPr>
                <w:webHidden/>
              </w:rPr>
              <w:t>61</w:t>
            </w:r>
            <w:r w:rsidR="00E509E9">
              <w:rPr>
                <w:webHidden/>
              </w:rPr>
              <w:fldChar w:fldCharType="end"/>
            </w:r>
          </w:hyperlink>
        </w:p>
        <w:p w14:paraId="3DE530F9" w14:textId="77777777" w:rsidR="00E509E9" w:rsidRDefault="00A34A12">
          <w:pPr>
            <w:pStyle w:val="TOC3"/>
            <w:rPr>
              <w:rFonts w:asciiTheme="minorHAnsi" w:eastAsiaTheme="minorEastAsia" w:hAnsiTheme="minorHAnsi" w:cstheme="minorBidi"/>
              <w:sz w:val="22"/>
              <w:szCs w:val="22"/>
            </w:rPr>
          </w:pPr>
          <w:hyperlink w:anchor="_Toc426022669" w:history="1">
            <w:r w:rsidR="00E509E9" w:rsidRPr="00E44C92">
              <w:rPr>
                <w:rStyle w:val="Hyperlink"/>
                <w:rFonts w:ascii="Segoe UI" w:hAnsi="Segoe UI" w:cs="Segoe UI"/>
              </w:rPr>
              <w:t>3.1.6.</w:t>
            </w:r>
            <w:r w:rsidR="00E509E9">
              <w:rPr>
                <w:rFonts w:asciiTheme="minorHAnsi" w:eastAsiaTheme="minorEastAsia" w:hAnsiTheme="minorHAnsi" w:cstheme="minorBidi"/>
                <w:sz w:val="22"/>
                <w:szCs w:val="22"/>
              </w:rPr>
              <w:tab/>
            </w:r>
            <w:r w:rsidR="00E509E9" w:rsidRPr="00E44C92">
              <w:rPr>
                <w:rStyle w:val="Hyperlink"/>
                <w:rFonts w:ascii="Segoe UI" w:hAnsi="Segoe UI" w:cs="Segoe UI"/>
              </w:rPr>
              <w:t>Document Details Page</w:t>
            </w:r>
            <w:r w:rsidR="00E509E9">
              <w:rPr>
                <w:webHidden/>
              </w:rPr>
              <w:tab/>
            </w:r>
            <w:r w:rsidR="00E509E9">
              <w:rPr>
                <w:webHidden/>
              </w:rPr>
              <w:fldChar w:fldCharType="begin"/>
            </w:r>
            <w:r w:rsidR="00E509E9">
              <w:rPr>
                <w:webHidden/>
              </w:rPr>
              <w:instrText xml:space="preserve"> PAGEREF _Toc426022669 \h </w:instrText>
            </w:r>
            <w:r w:rsidR="00E509E9">
              <w:rPr>
                <w:webHidden/>
              </w:rPr>
            </w:r>
            <w:r w:rsidR="00E509E9">
              <w:rPr>
                <w:webHidden/>
              </w:rPr>
              <w:fldChar w:fldCharType="separate"/>
            </w:r>
            <w:r w:rsidR="00E509E9">
              <w:rPr>
                <w:webHidden/>
              </w:rPr>
              <w:t>80</w:t>
            </w:r>
            <w:r w:rsidR="00E509E9">
              <w:rPr>
                <w:webHidden/>
              </w:rPr>
              <w:fldChar w:fldCharType="end"/>
            </w:r>
          </w:hyperlink>
        </w:p>
        <w:p w14:paraId="1C949AAC" w14:textId="77777777" w:rsidR="00E509E9" w:rsidRDefault="00A34A12">
          <w:pPr>
            <w:pStyle w:val="TOC3"/>
            <w:rPr>
              <w:rFonts w:asciiTheme="minorHAnsi" w:eastAsiaTheme="minorEastAsia" w:hAnsiTheme="minorHAnsi" w:cstheme="minorBidi"/>
              <w:sz w:val="22"/>
              <w:szCs w:val="22"/>
            </w:rPr>
          </w:pPr>
          <w:hyperlink w:anchor="_Toc426022670" w:history="1">
            <w:r w:rsidR="00E509E9" w:rsidRPr="00E44C92">
              <w:rPr>
                <w:rStyle w:val="Hyperlink"/>
                <w:rFonts w:ascii="Segoe UI" w:hAnsi="Segoe UI" w:cs="Segoe UI"/>
              </w:rPr>
              <w:t>3.1.7.</w:t>
            </w:r>
            <w:r w:rsidR="00E509E9">
              <w:rPr>
                <w:rFonts w:asciiTheme="minorHAnsi" w:eastAsiaTheme="minorEastAsia" w:hAnsiTheme="minorHAnsi" w:cstheme="minorBidi"/>
                <w:sz w:val="22"/>
                <w:szCs w:val="22"/>
              </w:rPr>
              <w:tab/>
            </w:r>
            <w:r w:rsidR="00E509E9" w:rsidRPr="00E44C92">
              <w:rPr>
                <w:rStyle w:val="Hyperlink"/>
                <w:rFonts w:ascii="Segoe UI" w:hAnsi="Segoe UI" w:cs="Segoe UI"/>
              </w:rPr>
              <w:t>Edit Matter</w:t>
            </w:r>
            <w:r w:rsidR="00E509E9">
              <w:rPr>
                <w:webHidden/>
              </w:rPr>
              <w:tab/>
            </w:r>
            <w:r w:rsidR="00E509E9">
              <w:rPr>
                <w:webHidden/>
              </w:rPr>
              <w:fldChar w:fldCharType="begin"/>
            </w:r>
            <w:r w:rsidR="00E509E9">
              <w:rPr>
                <w:webHidden/>
              </w:rPr>
              <w:instrText xml:space="preserve"> PAGEREF _Toc426022670 \h </w:instrText>
            </w:r>
            <w:r w:rsidR="00E509E9">
              <w:rPr>
                <w:webHidden/>
              </w:rPr>
            </w:r>
            <w:r w:rsidR="00E509E9">
              <w:rPr>
                <w:webHidden/>
              </w:rPr>
              <w:fldChar w:fldCharType="separate"/>
            </w:r>
            <w:r w:rsidR="00E509E9">
              <w:rPr>
                <w:webHidden/>
              </w:rPr>
              <w:t>81</w:t>
            </w:r>
            <w:r w:rsidR="00E509E9">
              <w:rPr>
                <w:webHidden/>
              </w:rPr>
              <w:fldChar w:fldCharType="end"/>
            </w:r>
          </w:hyperlink>
        </w:p>
        <w:p w14:paraId="0BFE86A3" w14:textId="77777777" w:rsidR="00E509E9" w:rsidRDefault="00A34A12">
          <w:pPr>
            <w:pStyle w:val="TOC3"/>
            <w:rPr>
              <w:rFonts w:asciiTheme="minorHAnsi" w:eastAsiaTheme="minorEastAsia" w:hAnsiTheme="minorHAnsi" w:cstheme="minorBidi"/>
              <w:sz w:val="22"/>
              <w:szCs w:val="22"/>
            </w:rPr>
          </w:pPr>
          <w:hyperlink w:anchor="_Toc426022671" w:history="1">
            <w:r w:rsidR="00E509E9" w:rsidRPr="00E44C92">
              <w:rPr>
                <w:rStyle w:val="Hyperlink"/>
                <w:rFonts w:ascii="Segoe UI" w:hAnsi="Segoe UI" w:cs="Segoe UI"/>
              </w:rPr>
              <w:t>3.1.8.</w:t>
            </w:r>
            <w:r w:rsidR="00E509E9">
              <w:rPr>
                <w:rFonts w:asciiTheme="minorHAnsi" w:eastAsiaTheme="minorEastAsia" w:hAnsiTheme="minorHAnsi" w:cstheme="minorBidi"/>
                <w:sz w:val="22"/>
                <w:szCs w:val="22"/>
              </w:rPr>
              <w:tab/>
            </w:r>
            <w:r w:rsidR="00E509E9" w:rsidRPr="00E44C92">
              <w:rPr>
                <w:rStyle w:val="Hyperlink"/>
                <w:rFonts w:ascii="Segoe UI" w:hAnsi="Segoe UI" w:cs="Segoe UI"/>
              </w:rPr>
              <w:t>Web Dashboard</w:t>
            </w:r>
            <w:r w:rsidR="00E509E9">
              <w:rPr>
                <w:webHidden/>
              </w:rPr>
              <w:tab/>
            </w:r>
            <w:r w:rsidR="00E509E9">
              <w:rPr>
                <w:webHidden/>
              </w:rPr>
              <w:fldChar w:fldCharType="begin"/>
            </w:r>
            <w:r w:rsidR="00E509E9">
              <w:rPr>
                <w:webHidden/>
              </w:rPr>
              <w:instrText xml:space="preserve"> PAGEREF _Toc426022671 \h </w:instrText>
            </w:r>
            <w:r w:rsidR="00E509E9">
              <w:rPr>
                <w:webHidden/>
              </w:rPr>
            </w:r>
            <w:r w:rsidR="00E509E9">
              <w:rPr>
                <w:webHidden/>
              </w:rPr>
              <w:fldChar w:fldCharType="separate"/>
            </w:r>
            <w:r w:rsidR="00E509E9">
              <w:rPr>
                <w:webHidden/>
              </w:rPr>
              <w:t>86</w:t>
            </w:r>
            <w:r w:rsidR="00E509E9">
              <w:rPr>
                <w:webHidden/>
              </w:rPr>
              <w:fldChar w:fldCharType="end"/>
            </w:r>
          </w:hyperlink>
        </w:p>
        <w:p w14:paraId="3E7FE000" w14:textId="77777777" w:rsidR="00E509E9" w:rsidRDefault="00A34A12">
          <w:pPr>
            <w:pStyle w:val="TOC3"/>
            <w:rPr>
              <w:rFonts w:asciiTheme="minorHAnsi" w:eastAsiaTheme="minorEastAsia" w:hAnsiTheme="minorHAnsi" w:cstheme="minorBidi"/>
              <w:sz w:val="22"/>
              <w:szCs w:val="22"/>
            </w:rPr>
          </w:pPr>
          <w:hyperlink w:anchor="_Toc426022672" w:history="1">
            <w:r w:rsidR="00E509E9" w:rsidRPr="00E44C92">
              <w:rPr>
                <w:rStyle w:val="Hyperlink"/>
                <w:rFonts w:ascii="Segoe UI" w:hAnsi="Segoe UI" w:cs="Segoe UI"/>
              </w:rPr>
              <w:t>3.1.9.</w:t>
            </w:r>
            <w:r w:rsidR="00E509E9">
              <w:rPr>
                <w:rFonts w:asciiTheme="minorHAnsi" w:eastAsiaTheme="minorEastAsia" w:hAnsiTheme="minorHAnsi" w:cstheme="minorBidi"/>
                <w:sz w:val="22"/>
                <w:szCs w:val="22"/>
              </w:rPr>
              <w:tab/>
            </w:r>
            <w:r w:rsidR="00E509E9" w:rsidRPr="00E44C92">
              <w:rPr>
                <w:rStyle w:val="Hyperlink"/>
                <w:rFonts w:ascii="Segoe UI" w:hAnsi="Segoe UI" w:cs="Segoe UI"/>
              </w:rPr>
              <w:t>Settings Page</w:t>
            </w:r>
            <w:r w:rsidR="00E509E9">
              <w:rPr>
                <w:webHidden/>
              </w:rPr>
              <w:tab/>
            </w:r>
            <w:r w:rsidR="00E509E9">
              <w:rPr>
                <w:webHidden/>
              </w:rPr>
              <w:fldChar w:fldCharType="begin"/>
            </w:r>
            <w:r w:rsidR="00E509E9">
              <w:rPr>
                <w:webHidden/>
              </w:rPr>
              <w:instrText xml:space="preserve"> PAGEREF _Toc426022672 \h </w:instrText>
            </w:r>
            <w:r w:rsidR="00E509E9">
              <w:rPr>
                <w:webHidden/>
              </w:rPr>
            </w:r>
            <w:r w:rsidR="00E509E9">
              <w:rPr>
                <w:webHidden/>
              </w:rPr>
              <w:fldChar w:fldCharType="separate"/>
            </w:r>
            <w:r w:rsidR="00E509E9">
              <w:rPr>
                <w:webHidden/>
              </w:rPr>
              <w:t>100</w:t>
            </w:r>
            <w:r w:rsidR="00E509E9">
              <w:rPr>
                <w:webHidden/>
              </w:rPr>
              <w:fldChar w:fldCharType="end"/>
            </w:r>
          </w:hyperlink>
        </w:p>
        <w:p w14:paraId="4AC13019" w14:textId="77777777" w:rsidR="00E509E9" w:rsidRDefault="00A34A12">
          <w:pPr>
            <w:pStyle w:val="TOC3"/>
            <w:rPr>
              <w:rFonts w:asciiTheme="minorHAnsi" w:eastAsiaTheme="minorEastAsia" w:hAnsiTheme="minorHAnsi" w:cstheme="minorBidi"/>
              <w:sz w:val="22"/>
              <w:szCs w:val="22"/>
            </w:rPr>
          </w:pPr>
          <w:hyperlink w:anchor="_Toc426022673" w:history="1">
            <w:r w:rsidR="00E509E9" w:rsidRPr="00E44C92">
              <w:rPr>
                <w:rStyle w:val="Hyperlink"/>
                <w:rFonts w:ascii="Segoe UI" w:hAnsi="Segoe UI" w:cs="Segoe UI"/>
              </w:rPr>
              <w:t>3.1.10.</w:t>
            </w:r>
            <w:r w:rsidR="00E509E9">
              <w:rPr>
                <w:rFonts w:asciiTheme="minorHAnsi" w:eastAsiaTheme="minorEastAsia" w:hAnsiTheme="minorHAnsi" w:cstheme="minorBidi"/>
                <w:sz w:val="22"/>
                <w:szCs w:val="22"/>
              </w:rPr>
              <w:tab/>
            </w:r>
            <w:r w:rsidR="00E509E9" w:rsidRPr="00E44C92">
              <w:rPr>
                <w:rStyle w:val="Hyperlink"/>
                <w:rFonts w:ascii="Segoe UI" w:hAnsi="Segoe UI" w:cs="Segoe UI"/>
              </w:rPr>
              <w:t>Caching</w:t>
            </w:r>
            <w:r w:rsidR="00E509E9">
              <w:rPr>
                <w:webHidden/>
              </w:rPr>
              <w:tab/>
            </w:r>
            <w:r w:rsidR="00E509E9">
              <w:rPr>
                <w:webHidden/>
              </w:rPr>
              <w:fldChar w:fldCharType="begin"/>
            </w:r>
            <w:r w:rsidR="00E509E9">
              <w:rPr>
                <w:webHidden/>
              </w:rPr>
              <w:instrText xml:space="preserve"> PAGEREF _Toc426022673 \h </w:instrText>
            </w:r>
            <w:r w:rsidR="00E509E9">
              <w:rPr>
                <w:webHidden/>
              </w:rPr>
            </w:r>
            <w:r w:rsidR="00E509E9">
              <w:rPr>
                <w:webHidden/>
              </w:rPr>
              <w:fldChar w:fldCharType="separate"/>
            </w:r>
            <w:r w:rsidR="00E509E9">
              <w:rPr>
                <w:webHidden/>
              </w:rPr>
              <w:t>103</w:t>
            </w:r>
            <w:r w:rsidR="00E509E9">
              <w:rPr>
                <w:webHidden/>
              </w:rPr>
              <w:fldChar w:fldCharType="end"/>
            </w:r>
          </w:hyperlink>
        </w:p>
        <w:p w14:paraId="705F0F96" w14:textId="77777777" w:rsidR="00E509E9" w:rsidRDefault="00A34A12">
          <w:pPr>
            <w:pStyle w:val="TOC3"/>
            <w:rPr>
              <w:rFonts w:asciiTheme="minorHAnsi" w:eastAsiaTheme="minorEastAsia" w:hAnsiTheme="minorHAnsi" w:cstheme="minorBidi"/>
              <w:sz w:val="22"/>
              <w:szCs w:val="22"/>
            </w:rPr>
          </w:pPr>
          <w:hyperlink w:anchor="_Toc426022675" w:history="1">
            <w:r w:rsidR="00E509E9" w:rsidRPr="00E44C92">
              <w:rPr>
                <w:rStyle w:val="Hyperlink"/>
                <w:rFonts w:ascii="Segoe UI" w:hAnsi="Segoe UI" w:cs="Segoe UI"/>
              </w:rPr>
              <w:t>3.1.11.</w:t>
            </w:r>
            <w:r w:rsidR="00E509E9">
              <w:rPr>
                <w:rFonts w:asciiTheme="minorHAnsi" w:eastAsiaTheme="minorEastAsia" w:hAnsiTheme="minorHAnsi" w:cstheme="minorBidi"/>
                <w:sz w:val="22"/>
                <w:szCs w:val="22"/>
              </w:rPr>
              <w:tab/>
            </w:r>
            <w:r w:rsidR="00E509E9" w:rsidRPr="00E44C92">
              <w:rPr>
                <w:rStyle w:val="Hyperlink"/>
                <w:rFonts w:ascii="Segoe UI" w:hAnsi="Segoe UI" w:cs="Segoe UI"/>
              </w:rPr>
              <w:t>One Click Deployment</w:t>
            </w:r>
            <w:r w:rsidR="00E509E9">
              <w:rPr>
                <w:webHidden/>
              </w:rPr>
              <w:tab/>
            </w:r>
            <w:r w:rsidR="00E509E9">
              <w:rPr>
                <w:webHidden/>
              </w:rPr>
              <w:fldChar w:fldCharType="begin"/>
            </w:r>
            <w:r w:rsidR="00E509E9">
              <w:rPr>
                <w:webHidden/>
              </w:rPr>
              <w:instrText xml:space="preserve"> PAGEREF _Toc426022675 \h </w:instrText>
            </w:r>
            <w:r w:rsidR="00E509E9">
              <w:rPr>
                <w:webHidden/>
              </w:rPr>
            </w:r>
            <w:r w:rsidR="00E509E9">
              <w:rPr>
                <w:webHidden/>
              </w:rPr>
              <w:fldChar w:fldCharType="separate"/>
            </w:r>
            <w:r w:rsidR="00E509E9">
              <w:rPr>
                <w:webHidden/>
              </w:rPr>
              <w:t>105</w:t>
            </w:r>
            <w:r w:rsidR="00E509E9">
              <w:rPr>
                <w:webHidden/>
              </w:rPr>
              <w:fldChar w:fldCharType="end"/>
            </w:r>
          </w:hyperlink>
        </w:p>
        <w:p w14:paraId="09E5EBE6" w14:textId="77777777" w:rsidR="00E509E9" w:rsidRDefault="00A34A12">
          <w:pPr>
            <w:pStyle w:val="TOC3"/>
            <w:rPr>
              <w:rFonts w:asciiTheme="minorHAnsi" w:eastAsiaTheme="minorEastAsia" w:hAnsiTheme="minorHAnsi" w:cstheme="minorBidi"/>
              <w:sz w:val="22"/>
              <w:szCs w:val="22"/>
            </w:rPr>
          </w:pPr>
          <w:hyperlink w:anchor="_Toc426022676" w:history="1">
            <w:r w:rsidR="00E509E9" w:rsidRPr="00E44C92">
              <w:rPr>
                <w:rStyle w:val="Hyperlink"/>
                <w:rFonts w:ascii="Segoe UI" w:hAnsi="Segoe UI" w:cs="Segoe UI"/>
              </w:rPr>
              <w:t>3.1.12.</w:t>
            </w:r>
            <w:r w:rsidR="00E509E9">
              <w:rPr>
                <w:rFonts w:asciiTheme="minorHAnsi" w:eastAsiaTheme="minorEastAsia" w:hAnsiTheme="minorHAnsi" w:cstheme="minorBidi"/>
                <w:sz w:val="22"/>
                <w:szCs w:val="22"/>
              </w:rPr>
              <w:tab/>
            </w:r>
            <w:r w:rsidR="00E509E9" w:rsidRPr="00E44C92">
              <w:rPr>
                <w:rStyle w:val="Hyperlink"/>
                <w:rFonts w:ascii="Segoe UI" w:hAnsi="Segoe UI" w:cs="Segoe UI"/>
              </w:rPr>
              <w:t>Matter Center Add-Ins</w:t>
            </w:r>
            <w:r w:rsidR="00E509E9">
              <w:rPr>
                <w:webHidden/>
              </w:rPr>
              <w:tab/>
            </w:r>
            <w:r w:rsidR="00E509E9">
              <w:rPr>
                <w:webHidden/>
              </w:rPr>
              <w:fldChar w:fldCharType="begin"/>
            </w:r>
            <w:r w:rsidR="00E509E9">
              <w:rPr>
                <w:webHidden/>
              </w:rPr>
              <w:instrText xml:space="preserve"> PAGEREF _Toc426022676 \h </w:instrText>
            </w:r>
            <w:r w:rsidR="00E509E9">
              <w:rPr>
                <w:webHidden/>
              </w:rPr>
            </w:r>
            <w:r w:rsidR="00E509E9">
              <w:rPr>
                <w:webHidden/>
              </w:rPr>
              <w:fldChar w:fldCharType="separate"/>
            </w:r>
            <w:r w:rsidR="00E509E9">
              <w:rPr>
                <w:webHidden/>
              </w:rPr>
              <w:t>112</w:t>
            </w:r>
            <w:r w:rsidR="00E509E9">
              <w:rPr>
                <w:webHidden/>
              </w:rPr>
              <w:fldChar w:fldCharType="end"/>
            </w:r>
          </w:hyperlink>
        </w:p>
        <w:p w14:paraId="54979A84" w14:textId="77777777" w:rsidR="00E509E9" w:rsidRDefault="00A34A12">
          <w:pPr>
            <w:pStyle w:val="TOC2"/>
            <w:rPr>
              <w:rFonts w:asciiTheme="minorHAnsi" w:eastAsiaTheme="minorEastAsia" w:hAnsiTheme="minorHAnsi" w:cstheme="minorBidi"/>
              <w:sz w:val="22"/>
              <w:szCs w:val="22"/>
            </w:rPr>
          </w:pPr>
          <w:hyperlink w:anchor="_Toc426022677" w:history="1">
            <w:r w:rsidR="00E509E9" w:rsidRPr="00E44C92">
              <w:rPr>
                <w:rStyle w:val="Hyperlink"/>
                <w:rFonts w:ascii="Segoe UI" w:hAnsi="Segoe UI" w:cs="Segoe UI"/>
              </w:rPr>
              <w:t>3.2.</w:t>
            </w:r>
            <w:r w:rsidR="00E509E9">
              <w:rPr>
                <w:rFonts w:asciiTheme="minorHAnsi" w:eastAsiaTheme="minorEastAsia" w:hAnsiTheme="minorHAnsi" w:cstheme="minorBidi"/>
                <w:sz w:val="22"/>
                <w:szCs w:val="22"/>
              </w:rPr>
              <w:tab/>
            </w:r>
            <w:r w:rsidR="00E509E9" w:rsidRPr="00E44C92">
              <w:rPr>
                <w:rStyle w:val="Hyperlink"/>
                <w:rFonts w:ascii="Segoe UI" w:hAnsi="Segoe UI" w:cs="Segoe UI"/>
              </w:rPr>
              <w:t>SharePoint Objects</w:t>
            </w:r>
            <w:r w:rsidR="00E509E9">
              <w:rPr>
                <w:webHidden/>
              </w:rPr>
              <w:tab/>
            </w:r>
            <w:r w:rsidR="00E509E9">
              <w:rPr>
                <w:webHidden/>
              </w:rPr>
              <w:fldChar w:fldCharType="begin"/>
            </w:r>
            <w:r w:rsidR="00E509E9">
              <w:rPr>
                <w:webHidden/>
              </w:rPr>
              <w:instrText xml:space="preserve"> PAGEREF _Toc426022677 \h </w:instrText>
            </w:r>
            <w:r w:rsidR="00E509E9">
              <w:rPr>
                <w:webHidden/>
              </w:rPr>
            </w:r>
            <w:r w:rsidR="00E509E9">
              <w:rPr>
                <w:webHidden/>
              </w:rPr>
              <w:fldChar w:fldCharType="separate"/>
            </w:r>
            <w:r w:rsidR="00E509E9">
              <w:rPr>
                <w:webHidden/>
              </w:rPr>
              <w:t>113</w:t>
            </w:r>
            <w:r w:rsidR="00E509E9">
              <w:rPr>
                <w:webHidden/>
              </w:rPr>
              <w:fldChar w:fldCharType="end"/>
            </w:r>
          </w:hyperlink>
        </w:p>
        <w:p w14:paraId="570F8A20" w14:textId="77777777" w:rsidR="00E509E9" w:rsidRDefault="00A34A12">
          <w:pPr>
            <w:pStyle w:val="TOC2"/>
            <w:rPr>
              <w:rFonts w:asciiTheme="minorHAnsi" w:eastAsiaTheme="minorEastAsia" w:hAnsiTheme="minorHAnsi" w:cstheme="minorBidi"/>
              <w:sz w:val="22"/>
              <w:szCs w:val="22"/>
            </w:rPr>
          </w:pPr>
          <w:hyperlink w:anchor="_Toc426022678" w:history="1">
            <w:r w:rsidR="00E509E9" w:rsidRPr="00E44C92">
              <w:rPr>
                <w:rStyle w:val="Hyperlink"/>
                <w:rFonts w:ascii="Segoe UI" w:hAnsi="Segoe UI" w:cs="Segoe UI"/>
              </w:rPr>
              <w:t>3.3.</w:t>
            </w:r>
            <w:r w:rsidR="00E509E9">
              <w:rPr>
                <w:rFonts w:asciiTheme="minorHAnsi" w:eastAsiaTheme="minorEastAsia" w:hAnsiTheme="minorHAnsi" w:cstheme="minorBidi"/>
                <w:sz w:val="22"/>
                <w:szCs w:val="22"/>
              </w:rPr>
              <w:tab/>
            </w:r>
            <w:r w:rsidR="00E509E9" w:rsidRPr="00E44C92">
              <w:rPr>
                <w:rStyle w:val="Hyperlink"/>
                <w:rFonts w:ascii="Segoe UI" w:hAnsi="Segoe UI" w:cs="Segoe UI"/>
              </w:rPr>
              <w:t>Technology Dependencies</w:t>
            </w:r>
            <w:r w:rsidR="00E509E9">
              <w:rPr>
                <w:webHidden/>
              </w:rPr>
              <w:tab/>
            </w:r>
            <w:r w:rsidR="00E509E9">
              <w:rPr>
                <w:webHidden/>
              </w:rPr>
              <w:fldChar w:fldCharType="begin"/>
            </w:r>
            <w:r w:rsidR="00E509E9">
              <w:rPr>
                <w:webHidden/>
              </w:rPr>
              <w:instrText xml:space="preserve"> PAGEREF _Toc426022678 \h </w:instrText>
            </w:r>
            <w:r w:rsidR="00E509E9">
              <w:rPr>
                <w:webHidden/>
              </w:rPr>
            </w:r>
            <w:r w:rsidR="00E509E9">
              <w:rPr>
                <w:webHidden/>
              </w:rPr>
              <w:fldChar w:fldCharType="separate"/>
            </w:r>
            <w:r w:rsidR="00E509E9">
              <w:rPr>
                <w:webHidden/>
              </w:rPr>
              <w:t>116</w:t>
            </w:r>
            <w:r w:rsidR="00E509E9">
              <w:rPr>
                <w:webHidden/>
              </w:rPr>
              <w:fldChar w:fldCharType="end"/>
            </w:r>
          </w:hyperlink>
        </w:p>
        <w:p w14:paraId="0A32D51B" w14:textId="77777777" w:rsidR="00E509E9" w:rsidRDefault="00A34A12">
          <w:pPr>
            <w:pStyle w:val="TOC2"/>
            <w:rPr>
              <w:rFonts w:asciiTheme="minorHAnsi" w:eastAsiaTheme="minorEastAsia" w:hAnsiTheme="minorHAnsi" w:cstheme="minorBidi"/>
              <w:sz w:val="22"/>
              <w:szCs w:val="22"/>
            </w:rPr>
          </w:pPr>
          <w:hyperlink w:anchor="_Toc426022679" w:history="1">
            <w:r w:rsidR="00E509E9" w:rsidRPr="00E44C92">
              <w:rPr>
                <w:rStyle w:val="Hyperlink"/>
                <w:rFonts w:ascii="Segoe UI" w:hAnsi="Segoe UI" w:cs="Segoe UI"/>
              </w:rPr>
              <w:t>3.4.</w:t>
            </w:r>
            <w:r w:rsidR="00E509E9">
              <w:rPr>
                <w:rFonts w:asciiTheme="minorHAnsi" w:eastAsiaTheme="minorEastAsia" w:hAnsiTheme="minorHAnsi" w:cstheme="minorBidi"/>
                <w:sz w:val="22"/>
                <w:szCs w:val="22"/>
              </w:rPr>
              <w:tab/>
            </w:r>
            <w:r w:rsidR="00E509E9" w:rsidRPr="00E44C92">
              <w:rPr>
                <w:rStyle w:val="Hyperlink"/>
                <w:rFonts w:ascii="Segoe UI" w:hAnsi="Segoe UI" w:cs="Segoe UI"/>
              </w:rPr>
              <w:t>Security Roles</w:t>
            </w:r>
            <w:r w:rsidR="00E509E9">
              <w:rPr>
                <w:webHidden/>
              </w:rPr>
              <w:tab/>
            </w:r>
            <w:r w:rsidR="00E509E9">
              <w:rPr>
                <w:webHidden/>
              </w:rPr>
              <w:fldChar w:fldCharType="begin"/>
            </w:r>
            <w:r w:rsidR="00E509E9">
              <w:rPr>
                <w:webHidden/>
              </w:rPr>
              <w:instrText xml:space="preserve"> PAGEREF _Toc426022679 \h </w:instrText>
            </w:r>
            <w:r w:rsidR="00E509E9">
              <w:rPr>
                <w:webHidden/>
              </w:rPr>
            </w:r>
            <w:r w:rsidR="00E509E9">
              <w:rPr>
                <w:webHidden/>
              </w:rPr>
              <w:fldChar w:fldCharType="separate"/>
            </w:r>
            <w:r w:rsidR="00E509E9">
              <w:rPr>
                <w:webHidden/>
              </w:rPr>
              <w:t>117</w:t>
            </w:r>
            <w:r w:rsidR="00E509E9">
              <w:rPr>
                <w:webHidden/>
              </w:rPr>
              <w:fldChar w:fldCharType="end"/>
            </w:r>
          </w:hyperlink>
        </w:p>
        <w:p w14:paraId="5B261A5D" w14:textId="77777777" w:rsidR="00E509E9" w:rsidRDefault="00A34A12">
          <w:pPr>
            <w:pStyle w:val="TOC2"/>
            <w:rPr>
              <w:rFonts w:asciiTheme="minorHAnsi" w:eastAsiaTheme="minorEastAsia" w:hAnsiTheme="minorHAnsi" w:cstheme="minorBidi"/>
              <w:sz w:val="22"/>
              <w:szCs w:val="22"/>
            </w:rPr>
          </w:pPr>
          <w:hyperlink w:anchor="_Toc426022680" w:history="1">
            <w:r w:rsidR="00E509E9" w:rsidRPr="00E44C92">
              <w:rPr>
                <w:rStyle w:val="Hyperlink"/>
                <w:rFonts w:ascii="Segoe UI" w:hAnsi="Segoe UI" w:cs="Segoe UI"/>
              </w:rPr>
              <w:t>3.5.</w:t>
            </w:r>
            <w:r w:rsidR="00E509E9">
              <w:rPr>
                <w:rFonts w:asciiTheme="minorHAnsi" w:eastAsiaTheme="minorEastAsia" w:hAnsiTheme="minorHAnsi" w:cstheme="minorBidi"/>
                <w:sz w:val="22"/>
                <w:szCs w:val="22"/>
              </w:rPr>
              <w:tab/>
            </w:r>
            <w:r w:rsidR="00E509E9" w:rsidRPr="00E44C92">
              <w:rPr>
                <w:rStyle w:val="Hyperlink"/>
                <w:rFonts w:ascii="Segoe UI" w:hAnsi="Segoe UI" w:cs="Segoe UI"/>
              </w:rPr>
              <w:t>Application Insights</w:t>
            </w:r>
            <w:r w:rsidR="00E509E9">
              <w:rPr>
                <w:webHidden/>
              </w:rPr>
              <w:tab/>
            </w:r>
            <w:r w:rsidR="00E509E9">
              <w:rPr>
                <w:webHidden/>
              </w:rPr>
              <w:fldChar w:fldCharType="begin"/>
            </w:r>
            <w:r w:rsidR="00E509E9">
              <w:rPr>
                <w:webHidden/>
              </w:rPr>
              <w:instrText xml:space="preserve"> PAGEREF _Toc426022680 \h </w:instrText>
            </w:r>
            <w:r w:rsidR="00E509E9">
              <w:rPr>
                <w:webHidden/>
              </w:rPr>
            </w:r>
            <w:r w:rsidR="00E509E9">
              <w:rPr>
                <w:webHidden/>
              </w:rPr>
              <w:fldChar w:fldCharType="separate"/>
            </w:r>
            <w:r w:rsidR="00E509E9">
              <w:rPr>
                <w:webHidden/>
              </w:rPr>
              <w:t>118</w:t>
            </w:r>
            <w:r w:rsidR="00E509E9">
              <w:rPr>
                <w:webHidden/>
              </w:rPr>
              <w:fldChar w:fldCharType="end"/>
            </w:r>
          </w:hyperlink>
        </w:p>
        <w:p w14:paraId="5FCE4C68" w14:textId="77777777" w:rsidR="00E509E9" w:rsidRDefault="00A34A12">
          <w:pPr>
            <w:pStyle w:val="TOC3"/>
            <w:rPr>
              <w:rFonts w:asciiTheme="minorHAnsi" w:eastAsiaTheme="minorEastAsia" w:hAnsiTheme="minorHAnsi" w:cstheme="minorBidi"/>
              <w:sz w:val="22"/>
              <w:szCs w:val="22"/>
            </w:rPr>
          </w:pPr>
          <w:hyperlink w:anchor="_Toc426022681" w:history="1">
            <w:r w:rsidR="00E509E9" w:rsidRPr="00E44C92">
              <w:rPr>
                <w:rStyle w:val="Hyperlink"/>
                <w:rFonts w:ascii="Segoe UI" w:hAnsi="Segoe UI" w:cs="Segoe UI"/>
              </w:rPr>
              <w:t>3.5.1.</w:t>
            </w:r>
            <w:r w:rsidR="00E509E9">
              <w:rPr>
                <w:rFonts w:asciiTheme="minorHAnsi" w:eastAsiaTheme="minorEastAsia" w:hAnsiTheme="minorHAnsi" w:cstheme="minorBidi"/>
                <w:sz w:val="22"/>
                <w:szCs w:val="22"/>
              </w:rPr>
              <w:tab/>
            </w:r>
            <w:r w:rsidR="00E509E9" w:rsidRPr="00E44C92">
              <w:rPr>
                <w:rStyle w:val="Hyperlink"/>
                <w:rFonts w:ascii="Segoe UI" w:hAnsi="Segoe UI" w:cs="Segoe UI"/>
              </w:rPr>
              <w:t>Overview</w:t>
            </w:r>
            <w:r w:rsidR="00E509E9">
              <w:rPr>
                <w:webHidden/>
              </w:rPr>
              <w:tab/>
            </w:r>
            <w:r w:rsidR="00E509E9">
              <w:rPr>
                <w:webHidden/>
              </w:rPr>
              <w:fldChar w:fldCharType="begin"/>
            </w:r>
            <w:r w:rsidR="00E509E9">
              <w:rPr>
                <w:webHidden/>
              </w:rPr>
              <w:instrText xml:space="preserve"> PAGEREF _Toc426022681 \h </w:instrText>
            </w:r>
            <w:r w:rsidR="00E509E9">
              <w:rPr>
                <w:webHidden/>
              </w:rPr>
            </w:r>
            <w:r w:rsidR="00E509E9">
              <w:rPr>
                <w:webHidden/>
              </w:rPr>
              <w:fldChar w:fldCharType="separate"/>
            </w:r>
            <w:r w:rsidR="00E509E9">
              <w:rPr>
                <w:webHidden/>
              </w:rPr>
              <w:t>118</w:t>
            </w:r>
            <w:r w:rsidR="00E509E9">
              <w:rPr>
                <w:webHidden/>
              </w:rPr>
              <w:fldChar w:fldCharType="end"/>
            </w:r>
          </w:hyperlink>
        </w:p>
        <w:p w14:paraId="08561DD5" w14:textId="77777777" w:rsidR="00E509E9" w:rsidRDefault="00A34A12">
          <w:pPr>
            <w:pStyle w:val="TOC3"/>
            <w:rPr>
              <w:rFonts w:asciiTheme="minorHAnsi" w:eastAsiaTheme="minorEastAsia" w:hAnsiTheme="minorHAnsi" w:cstheme="minorBidi"/>
              <w:sz w:val="22"/>
              <w:szCs w:val="22"/>
            </w:rPr>
          </w:pPr>
          <w:hyperlink w:anchor="_Toc426022682" w:history="1">
            <w:r w:rsidR="00E509E9" w:rsidRPr="00E44C92">
              <w:rPr>
                <w:rStyle w:val="Hyperlink"/>
                <w:rFonts w:ascii="Segoe UI" w:hAnsi="Segoe UI" w:cs="Segoe UI"/>
              </w:rPr>
              <w:t>3.5.2.</w:t>
            </w:r>
            <w:r w:rsidR="00E509E9">
              <w:rPr>
                <w:rFonts w:asciiTheme="minorHAnsi" w:eastAsiaTheme="minorEastAsia" w:hAnsiTheme="minorHAnsi" w:cstheme="minorBidi"/>
                <w:sz w:val="22"/>
                <w:szCs w:val="22"/>
              </w:rPr>
              <w:tab/>
            </w:r>
            <w:r w:rsidR="00E509E9" w:rsidRPr="00E44C92">
              <w:rPr>
                <w:rStyle w:val="Hyperlink"/>
                <w:rFonts w:ascii="Segoe UI" w:hAnsi="Segoe UI" w:cs="Segoe UI"/>
              </w:rPr>
              <w:t>Events tracked in Application Insight</w:t>
            </w:r>
            <w:r w:rsidR="00E509E9">
              <w:rPr>
                <w:webHidden/>
              </w:rPr>
              <w:tab/>
            </w:r>
            <w:r w:rsidR="00E509E9">
              <w:rPr>
                <w:webHidden/>
              </w:rPr>
              <w:fldChar w:fldCharType="begin"/>
            </w:r>
            <w:r w:rsidR="00E509E9">
              <w:rPr>
                <w:webHidden/>
              </w:rPr>
              <w:instrText xml:space="preserve"> PAGEREF _Toc426022682 \h </w:instrText>
            </w:r>
            <w:r w:rsidR="00E509E9">
              <w:rPr>
                <w:webHidden/>
              </w:rPr>
            </w:r>
            <w:r w:rsidR="00E509E9">
              <w:rPr>
                <w:webHidden/>
              </w:rPr>
              <w:fldChar w:fldCharType="separate"/>
            </w:r>
            <w:r w:rsidR="00E509E9">
              <w:rPr>
                <w:webHidden/>
              </w:rPr>
              <w:t>118</w:t>
            </w:r>
            <w:r w:rsidR="00E509E9">
              <w:rPr>
                <w:webHidden/>
              </w:rPr>
              <w:fldChar w:fldCharType="end"/>
            </w:r>
          </w:hyperlink>
        </w:p>
        <w:p w14:paraId="6AC32501" w14:textId="77777777" w:rsidR="00E509E9" w:rsidRDefault="00A34A12">
          <w:pPr>
            <w:pStyle w:val="TOC1"/>
            <w:rPr>
              <w:rFonts w:asciiTheme="minorHAnsi" w:eastAsiaTheme="minorEastAsia" w:hAnsiTheme="minorHAnsi" w:cstheme="minorBidi"/>
              <w:b w:val="0"/>
              <w:sz w:val="22"/>
              <w:szCs w:val="22"/>
            </w:rPr>
          </w:pPr>
          <w:hyperlink w:anchor="_Toc426022683" w:history="1">
            <w:r w:rsidR="00E509E9" w:rsidRPr="00E44C92">
              <w:rPr>
                <w:rStyle w:val="Hyperlink"/>
                <w:rFonts w:ascii="Segoe UI" w:hAnsi="Segoe UI" w:cs="Segoe UI"/>
              </w:rPr>
              <w:t>4.</w:t>
            </w:r>
            <w:r w:rsidR="00E509E9">
              <w:rPr>
                <w:rFonts w:asciiTheme="minorHAnsi" w:eastAsiaTheme="minorEastAsia" w:hAnsiTheme="minorHAnsi" w:cstheme="minorBidi"/>
                <w:b w:val="0"/>
                <w:sz w:val="22"/>
                <w:szCs w:val="22"/>
              </w:rPr>
              <w:tab/>
            </w:r>
            <w:r w:rsidR="00E509E9" w:rsidRPr="00E44C92">
              <w:rPr>
                <w:rStyle w:val="Hyperlink"/>
                <w:rFonts w:ascii="Segoe UI" w:hAnsi="Segoe UI" w:cs="Segoe UI"/>
              </w:rPr>
              <w:t>Front End</w:t>
            </w:r>
            <w:r w:rsidR="00E509E9">
              <w:rPr>
                <w:webHidden/>
              </w:rPr>
              <w:tab/>
            </w:r>
            <w:r w:rsidR="00E509E9">
              <w:rPr>
                <w:webHidden/>
              </w:rPr>
              <w:fldChar w:fldCharType="begin"/>
            </w:r>
            <w:r w:rsidR="00E509E9">
              <w:rPr>
                <w:webHidden/>
              </w:rPr>
              <w:instrText xml:space="preserve"> PAGEREF _Toc426022683 \h </w:instrText>
            </w:r>
            <w:r w:rsidR="00E509E9">
              <w:rPr>
                <w:webHidden/>
              </w:rPr>
            </w:r>
            <w:r w:rsidR="00E509E9">
              <w:rPr>
                <w:webHidden/>
              </w:rPr>
              <w:fldChar w:fldCharType="separate"/>
            </w:r>
            <w:r w:rsidR="00E509E9">
              <w:rPr>
                <w:webHidden/>
              </w:rPr>
              <w:t>119</w:t>
            </w:r>
            <w:r w:rsidR="00E509E9">
              <w:rPr>
                <w:webHidden/>
              </w:rPr>
              <w:fldChar w:fldCharType="end"/>
            </w:r>
          </w:hyperlink>
        </w:p>
        <w:p w14:paraId="5B6F9325" w14:textId="77777777" w:rsidR="00E509E9" w:rsidRDefault="00A34A12">
          <w:pPr>
            <w:pStyle w:val="TOC2"/>
            <w:rPr>
              <w:rFonts w:asciiTheme="minorHAnsi" w:eastAsiaTheme="minorEastAsia" w:hAnsiTheme="minorHAnsi" w:cstheme="minorBidi"/>
              <w:sz w:val="22"/>
              <w:szCs w:val="22"/>
            </w:rPr>
          </w:pPr>
          <w:hyperlink w:anchor="_Toc426022684" w:history="1">
            <w:r w:rsidR="00E509E9" w:rsidRPr="00E44C92">
              <w:rPr>
                <w:rStyle w:val="Hyperlink"/>
                <w:rFonts w:ascii="Segoe UI" w:hAnsi="Segoe UI" w:cs="Segoe UI"/>
              </w:rPr>
              <w:t>4.1.</w:t>
            </w:r>
            <w:r w:rsidR="00E509E9">
              <w:rPr>
                <w:rFonts w:asciiTheme="minorHAnsi" w:eastAsiaTheme="minorEastAsia" w:hAnsiTheme="minorHAnsi" w:cstheme="minorBidi"/>
                <w:sz w:val="22"/>
                <w:szCs w:val="22"/>
              </w:rPr>
              <w:tab/>
            </w:r>
            <w:r w:rsidR="00E509E9" w:rsidRPr="00E44C92">
              <w:rPr>
                <w:rStyle w:val="Hyperlink"/>
                <w:rFonts w:ascii="Segoe UI" w:hAnsi="Segoe UI" w:cs="Segoe UI"/>
              </w:rPr>
              <w:t>Web Application Front End</w:t>
            </w:r>
            <w:r w:rsidR="00E509E9">
              <w:rPr>
                <w:webHidden/>
              </w:rPr>
              <w:tab/>
            </w:r>
            <w:r w:rsidR="00E509E9">
              <w:rPr>
                <w:webHidden/>
              </w:rPr>
              <w:fldChar w:fldCharType="begin"/>
            </w:r>
            <w:r w:rsidR="00E509E9">
              <w:rPr>
                <w:webHidden/>
              </w:rPr>
              <w:instrText xml:space="preserve"> PAGEREF _Toc426022684 \h </w:instrText>
            </w:r>
            <w:r w:rsidR="00E509E9">
              <w:rPr>
                <w:webHidden/>
              </w:rPr>
            </w:r>
            <w:r w:rsidR="00E509E9">
              <w:rPr>
                <w:webHidden/>
              </w:rPr>
              <w:fldChar w:fldCharType="separate"/>
            </w:r>
            <w:r w:rsidR="00E509E9">
              <w:rPr>
                <w:webHidden/>
              </w:rPr>
              <w:t>119</w:t>
            </w:r>
            <w:r w:rsidR="00E509E9">
              <w:rPr>
                <w:webHidden/>
              </w:rPr>
              <w:fldChar w:fldCharType="end"/>
            </w:r>
          </w:hyperlink>
        </w:p>
        <w:p w14:paraId="626CCEFA" w14:textId="77777777" w:rsidR="00E509E9" w:rsidRDefault="00A34A12">
          <w:pPr>
            <w:pStyle w:val="TOC3"/>
            <w:rPr>
              <w:rFonts w:asciiTheme="minorHAnsi" w:eastAsiaTheme="minorEastAsia" w:hAnsiTheme="minorHAnsi" w:cstheme="minorBidi"/>
              <w:sz w:val="22"/>
              <w:szCs w:val="22"/>
            </w:rPr>
          </w:pPr>
          <w:hyperlink w:anchor="_Toc426022685" w:history="1">
            <w:r w:rsidR="00E509E9" w:rsidRPr="00E44C92">
              <w:rPr>
                <w:rStyle w:val="Hyperlink"/>
                <w:rFonts w:ascii="Segoe UI" w:hAnsi="Segoe UI" w:cs="Segoe UI"/>
              </w:rPr>
              <w:t>4.1.1.</w:t>
            </w:r>
            <w:r w:rsidR="00E509E9">
              <w:rPr>
                <w:rFonts w:asciiTheme="minorHAnsi" w:eastAsiaTheme="minorEastAsia" w:hAnsiTheme="minorHAnsi" w:cstheme="minorBidi"/>
                <w:sz w:val="22"/>
                <w:szCs w:val="22"/>
              </w:rPr>
              <w:tab/>
            </w:r>
            <w:r w:rsidR="00E509E9" w:rsidRPr="00E44C92">
              <w:rPr>
                <w:rStyle w:val="Hyperlink"/>
                <w:rFonts w:ascii="Segoe UI" w:hAnsi="Segoe UI" w:cs="Segoe UI"/>
              </w:rPr>
              <w:t>Physical Site Map</w:t>
            </w:r>
            <w:r w:rsidR="00E509E9">
              <w:rPr>
                <w:webHidden/>
              </w:rPr>
              <w:tab/>
            </w:r>
            <w:r w:rsidR="00E509E9">
              <w:rPr>
                <w:webHidden/>
              </w:rPr>
              <w:fldChar w:fldCharType="begin"/>
            </w:r>
            <w:r w:rsidR="00E509E9">
              <w:rPr>
                <w:webHidden/>
              </w:rPr>
              <w:instrText xml:space="preserve"> PAGEREF _Toc426022685 \h </w:instrText>
            </w:r>
            <w:r w:rsidR="00E509E9">
              <w:rPr>
                <w:webHidden/>
              </w:rPr>
            </w:r>
            <w:r w:rsidR="00E509E9">
              <w:rPr>
                <w:webHidden/>
              </w:rPr>
              <w:fldChar w:fldCharType="separate"/>
            </w:r>
            <w:r w:rsidR="00E509E9">
              <w:rPr>
                <w:webHidden/>
              </w:rPr>
              <w:t>119</w:t>
            </w:r>
            <w:r w:rsidR="00E509E9">
              <w:rPr>
                <w:webHidden/>
              </w:rPr>
              <w:fldChar w:fldCharType="end"/>
            </w:r>
          </w:hyperlink>
        </w:p>
        <w:p w14:paraId="034D332D" w14:textId="77777777" w:rsidR="00E509E9" w:rsidRDefault="00A34A12">
          <w:pPr>
            <w:pStyle w:val="TOC3"/>
            <w:rPr>
              <w:rFonts w:asciiTheme="minorHAnsi" w:eastAsiaTheme="minorEastAsia" w:hAnsiTheme="minorHAnsi" w:cstheme="minorBidi"/>
              <w:sz w:val="22"/>
              <w:szCs w:val="22"/>
            </w:rPr>
          </w:pPr>
          <w:hyperlink w:anchor="_Toc426022686" w:history="1">
            <w:r w:rsidR="00E509E9" w:rsidRPr="00E44C92">
              <w:rPr>
                <w:rStyle w:val="Hyperlink"/>
                <w:rFonts w:ascii="Segoe UI" w:hAnsi="Segoe UI" w:cs="Segoe UI"/>
              </w:rPr>
              <w:t>4.1.2.</w:t>
            </w:r>
            <w:r w:rsidR="00E509E9">
              <w:rPr>
                <w:rFonts w:asciiTheme="minorHAnsi" w:eastAsiaTheme="minorEastAsia" w:hAnsiTheme="minorHAnsi" w:cstheme="minorBidi"/>
                <w:sz w:val="22"/>
                <w:szCs w:val="22"/>
              </w:rPr>
              <w:tab/>
            </w:r>
            <w:r w:rsidR="00E509E9" w:rsidRPr="00E44C92">
              <w:rPr>
                <w:rStyle w:val="Hyperlink"/>
                <w:rFonts w:ascii="Segoe UI" w:hAnsi="Segoe UI" w:cs="Segoe UI"/>
              </w:rPr>
              <w:t>Common UI Technical Specification</w:t>
            </w:r>
            <w:r w:rsidR="00E509E9">
              <w:rPr>
                <w:webHidden/>
              </w:rPr>
              <w:tab/>
            </w:r>
            <w:r w:rsidR="00E509E9">
              <w:rPr>
                <w:webHidden/>
              </w:rPr>
              <w:fldChar w:fldCharType="begin"/>
            </w:r>
            <w:r w:rsidR="00E509E9">
              <w:rPr>
                <w:webHidden/>
              </w:rPr>
              <w:instrText xml:space="preserve"> PAGEREF _Toc426022686 \h </w:instrText>
            </w:r>
            <w:r w:rsidR="00E509E9">
              <w:rPr>
                <w:webHidden/>
              </w:rPr>
            </w:r>
            <w:r w:rsidR="00E509E9">
              <w:rPr>
                <w:webHidden/>
              </w:rPr>
              <w:fldChar w:fldCharType="separate"/>
            </w:r>
            <w:r w:rsidR="00E509E9">
              <w:rPr>
                <w:webHidden/>
              </w:rPr>
              <w:t>120</w:t>
            </w:r>
            <w:r w:rsidR="00E509E9">
              <w:rPr>
                <w:webHidden/>
              </w:rPr>
              <w:fldChar w:fldCharType="end"/>
            </w:r>
          </w:hyperlink>
        </w:p>
        <w:p w14:paraId="43B0FD78" w14:textId="77777777" w:rsidR="00E509E9" w:rsidRDefault="00A34A12">
          <w:pPr>
            <w:pStyle w:val="TOC3"/>
            <w:rPr>
              <w:rFonts w:asciiTheme="minorHAnsi" w:eastAsiaTheme="minorEastAsia" w:hAnsiTheme="minorHAnsi" w:cstheme="minorBidi"/>
              <w:sz w:val="22"/>
              <w:szCs w:val="22"/>
            </w:rPr>
          </w:pPr>
          <w:hyperlink w:anchor="_Toc426022687" w:history="1">
            <w:r w:rsidR="00E509E9" w:rsidRPr="00E44C92">
              <w:rPr>
                <w:rStyle w:val="Hyperlink"/>
                <w:rFonts w:ascii="Segoe UI" w:hAnsi="Segoe UI" w:cs="Segoe UI"/>
              </w:rPr>
              <w:t>4.1.3.</w:t>
            </w:r>
            <w:r w:rsidR="00E509E9">
              <w:rPr>
                <w:rFonts w:asciiTheme="minorHAnsi" w:eastAsiaTheme="minorEastAsia" w:hAnsiTheme="minorHAnsi" w:cstheme="minorBidi"/>
                <w:sz w:val="22"/>
                <w:szCs w:val="22"/>
              </w:rPr>
              <w:tab/>
            </w:r>
            <w:r w:rsidR="00E509E9" w:rsidRPr="00E44C92">
              <w:rPr>
                <w:rStyle w:val="Hyperlink"/>
                <w:rFonts w:ascii="Segoe UI" w:hAnsi="Segoe UI" w:cs="Segoe UI"/>
              </w:rPr>
              <w:t>Web Pages and Web Controls</w:t>
            </w:r>
            <w:r w:rsidR="00E509E9">
              <w:rPr>
                <w:webHidden/>
              </w:rPr>
              <w:tab/>
            </w:r>
            <w:r w:rsidR="00E509E9">
              <w:rPr>
                <w:webHidden/>
              </w:rPr>
              <w:fldChar w:fldCharType="begin"/>
            </w:r>
            <w:r w:rsidR="00E509E9">
              <w:rPr>
                <w:webHidden/>
              </w:rPr>
              <w:instrText xml:space="preserve"> PAGEREF _Toc426022687 \h </w:instrText>
            </w:r>
            <w:r w:rsidR="00E509E9">
              <w:rPr>
                <w:webHidden/>
              </w:rPr>
            </w:r>
            <w:r w:rsidR="00E509E9">
              <w:rPr>
                <w:webHidden/>
              </w:rPr>
              <w:fldChar w:fldCharType="separate"/>
            </w:r>
            <w:r w:rsidR="00E509E9">
              <w:rPr>
                <w:webHidden/>
              </w:rPr>
              <w:t>122</w:t>
            </w:r>
            <w:r w:rsidR="00E509E9">
              <w:rPr>
                <w:webHidden/>
              </w:rPr>
              <w:fldChar w:fldCharType="end"/>
            </w:r>
          </w:hyperlink>
        </w:p>
        <w:p w14:paraId="77F8C04E" w14:textId="77777777" w:rsidR="00E509E9" w:rsidRDefault="00A34A12">
          <w:pPr>
            <w:pStyle w:val="TOC3"/>
            <w:rPr>
              <w:rFonts w:asciiTheme="minorHAnsi" w:eastAsiaTheme="minorEastAsia" w:hAnsiTheme="minorHAnsi" w:cstheme="minorBidi"/>
              <w:sz w:val="22"/>
              <w:szCs w:val="22"/>
            </w:rPr>
          </w:pPr>
          <w:hyperlink w:anchor="_Toc426022688" w:history="1">
            <w:r w:rsidR="00E509E9" w:rsidRPr="00E44C92">
              <w:rPr>
                <w:rStyle w:val="Hyperlink"/>
                <w:rFonts w:ascii="Segoe UI" w:hAnsi="Segoe UI" w:cs="Segoe UI"/>
              </w:rPr>
              <w:t>4.1.4.</w:t>
            </w:r>
            <w:r w:rsidR="00E509E9">
              <w:rPr>
                <w:rFonts w:asciiTheme="minorHAnsi" w:eastAsiaTheme="minorEastAsia" w:hAnsiTheme="minorHAnsi" w:cstheme="minorBidi"/>
                <w:sz w:val="22"/>
                <w:szCs w:val="22"/>
              </w:rPr>
              <w:tab/>
            </w:r>
            <w:r w:rsidR="00E509E9" w:rsidRPr="00E44C92">
              <w:rPr>
                <w:rStyle w:val="Hyperlink"/>
                <w:rFonts w:ascii="Segoe UI" w:hAnsi="Segoe UI" w:cs="Segoe UI"/>
              </w:rPr>
              <w:t>Matter Center Add-Ins</w:t>
            </w:r>
            <w:r w:rsidR="00E509E9">
              <w:rPr>
                <w:webHidden/>
              </w:rPr>
              <w:tab/>
            </w:r>
            <w:r w:rsidR="00E509E9">
              <w:rPr>
                <w:webHidden/>
              </w:rPr>
              <w:fldChar w:fldCharType="begin"/>
            </w:r>
            <w:r w:rsidR="00E509E9">
              <w:rPr>
                <w:webHidden/>
              </w:rPr>
              <w:instrText xml:space="preserve"> PAGEREF _Toc426022688 \h </w:instrText>
            </w:r>
            <w:r w:rsidR="00E509E9">
              <w:rPr>
                <w:webHidden/>
              </w:rPr>
            </w:r>
            <w:r w:rsidR="00E509E9">
              <w:rPr>
                <w:webHidden/>
              </w:rPr>
              <w:fldChar w:fldCharType="separate"/>
            </w:r>
            <w:r w:rsidR="00E509E9">
              <w:rPr>
                <w:webHidden/>
              </w:rPr>
              <w:t>126</w:t>
            </w:r>
            <w:r w:rsidR="00E509E9">
              <w:rPr>
                <w:webHidden/>
              </w:rPr>
              <w:fldChar w:fldCharType="end"/>
            </w:r>
          </w:hyperlink>
        </w:p>
        <w:p w14:paraId="1CF66DC5" w14:textId="77777777" w:rsidR="00E509E9" w:rsidRDefault="00A34A12">
          <w:pPr>
            <w:pStyle w:val="TOC3"/>
            <w:rPr>
              <w:rFonts w:asciiTheme="minorHAnsi" w:eastAsiaTheme="minorEastAsia" w:hAnsiTheme="minorHAnsi" w:cstheme="minorBidi"/>
              <w:sz w:val="22"/>
              <w:szCs w:val="22"/>
            </w:rPr>
          </w:pPr>
          <w:hyperlink w:anchor="_Toc426022689" w:history="1">
            <w:r w:rsidR="00E509E9" w:rsidRPr="00E44C92">
              <w:rPr>
                <w:rStyle w:val="Hyperlink"/>
                <w:rFonts w:ascii="Segoe UI" w:hAnsi="Segoe UI" w:cs="Segoe UI"/>
              </w:rPr>
              <w:t>4.1.5.</w:t>
            </w:r>
            <w:r w:rsidR="00E509E9">
              <w:rPr>
                <w:rFonts w:asciiTheme="minorHAnsi" w:eastAsiaTheme="minorEastAsia" w:hAnsiTheme="minorHAnsi" w:cstheme="minorBidi"/>
                <w:sz w:val="22"/>
                <w:szCs w:val="22"/>
              </w:rPr>
              <w:tab/>
            </w:r>
            <w:r w:rsidR="00E509E9" w:rsidRPr="00E44C92">
              <w:rPr>
                <w:rStyle w:val="Hyperlink"/>
                <w:rFonts w:ascii="Segoe UI" w:hAnsi="Segoe UI" w:cs="Segoe UI"/>
              </w:rPr>
              <w:t>Configuration</w:t>
            </w:r>
            <w:r w:rsidR="00E509E9">
              <w:rPr>
                <w:webHidden/>
              </w:rPr>
              <w:tab/>
            </w:r>
            <w:r w:rsidR="00E509E9">
              <w:rPr>
                <w:webHidden/>
              </w:rPr>
              <w:fldChar w:fldCharType="begin"/>
            </w:r>
            <w:r w:rsidR="00E509E9">
              <w:rPr>
                <w:webHidden/>
              </w:rPr>
              <w:instrText xml:space="preserve"> PAGEREF _Toc426022689 \h </w:instrText>
            </w:r>
            <w:r w:rsidR="00E509E9">
              <w:rPr>
                <w:webHidden/>
              </w:rPr>
            </w:r>
            <w:r w:rsidR="00E509E9">
              <w:rPr>
                <w:webHidden/>
              </w:rPr>
              <w:fldChar w:fldCharType="separate"/>
            </w:r>
            <w:r w:rsidR="00E509E9">
              <w:rPr>
                <w:webHidden/>
              </w:rPr>
              <w:t>127</w:t>
            </w:r>
            <w:r w:rsidR="00E509E9">
              <w:rPr>
                <w:webHidden/>
              </w:rPr>
              <w:fldChar w:fldCharType="end"/>
            </w:r>
          </w:hyperlink>
        </w:p>
        <w:p w14:paraId="34DDD4BE" w14:textId="77777777" w:rsidR="00E509E9" w:rsidRDefault="00A34A12">
          <w:pPr>
            <w:pStyle w:val="TOC3"/>
            <w:rPr>
              <w:rFonts w:asciiTheme="minorHAnsi" w:eastAsiaTheme="minorEastAsia" w:hAnsiTheme="minorHAnsi" w:cstheme="minorBidi"/>
              <w:sz w:val="22"/>
              <w:szCs w:val="22"/>
            </w:rPr>
          </w:pPr>
          <w:hyperlink w:anchor="_Toc426022690" w:history="1">
            <w:r w:rsidR="00E509E9" w:rsidRPr="00E44C92">
              <w:rPr>
                <w:rStyle w:val="Hyperlink"/>
                <w:rFonts w:ascii="Segoe UI" w:hAnsi="Segoe UI" w:cs="Segoe UI"/>
              </w:rPr>
              <w:t>4.1.6.</w:t>
            </w:r>
            <w:r w:rsidR="00E509E9">
              <w:rPr>
                <w:rFonts w:asciiTheme="minorHAnsi" w:eastAsiaTheme="minorEastAsia" w:hAnsiTheme="minorHAnsi" w:cstheme="minorBidi"/>
                <w:sz w:val="22"/>
                <w:szCs w:val="22"/>
              </w:rPr>
              <w:tab/>
            </w:r>
            <w:r w:rsidR="00E509E9" w:rsidRPr="00E44C92">
              <w:rPr>
                <w:rStyle w:val="Hyperlink"/>
                <w:rFonts w:ascii="Segoe UI" w:hAnsi="Segoe UI" w:cs="Segoe UI"/>
              </w:rPr>
              <w:t>Presentation Layer Class definitions</w:t>
            </w:r>
            <w:r w:rsidR="00E509E9">
              <w:rPr>
                <w:webHidden/>
              </w:rPr>
              <w:tab/>
            </w:r>
            <w:r w:rsidR="00E509E9">
              <w:rPr>
                <w:webHidden/>
              </w:rPr>
              <w:fldChar w:fldCharType="begin"/>
            </w:r>
            <w:r w:rsidR="00E509E9">
              <w:rPr>
                <w:webHidden/>
              </w:rPr>
              <w:instrText xml:space="preserve"> PAGEREF _Toc426022690 \h </w:instrText>
            </w:r>
            <w:r w:rsidR="00E509E9">
              <w:rPr>
                <w:webHidden/>
              </w:rPr>
            </w:r>
            <w:r w:rsidR="00E509E9">
              <w:rPr>
                <w:webHidden/>
              </w:rPr>
              <w:fldChar w:fldCharType="separate"/>
            </w:r>
            <w:r w:rsidR="00E509E9">
              <w:rPr>
                <w:webHidden/>
              </w:rPr>
              <w:t>127</w:t>
            </w:r>
            <w:r w:rsidR="00E509E9">
              <w:rPr>
                <w:webHidden/>
              </w:rPr>
              <w:fldChar w:fldCharType="end"/>
            </w:r>
          </w:hyperlink>
        </w:p>
        <w:p w14:paraId="3D373D03" w14:textId="77777777" w:rsidR="00E509E9" w:rsidRDefault="00A34A12">
          <w:pPr>
            <w:pStyle w:val="TOC3"/>
            <w:rPr>
              <w:rFonts w:asciiTheme="minorHAnsi" w:eastAsiaTheme="minorEastAsia" w:hAnsiTheme="minorHAnsi" w:cstheme="minorBidi"/>
              <w:sz w:val="22"/>
              <w:szCs w:val="22"/>
            </w:rPr>
          </w:pPr>
          <w:hyperlink w:anchor="_Toc426022691" w:history="1">
            <w:r w:rsidR="00E509E9" w:rsidRPr="00E44C92">
              <w:rPr>
                <w:rStyle w:val="Hyperlink"/>
                <w:rFonts w:ascii="Segoe UI" w:hAnsi="Segoe UI" w:cs="Segoe UI"/>
              </w:rPr>
              <w:t>4.1.7.</w:t>
            </w:r>
            <w:r w:rsidR="00E509E9">
              <w:rPr>
                <w:rFonts w:asciiTheme="minorHAnsi" w:eastAsiaTheme="minorEastAsia" w:hAnsiTheme="minorHAnsi" w:cstheme="minorBidi"/>
                <w:sz w:val="22"/>
                <w:szCs w:val="22"/>
              </w:rPr>
              <w:tab/>
            </w:r>
            <w:r w:rsidR="00E509E9" w:rsidRPr="00E44C92">
              <w:rPr>
                <w:rStyle w:val="Hyperlink"/>
                <w:rFonts w:ascii="Segoe UI" w:hAnsi="Segoe UI" w:cs="Segoe UI"/>
              </w:rPr>
              <w:t>Collaboration Layer Class definitions</w:t>
            </w:r>
            <w:r w:rsidR="00E509E9">
              <w:rPr>
                <w:webHidden/>
              </w:rPr>
              <w:tab/>
            </w:r>
            <w:r w:rsidR="00E509E9">
              <w:rPr>
                <w:webHidden/>
              </w:rPr>
              <w:fldChar w:fldCharType="begin"/>
            </w:r>
            <w:r w:rsidR="00E509E9">
              <w:rPr>
                <w:webHidden/>
              </w:rPr>
              <w:instrText xml:space="preserve"> PAGEREF _Toc426022691 \h </w:instrText>
            </w:r>
            <w:r w:rsidR="00E509E9">
              <w:rPr>
                <w:webHidden/>
              </w:rPr>
            </w:r>
            <w:r w:rsidR="00E509E9">
              <w:rPr>
                <w:webHidden/>
              </w:rPr>
              <w:fldChar w:fldCharType="separate"/>
            </w:r>
            <w:r w:rsidR="00E509E9">
              <w:rPr>
                <w:webHidden/>
              </w:rPr>
              <w:t>128</w:t>
            </w:r>
            <w:r w:rsidR="00E509E9">
              <w:rPr>
                <w:webHidden/>
              </w:rPr>
              <w:fldChar w:fldCharType="end"/>
            </w:r>
          </w:hyperlink>
        </w:p>
        <w:p w14:paraId="0B2C7A94" w14:textId="77777777" w:rsidR="00E509E9" w:rsidRDefault="00A34A12">
          <w:pPr>
            <w:pStyle w:val="TOC3"/>
            <w:rPr>
              <w:rFonts w:asciiTheme="minorHAnsi" w:eastAsiaTheme="minorEastAsia" w:hAnsiTheme="minorHAnsi" w:cstheme="minorBidi"/>
              <w:sz w:val="22"/>
              <w:szCs w:val="22"/>
            </w:rPr>
          </w:pPr>
          <w:hyperlink w:anchor="_Toc426022692" w:history="1">
            <w:r w:rsidR="00E509E9" w:rsidRPr="00E44C92">
              <w:rPr>
                <w:rStyle w:val="Hyperlink"/>
                <w:rFonts w:ascii="Segoe UI" w:hAnsi="Segoe UI" w:cs="Segoe UI"/>
              </w:rPr>
              <w:t>4.1.8.</w:t>
            </w:r>
            <w:r w:rsidR="00E509E9">
              <w:rPr>
                <w:rFonts w:asciiTheme="minorHAnsi" w:eastAsiaTheme="minorEastAsia" w:hAnsiTheme="minorHAnsi" w:cstheme="minorBidi"/>
                <w:sz w:val="22"/>
                <w:szCs w:val="22"/>
              </w:rPr>
              <w:tab/>
            </w:r>
            <w:r w:rsidR="00E509E9" w:rsidRPr="00E44C92">
              <w:rPr>
                <w:rStyle w:val="Hyperlink"/>
                <w:rFonts w:ascii="Segoe UI" w:hAnsi="Segoe UI" w:cs="Segoe UI"/>
              </w:rPr>
              <w:t>Error Handling</w:t>
            </w:r>
            <w:r w:rsidR="00E509E9">
              <w:rPr>
                <w:webHidden/>
              </w:rPr>
              <w:tab/>
            </w:r>
            <w:r w:rsidR="00E509E9">
              <w:rPr>
                <w:webHidden/>
              </w:rPr>
              <w:fldChar w:fldCharType="begin"/>
            </w:r>
            <w:r w:rsidR="00E509E9">
              <w:rPr>
                <w:webHidden/>
              </w:rPr>
              <w:instrText xml:space="preserve"> PAGEREF _Toc426022692 \h </w:instrText>
            </w:r>
            <w:r w:rsidR="00E509E9">
              <w:rPr>
                <w:webHidden/>
              </w:rPr>
            </w:r>
            <w:r w:rsidR="00E509E9">
              <w:rPr>
                <w:webHidden/>
              </w:rPr>
              <w:fldChar w:fldCharType="separate"/>
            </w:r>
            <w:r w:rsidR="00E509E9">
              <w:rPr>
                <w:webHidden/>
              </w:rPr>
              <w:t>130</w:t>
            </w:r>
            <w:r w:rsidR="00E509E9">
              <w:rPr>
                <w:webHidden/>
              </w:rPr>
              <w:fldChar w:fldCharType="end"/>
            </w:r>
          </w:hyperlink>
        </w:p>
        <w:p w14:paraId="4467351D" w14:textId="77777777" w:rsidR="00E509E9" w:rsidRDefault="00A34A12">
          <w:pPr>
            <w:pStyle w:val="TOC3"/>
            <w:rPr>
              <w:rFonts w:asciiTheme="minorHAnsi" w:eastAsiaTheme="minorEastAsia" w:hAnsiTheme="minorHAnsi" w:cstheme="minorBidi"/>
              <w:sz w:val="22"/>
              <w:szCs w:val="22"/>
            </w:rPr>
          </w:pPr>
          <w:hyperlink w:anchor="_Toc426022693" w:history="1">
            <w:r w:rsidR="00E509E9" w:rsidRPr="00E44C92">
              <w:rPr>
                <w:rStyle w:val="Hyperlink"/>
                <w:rFonts w:ascii="Segoe UI" w:hAnsi="Segoe UI" w:cs="Segoe UI"/>
              </w:rPr>
              <w:t>4.1.9.</w:t>
            </w:r>
            <w:r w:rsidR="00E509E9">
              <w:rPr>
                <w:rFonts w:asciiTheme="minorHAnsi" w:eastAsiaTheme="minorEastAsia" w:hAnsiTheme="minorHAnsi" w:cstheme="minorBidi"/>
                <w:sz w:val="22"/>
                <w:szCs w:val="22"/>
              </w:rPr>
              <w:tab/>
            </w:r>
            <w:r w:rsidR="00E509E9" w:rsidRPr="00E44C92">
              <w:rPr>
                <w:rStyle w:val="Hyperlink"/>
                <w:rFonts w:ascii="Segoe UI" w:hAnsi="Segoe UI" w:cs="Segoe UI"/>
              </w:rPr>
              <w:t>Security</w:t>
            </w:r>
            <w:r w:rsidR="00E509E9">
              <w:rPr>
                <w:webHidden/>
              </w:rPr>
              <w:tab/>
            </w:r>
            <w:r w:rsidR="00E509E9">
              <w:rPr>
                <w:webHidden/>
              </w:rPr>
              <w:fldChar w:fldCharType="begin"/>
            </w:r>
            <w:r w:rsidR="00E509E9">
              <w:rPr>
                <w:webHidden/>
              </w:rPr>
              <w:instrText xml:space="preserve"> PAGEREF _Toc426022693 \h </w:instrText>
            </w:r>
            <w:r w:rsidR="00E509E9">
              <w:rPr>
                <w:webHidden/>
              </w:rPr>
            </w:r>
            <w:r w:rsidR="00E509E9">
              <w:rPr>
                <w:webHidden/>
              </w:rPr>
              <w:fldChar w:fldCharType="separate"/>
            </w:r>
            <w:r w:rsidR="00E509E9">
              <w:rPr>
                <w:webHidden/>
              </w:rPr>
              <w:t>133</w:t>
            </w:r>
            <w:r w:rsidR="00E509E9">
              <w:rPr>
                <w:webHidden/>
              </w:rPr>
              <w:fldChar w:fldCharType="end"/>
            </w:r>
          </w:hyperlink>
        </w:p>
        <w:p w14:paraId="466D7FF6" w14:textId="77777777" w:rsidR="00E509E9" w:rsidRDefault="00A34A12">
          <w:pPr>
            <w:pStyle w:val="TOC1"/>
            <w:rPr>
              <w:rFonts w:asciiTheme="minorHAnsi" w:eastAsiaTheme="minorEastAsia" w:hAnsiTheme="minorHAnsi" w:cstheme="minorBidi"/>
              <w:b w:val="0"/>
              <w:sz w:val="22"/>
              <w:szCs w:val="22"/>
            </w:rPr>
          </w:pPr>
          <w:hyperlink w:anchor="_Toc426022694" w:history="1">
            <w:r w:rsidR="00E509E9" w:rsidRPr="00E44C92">
              <w:rPr>
                <w:rStyle w:val="Hyperlink"/>
                <w:rFonts w:ascii="Segoe UI" w:hAnsi="Segoe UI" w:cs="Segoe UI"/>
              </w:rPr>
              <w:t>5.</w:t>
            </w:r>
            <w:r w:rsidR="00E509E9">
              <w:rPr>
                <w:rFonts w:asciiTheme="minorHAnsi" w:eastAsiaTheme="minorEastAsia" w:hAnsiTheme="minorHAnsi" w:cstheme="minorBidi"/>
                <w:b w:val="0"/>
                <w:sz w:val="22"/>
                <w:szCs w:val="22"/>
              </w:rPr>
              <w:tab/>
            </w:r>
            <w:r w:rsidR="00E509E9" w:rsidRPr="00E44C92">
              <w:rPr>
                <w:rStyle w:val="Hyperlink"/>
                <w:rFonts w:ascii="Segoe UI" w:hAnsi="Segoe UI" w:cs="Segoe UI"/>
              </w:rPr>
              <w:t>Middle Tier Objects (Service and Business Layers)</w:t>
            </w:r>
            <w:r w:rsidR="00E509E9">
              <w:rPr>
                <w:webHidden/>
              </w:rPr>
              <w:tab/>
            </w:r>
            <w:r w:rsidR="00E509E9">
              <w:rPr>
                <w:webHidden/>
              </w:rPr>
              <w:fldChar w:fldCharType="begin"/>
            </w:r>
            <w:r w:rsidR="00E509E9">
              <w:rPr>
                <w:webHidden/>
              </w:rPr>
              <w:instrText xml:space="preserve"> PAGEREF _Toc426022694 \h </w:instrText>
            </w:r>
            <w:r w:rsidR="00E509E9">
              <w:rPr>
                <w:webHidden/>
              </w:rPr>
            </w:r>
            <w:r w:rsidR="00E509E9">
              <w:rPr>
                <w:webHidden/>
              </w:rPr>
              <w:fldChar w:fldCharType="separate"/>
            </w:r>
            <w:r w:rsidR="00E509E9">
              <w:rPr>
                <w:webHidden/>
              </w:rPr>
              <w:t>136</w:t>
            </w:r>
            <w:r w:rsidR="00E509E9">
              <w:rPr>
                <w:webHidden/>
              </w:rPr>
              <w:fldChar w:fldCharType="end"/>
            </w:r>
          </w:hyperlink>
        </w:p>
        <w:p w14:paraId="71D2E5D1" w14:textId="77777777" w:rsidR="00E509E9" w:rsidRDefault="00A34A12">
          <w:pPr>
            <w:pStyle w:val="TOC2"/>
            <w:rPr>
              <w:rFonts w:asciiTheme="minorHAnsi" w:eastAsiaTheme="minorEastAsia" w:hAnsiTheme="minorHAnsi" w:cstheme="minorBidi"/>
              <w:sz w:val="22"/>
              <w:szCs w:val="22"/>
            </w:rPr>
          </w:pPr>
          <w:hyperlink w:anchor="_Toc426022695" w:history="1">
            <w:r w:rsidR="00E509E9" w:rsidRPr="00E44C92">
              <w:rPr>
                <w:rStyle w:val="Hyperlink"/>
                <w:rFonts w:ascii="Segoe UI" w:hAnsi="Segoe UI" w:cs="Segoe UI"/>
              </w:rPr>
              <w:t>5.1.</w:t>
            </w:r>
            <w:r w:rsidR="00E509E9">
              <w:rPr>
                <w:rFonts w:asciiTheme="minorHAnsi" w:eastAsiaTheme="minorEastAsia" w:hAnsiTheme="minorHAnsi" w:cstheme="minorBidi"/>
                <w:sz w:val="22"/>
                <w:szCs w:val="22"/>
              </w:rPr>
              <w:tab/>
            </w:r>
            <w:r w:rsidR="00E509E9" w:rsidRPr="00E44C92">
              <w:rPr>
                <w:rStyle w:val="Hyperlink"/>
                <w:rFonts w:ascii="Segoe UI" w:hAnsi="Segoe UI" w:cs="Segoe UI"/>
              </w:rPr>
              <w:t>Matter Provision &amp; Search</w:t>
            </w:r>
            <w:r w:rsidR="00E509E9">
              <w:rPr>
                <w:webHidden/>
              </w:rPr>
              <w:tab/>
            </w:r>
            <w:r w:rsidR="00E509E9">
              <w:rPr>
                <w:webHidden/>
              </w:rPr>
              <w:fldChar w:fldCharType="begin"/>
            </w:r>
            <w:r w:rsidR="00E509E9">
              <w:rPr>
                <w:webHidden/>
              </w:rPr>
              <w:instrText xml:space="preserve"> PAGEREF _Toc426022695 \h </w:instrText>
            </w:r>
            <w:r w:rsidR="00E509E9">
              <w:rPr>
                <w:webHidden/>
              </w:rPr>
            </w:r>
            <w:r w:rsidR="00E509E9">
              <w:rPr>
                <w:webHidden/>
              </w:rPr>
              <w:fldChar w:fldCharType="separate"/>
            </w:r>
            <w:r w:rsidR="00E509E9">
              <w:rPr>
                <w:webHidden/>
              </w:rPr>
              <w:t>136</w:t>
            </w:r>
            <w:r w:rsidR="00E509E9">
              <w:rPr>
                <w:webHidden/>
              </w:rPr>
              <w:fldChar w:fldCharType="end"/>
            </w:r>
          </w:hyperlink>
        </w:p>
        <w:p w14:paraId="42C780E1" w14:textId="77777777" w:rsidR="00E509E9" w:rsidRDefault="00A34A12">
          <w:pPr>
            <w:pStyle w:val="TOC3"/>
            <w:rPr>
              <w:rFonts w:asciiTheme="minorHAnsi" w:eastAsiaTheme="minorEastAsia" w:hAnsiTheme="minorHAnsi" w:cstheme="minorBidi"/>
              <w:sz w:val="22"/>
              <w:szCs w:val="22"/>
            </w:rPr>
          </w:pPr>
          <w:hyperlink w:anchor="_Toc426022696" w:history="1">
            <w:r w:rsidR="00E509E9" w:rsidRPr="00E44C92">
              <w:rPr>
                <w:rStyle w:val="Hyperlink"/>
                <w:rFonts w:ascii="Segoe UI" w:hAnsi="Segoe UI" w:cs="Segoe UI"/>
              </w:rPr>
              <w:t>5.1.1.</w:t>
            </w:r>
            <w:r w:rsidR="00E509E9">
              <w:rPr>
                <w:rFonts w:asciiTheme="minorHAnsi" w:eastAsiaTheme="minorEastAsia" w:hAnsiTheme="minorHAnsi" w:cstheme="minorBidi"/>
                <w:sz w:val="22"/>
                <w:szCs w:val="22"/>
              </w:rPr>
              <w:tab/>
            </w:r>
            <w:r w:rsidR="00E509E9" w:rsidRPr="00E44C92">
              <w:rPr>
                <w:rStyle w:val="Hyperlink"/>
                <w:rFonts w:ascii="Segoe UI" w:hAnsi="Segoe UI" w:cs="Segoe UI"/>
              </w:rPr>
              <w:t>Web Service Description</w:t>
            </w:r>
            <w:r w:rsidR="00E509E9">
              <w:rPr>
                <w:webHidden/>
              </w:rPr>
              <w:tab/>
            </w:r>
            <w:r w:rsidR="00E509E9">
              <w:rPr>
                <w:webHidden/>
              </w:rPr>
              <w:fldChar w:fldCharType="begin"/>
            </w:r>
            <w:r w:rsidR="00E509E9">
              <w:rPr>
                <w:webHidden/>
              </w:rPr>
              <w:instrText xml:space="preserve"> PAGEREF _Toc426022696 \h </w:instrText>
            </w:r>
            <w:r w:rsidR="00E509E9">
              <w:rPr>
                <w:webHidden/>
              </w:rPr>
            </w:r>
            <w:r w:rsidR="00E509E9">
              <w:rPr>
                <w:webHidden/>
              </w:rPr>
              <w:fldChar w:fldCharType="separate"/>
            </w:r>
            <w:r w:rsidR="00E509E9">
              <w:rPr>
                <w:webHidden/>
              </w:rPr>
              <w:t>136</w:t>
            </w:r>
            <w:r w:rsidR="00E509E9">
              <w:rPr>
                <w:webHidden/>
              </w:rPr>
              <w:fldChar w:fldCharType="end"/>
            </w:r>
          </w:hyperlink>
        </w:p>
        <w:p w14:paraId="7AA81E9D" w14:textId="77777777" w:rsidR="00E509E9" w:rsidRDefault="00A34A12">
          <w:pPr>
            <w:pStyle w:val="TOC3"/>
            <w:rPr>
              <w:rFonts w:asciiTheme="minorHAnsi" w:eastAsiaTheme="minorEastAsia" w:hAnsiTheme="minorHAnsi" w:cstheme="minorBidi"/>
              <w:sz w:val="22"/>
              <w:szCs w:val="22"/>
            </w:rPr>
          </w:pPr>
          <w:hyperlink w:anchor="_Toc426022697" w:history="1">
            <w:r w:rsidR="00E509E9" w:rsidRPr="00E44C92">
              <w:rPr>
                <w:rStyle w:val="Hyperlink"/>
                <w:rFonts w:ascii="Segoe UI" w:hAnsi="Segoe UI" w:cs="Segoe UI"/>
              </w:rPr>
              <w:t>5.1.2.</w:t>
            </w:r>
            <w:r w:rsidR="00E509E9">
              <w:rPr>
                <w:rFonts w:asciiTheme="minorHAnsi" w:eastAsiaTheme="minorEastAsia" w:hAnsiTheme="minorHAnsi" w:cstheme="minorBidi"/>
                <w:sz w:val="22"/>
                <w:szCs w:val="22"/>
              </w:rPr>
              <w:tab/>
            </w:r>
            <w:r w:rsidR="00E509E9" w:rsidRPr="00E44C92">
              <w:rPr>
                <w:rStyle w:val="Hyperlink"/>
                <w:rFonts w:ascii="Segoe UI" w:hAnsi="Segoe UI" w:cs="Segoe UI"/>
              </w:rPr>
              <w:t>Directory Structure</w:t>
            </w:r>
            <w:r w:rsidR="00E509E9">
              <w:rPr>
                <w:webHidden/>
              </w:rPr>
              <w:tab/>
            </w:r>
            <w:r w:rsidR="00E509E9">
              <w:rPr>
                <w:webHidden/>
              </w:rPr>
              <w:fldChar w:fldCharType="begin"/>
            </w:r>
            <w:r w:rsidR="00E509E9">
              <w:rPr>
                <w:webHidden/>
              </w:rPr>
              <w:instrText xml:space="preserve"> PAGEREF _Toc426022697 \h </w:instrText>
            </w:r>
            <w:r w:rsidR="00E509E9">
              <w:rPr>
                <w:webHidden/>
              </w:rPr>
            </w:r>
            <w:r w:rsidR="00E509E9">
              <w:rPr>
                <w:webHidden/>
              </w:rPr>
              <w:fldChar w:fldCharType="separate"/>
            </w:r>
            <w:r w:rsidR="00E509E9">
              <w:rPr>
                <w:webHidden/>
              </w:rPr>
              <w:t>138</w:t>
            </w:r>
            <w:r w:rsidR="00E509E9">
              <w:rPr>
                <w:webHidden/>
              </w:rPr>
              <w:fldChar w:fldCharType="end"/>
            </w:r>
          </w:hyperlink>
        </w:p>
        <w:p w14:paraId="1EAB55F0" w14:textId="77777777" w:rsidR="00E509E9" w:rsidRDefault="00A34A12">
          <w:pPr>
            <w:pStyle w:val="TOC3"/>
            <w:rPr>
              <w:rFonts w:asciiTheme="minorHAnsi" w:eastAsiaTheme="minorEastAsia" w:hAnsiTheme="minorHAnsi" w:cstheme="minorBidi"/>
              <w:sz w:val="22"/>
              <w:szCs w:val="22"/>
            </w:rPr>
          </w:pPr>
          <w:hyperlink w:anchor="_Toc426022698" w:history="1">
            <w:r w:rsidR="00E509E9" w:rsidRPr="00E44C92">
              <w:rPr>
                <w:rStyle w:val="Hyperlink"/>
                <w:rFonts w:ascii="Segoe UI" w:hAnsi="Segoe UI" w:cs="Segoe UI"/>
              </w:rPr>
              <w:t>5.1.3.</w:t>
            </w:r>
            <w:r w:rsidR="00E509E9">
              <w:rPr>
                <w:rFonts w:asciiTheme="minorHAnsi" w:eastAsiaTheme="minorEastAsia" w:hAnsiTheme="minorHAnsi" w:cstheme="minorBidi"/>
                <w:sz w:val="22"/>
                <w:szCs w:val="22"/>
              </w:rPr>
              <w:tab/>
            </w:r>
            <w:r w:rsidR="00E509E9" w:rsidRPr="00E44C92">
              <w:rPr>
                <w:rStyle w:val="Hyperlink"/>
                <w:rFonts w:ascii="Segoe UI" w:hAnsi="Segoe UI" w:cs="Segoe UI"/>
              </w:rPr>
              <w:t>Configuration</w:t>
            </w:r>
            <w:r w:rsidR="00E509E9">
              <w:rPr>
                <w:webHidden/>
              </w:rPr>
              <w:tab/>
            </w:r>
            <w:r w:rsidR="00E509E9">
              <w:rPr>
                <w:webHidden/>
              </w:rPr>
              <w:fldChar w:fldCharType="begin"/>
            </w:r>
            <w:r w:rsidR="00E509E9">
              <w:rPr>
                <w:webHidden/>
              </w:rPr>
              <w:instrText xml:space="preserve"> PAGEREF _Toc426022698 \h </w:instrText>
            </w:r>
            <w:r w:rsidR="00E509E9">
              <w:rPr>
                <w:webHidden/>
              </w:rPr>
            </w:r>
            <w:r w:rsidR="00E509E9">
              <w:rPr>
                <w:webHidden/>
              </w:rPr>
              <w:fldChar w:fldCharType="separate"/>
            </w:r>
            <w:r w:rsidR="00E509E9">
              <w:rPr>
                <w:webHidden/>
              </w:rPr>
              <w:t>139</w:t>
            </w:r>
            <w:r w:rsidR="00E509E9">
              <w:rPr>
                <w:webHidden/>
              </w:rPr>
              <w:fldChar w:fldCharType="end"/>
            </w:r>
          </w:hyperlink>
        </w:p>
        <w:p w14:paraId="2E0C970E" w14:textId="77777777" w:rsidR="00E509E9" w:rsidRDefault="00A34A12">
          <w:pPr>
            <w:pStyle w:val="TOC3"/>
            <w:rPr>
              <w:rFonts w:asciiTheme="minorHAnsi" w:eastAsiaTheme="minorEastAsia" w:hAnsiTheme="minorHAnsi" w:cstheme="minorBidi"/>
              <w:sz w:val="22"/>
              <w:szCs w:val="22"/>
            </w:rPr>
          </w:pPr>
          <w:hyperlink w:anchor="_Toc426022699" w:history="1">
            <w:r w:rsidR="00E509E9" w:rsidRPr="00E44C92">
              <w:rPr>
                <w:rStyle w:val="Hyperlink"/>
                <w:rFonts w:ascii="Segoe UI" w:hAnsi="Segoe UI" w:cs="Segoe UI"/>
              </w:rPr>
              <w:t>5.1.4.</w:t>
            </w:r>
            <w:r w:rsidR="00E509E9">
              <w:rPr>
                <w:rFonts w:asciiTheme="minorHAnsi" w:eastAsiaTheme="minorEastAsia" w:hAnsiTheme="minorHAnsi" w:cstheme="minorBidi"/>
                <w:sz w:val="22"/>
                <w:szCs w:val="22"/>
              </w:rPr>
              <w:tab/>
            </w:r>
            <w:r w:rsidR="00E509E9" w:rsidRPr="00E44C92">
              <w:rPr>
                <w:rStyle w:val="Hyperlink"/>
                <w:rFonts w:ascii="Segoe UI" w:hAnsi="Segoe UI" w:cs="Segoe UI"/>
              </w:rPr>
              <w:t>Security</w:t>
            </w:r>
            <w:r w:rsidR="00E509E9">
              <w:rPr>
                <w:webHidden/>
              </w:rPr>
              <w:tab/>
            </w:r>
            <w:r w:rsidR="00E509E9">
              <w:rPr>
                <w:webHidden/>
              </w:rPr>
              <w:fldChar w:fldCharType="begin"/>
            </w:r>
            <w:r w:rsidR="00E509E9">
              <w:rPr>
                <w:webHidden/>
              </w:rPr>
              <w:instrText xml:space="preserve"> PAGEREF _Toc426022699 \h </w:instrText>
            </w:r>
            <w:r w:rsidR="00E509E9">
              <w:rPr>
                <w:webHidden/>
              </w:rPr>
            </w:r>
            <w:r w:rsidR="00E509E9">
              <w:rPr>
                <w:webHidden/>
              </w:rPr>
              <w:fldChar w:fldCharType="separate"/>
            </w:r>
            <w:r w:rsidR="00E509E9">
              <w:rPr>
                <w:webHidden/>
              </w:rPr>
              <w:t>140</w:t>
            </w:r>
            <w:r w:rsidR="00E509E9">
              <w:rPr>
                <w:webHidden/>
              </w:rPr>
              <w:fldChar w:fldCharType="end"/>
            </w:r>
          </w:hyperlink>
        </w:p>
        <w:p w14:paraId="340BB6C6" w14:textId="77777777" w:rsidR="00E509E9" w:rsidRDefault="00A34A12">
          <w:pPr>
            <w:pStyle w:val="TOC2"/>
            <w:rPr>
              <w:rFonts w:asciiTheme="minorHAnsi" w:eastAsiaTheme="minorEastAsia" w:hAnsiTheme="minorHAnsi" w:cstheme="minorBidi"/>
              <w:sz w:val="22"/>
              <w:szCs w:val="22"/>
            </w:rPr>
          </w:pPr>
          <w:hyperlink w:anchor="_Toc426022700" w:history="1">
            <w:r w:rsidR="00E509E9" w:rsidRPr="00E44C92">
              <w:rPr>
                <w:rStyle w:val="Hyperlink"/>
                <w:rFonts w:ascii="Segoe UI" w:hAnsi="Segoe UI" w:cs="Segoe UI"/>
              </w:rPr>
              <w:t>5.2.</w:t>
            </w:r>
            <w:r w:rsidR="00E509E9">
              <w:rPr>
                <w:rFonts w:asciiTheme="minorHAnsi" w:eastAsiaTheme="minorEastAsia" w:hAnsiTheme="minorHAnsi" w:cstheme="minorBidi"/>
                <w:sz w:val="22"/>
                <w:szCs w:val="22"/>
              </w:rPr>
              <w:tab/>
            </w:r>
            <w:r w:rsidR="00E509E9" w:rsidRPr="00E44C92">
              <w:rPr>
                <w:rStyle w:val="Hyperlink"/>
                <w:rFonts w:ascii="Segoe UI" w:hAnsi="Segoe UI" w:cs="Segoe UI"/>
              </w:rPr>
              <w:t>Components (Business Objects)</w:t>
            </w:r>
            <w:r w:rsidR="00E509E9">
              <w:rPr>
                <w:webHidden/>
              </w:rPr>
              <w:tab/>
            </w:r>
            <w:r w:rsidR="00E509E9">
              <w:rPr>
                <w:webHidden/>
              </w:rPr>
              <w:fldChar w:fldCharType="begin"/>
            </w:r>
            <w:r w:rsidR="00E509E9">
              <w:rPr>
                <w:webHidden/>
              </w:rPr>
              <w:instrText xml:space="preserve"> PAGEREF _Toc426022700 \h </w:instrText>
            </w:r>
            <w:r w:rsidR="00E509E9">
              <w:rPr>
                <w:webHidden/>
              </w:rPr>
            </w:r>
            <w:r w:rsidR="00E509E9">
              <w:rPr>
                <w:webHidden/>
              </w:rPr>
              <w:fldChar w:fldCharType="separate"/>
            </w:r>
            <w:r w:rsidR="00E509E9">
              <w:rPr>
                <w:webHidden/>
              </w:rPr>
              <w:t>141</w:t>
            </w:r>
            <w:r w:rsidR="00E509E9">
              <w:rPr>
                <w:webHidden/>
              </w:rPr>
              <w:fldChar w:fldCharType="end"/>
            </w:r>
          </w:hyperlink>
        </w:p>
        <w:p w14:paraId="406F96BB" w14:textId="77777777" w:rsidR="00E509E9" w:rsidRDefault="00A34A12">
          <w:pPr>
            <w:pStyle w:val="TOC3"/>
            <w:rPr>
              <w:rFonts w:asciiTheme="minorHAnsi" w:eastAsiaTheme="minorEastAsia" w:hAnsiTheme="minorHAnsi" w:cstheme="minorBidi"/>
              <w:sz w:val="22"/>
              <w:szCs w:val="22"/>
            </w:rPr>
          </w:pPr>
          <w:hyperlink w:anchor="_Toc426022701" w:history="1">
            <w:r w:rsidR="00E509E9" w:rsidRPr="00E44C92">
              <w:rPr>
                <w:rStyle w:val="Hyperlink"/>
                <w:rFonts w:ascii="Segoe UI" w:hAnsi="Segoe UI" w:cs="Segoe UI"/>
              </w:rPr>
              <w:t>5.2.1.</w:t>
            </w:r>
            <w:r w:rsidR="00E509E9">
              <w:rPr>
                <w:rFonts w:asciiTheme="minorHAnsi" w:eastAsiaTheme="minorEastAsia" w:hAnsiTheme="minorHAnsi" w:cstheme="minorBidi"/>
                <w:sz w:val="22"/>
                <w:szCs w:val="22"/>
              </w:rPr>
              <w:tab/>
            </w:r>
            <w:r w:rsidR="00E509E9" w:rsidRPr="00E44C92">
              <w:rPr>
                <w:rStyle w:val="Hyperlink"/>
                <w:rFonts w:ascii="Segoe UI" w:hAnsi="Segoe UI" w:cs="Segoe UI"/>
              </w:rPr>
              <w:t>Object Map</w:t>
            </w:r>
            <w:r w:rsidR="00E509E9">
              <w:rPr>
                <w:webHidden/>
              </w:rPr>
              <w:tab/>
            </w:r>
            <w:r w:rsidR="00E509E9">
              <w:rPr>
                <w:webHidden/>
              </w:rPr>
              <w:fldChar w:fldCharType="begin"/>
            </w:r>
            <w:r w:rsidR="00E509E9">
              <w:rPr>
                <w:webHidden/>
              </w:rPr>
              <w:instrText xml:space="preserve"> PAGEREF _Toc426022701 \h </w:instrText>
            </w:r>
            <w:r w:rsidR="00E509E9">
              <w:rPr>
                <w:webHidden/>
              </w:rPr>
            </w:r>
            <w:r w:rsidR="00E509E9">
              <w:rPr>
                <w:webHidden/>
              </w:rPr>
              <w:fldChar w:fldCharType="separate"/>
            </w:r>
            <w:r w:rsidR="00E509E9">
              <w:rPr>
                <w:webHidden/>
              </w:rPr>
              <w:t>141</w:t>
            </w:r>
            <w:r w:rsidR="00E509E9">
              <w:rPr>
                <w:webHidden/>
              </w:rPr>
              <w:fldChar w:fldCharType="end"/>
            </w:r>
          </w:hyperlink>
        </w:p>
        <w:p w14:paraId="13F664BE" w14:textId="77777777" w:rsidR="00E509E9" w:rsidRDefault="00A34A12">
          <w:pPr>
            <w:pStyle w:val="TOC3"/>
            <w:rPr>
              <w:rFonts w:asciiTheme="minorHAnsi" w:eastAsiaTheme="minorEastAsia" w:hAnsiTheme="minorHAnsi" w:cstheme="minorBidi"/>
              <w:sz w:val="22"/>
              <w:szCs w:val="22"/>
            </w:rPr>
          </w:pPr>
          <w:hyperlink w:anchor="_Toc426022702" w:history="1">
            <w:r w:rsidR="00E509E9" w:rsidRPr="00E44C92">
              <w:rPr>
                <w:rStyle w:val="Hyperlink"/>
                <w:rFonts w:ascii="Segoe UI" w:hAnsi="Segoe UI" w:cs="Segoe UI"/>
              </w:rPr>
              <w:t>5.2.2.</w:t>
            </w:r>
            <w:r w:rsidR="00E509E9">
              <w:rPr>
                <w:rFonts w:asciiTheme="minorHAnsi" w:eastAsiaTheme="minorEastAsia" w:hAnsiTheme="minorHAnsi" w:cstheme="minorBidi"/>
                <w:sz w:val="22"/>
                <w:szCs w:val="22"/>
              </w:rPr>
              <w:tab/>
            </w:r>
            <w:r w:rsidR="00E509E9" w:rsidRPr="00E44C92">
              <w:rPr>
                <w:rStyle w:val="Hyperlink"/>
                <w:rFonts w:ascii="Segoe UI" w:hAnsi="Segoe UI" w:cs="Segoe UI"/>
              </w:rPr>
              <w:t>Class definitions</w:t>
            </w:r>
            <w:r w:rsidR="00E509E9">
              <w:rPr>
                <w:webHidden/>
              </w:rPr>
              <w:tab/>
            </w:r>
            <w:r w:rsidR="00E509E9">
              <w:rPr>
                <w:webHidden/>
              </w:rPr>
              <w:fldChar w:fldCharType="begin"/>
            </w:r>
            <w:r w:rsidR="00E509E9">
              <w:rPr>
                <w:webHidden/>
              </w:rPr>
              <w:instrText xml:space="preserve"> PAGEREF _Toc426022702 \h </w:instrText>
            </w:r>
            <w:r w:rsidR="00E509E9">
              <w:rPr>
                <w:webHidden/>
              </w:rPr>
            </w:r>
            <w:r w:rsidR="00E509E9">
              <w:rPr>
                <w:webHidden/>
              </w:rPr>
              <w:fldChar w:fldCharType="separate"/>
            </w:r>
            <w:r w:rsidR="00E509E9">
              <w:rPr>
                <w:webHidden/>
              </w:rPr>
              <w:t>141</w:t>
            </w:r>
            <w:r w:rsidR="00E509E9">
              <w:rPr>
                <w:webHidden/>
              </w:rPr>
              <w:fldChar w:fldCharType="end"/>
            </w:r>
          </w:hyperlink>
        </w:p>
        <w:p w14:paraId="6E839A92" w14:textId="77777777" w:rsidR="00E509E9" w:rsidRDefault="00A34A12">
          <w:pPr>
            <w:pStyle w:val="TOC3"/>
            <w:rPr>
              <w:rFonts w:asciiTheme="minorHAnsi" w:eastAsiaTheme="minorEastAsia" w:hAnsiTheme="minorHAnsi" w:cstheme="minorBidi"/>
              <w:sz w:val="22"/>
              <w:szCs w:val="22"/>
            </w:rPr>
          </w:pPr>
          <w:hyperlink w:anchor="_Toc426022703" w:history="1">
            <w:r w:rsidR="00E509E9" w:rsidRPr="00E44C92">
              <w:rPr>
                <w:rStyle w:val="Hyperlink"/>
                <w:rFonts w:ascii="Segoe UI" w:hAnsi="Segoe UI" w:cs="Segoe UI"/>
              </w:rPr>
              <w:t>5.2.3.</w:t>
            </w:r>
            <w:r w:rsidR="00E509E9">
              <w:rPr>
                <w:rFonts w:asciiTheme="minorHAnsi" w:eastAsiaTheme="minorEastAsia" w:hAnsiTheme="minorHAnsi" w:cstheme="minorBidi"/>
                <w:sz w:val="22"/>
                <w:szCs w:val="22"/>
              </w:rPr>
              <w:tab/>
            </w:r>
            <w:r w:rsidR="00E509E9" w:rsidRPr="00E44C92">
              <w:rPr>
                <w:rStyle w:val="Hyperlink"/>
                <w:rFonts w:ascii="Segoe UI" w:hAnsi="Segoe UI" w:cs="Segoe UI"/>
              </w:rPr>
              <w:t>Localization</w:t>
            </w:r>
            <w:r w:rsidR="00E509E9">
              <w:rPr>
                <w:webHidden/>
              </w:rPr>
              <w:tab/>
            </w:r>
            <w:r w:rsidR="00E509E9">
              <w:rPr>
                <w:webHidden/>
              </w:rPr>
              <w:fldChar w:fldCharType="begin"/>
            </w:r>
            <w:r w:rsidR="00E509E9">
              <w:rPr>
                <w:webHidden/>
              </w:rPr>
              <w:instrText xml:space="preserve"> PAGEREF _Toc426022703 \h </w:instrText>
            </w:r>
            <w:r w:rsidR="00E509E9">
              <w:rPr>
                <w:webHidden/>
              </w:rPr>
            </w:r>
            <w:r w:rsidR="00E509E9">
              <w:rPr>
                <w:webHidden/>
              </w:rPr>
              <w:fldChar w:fldCharType="separate"/>
            </w:r>
            <w:r w:rsidR="00E509E9">
              <w:rPr>
                <w:webHidden/>
              </w:rPr>
              <w:t>155</w:t>
            </w:r>
            <w:r w:rsidR="00E509E9">
              <w:rPr>
                <w:webHidden/>
              </w:rPr>
              <w:fldChar w:fldCharType="end"/>
            </w:r>
          </w:hyperlink>
        </w:p>
        <w:p w14:paraId="49CDD32B" w14:textId="77777777" w:rsidR="00E509E9" w:rsidRDefault="00A34A12">
          <w:pPr>
            <w:pStyle w:val="TOC3"/>
            <w:rPr>
              <w:rFonts w:asciiTheme="minorHAnsi" w:eastAsiaTheme="minorEastAsia" w:hAnsiTheme="minorHAnsi" w:cstheme="minorBidi"/>
              <w:sz w:val="22"/>
              <w:szCs w:val="22"/>
            </w:rPr>
          </w:pPr>
          <w:hyperlink w:anchor="_Toc426022704" w:history="1">
            <w:r w:rsidR="00E509E9" w:rsidRPr="00E44C92">
              <w:rPr>
                <w:rStyle w:val="Hyperlink"/>
                <w:rFonts w:ascii="Segoe UI" w:hAnsi="Segoe UI" w:cs="Segoe UI"/>
              </w:rPr>
              <w:t>5.2.4.</w:t>
            </w:r>
            <w:r w:rsidR="00E509E9">
              <w:rPr>
                <w:rFonts w:asciiTheme="minorHAnsi" w:eastAsiaTheme="minorEastAsia" w:hAnsiTheme="minorHAnsi" w:cstheme="minorBidi"/>
                <w:sz w:val="22"/>
                <w:szCs w:val="22"/>
              </w:rPr>
              <w:tab/>
            </w:r>
            <w:r w:rsidR="00E509E9" w:rsidRPr="00E44C92">
              <w:rPr>
                <w:rStyle w:val="Hyperlink"/>
                <w:rFonts w:ascii="Segoe UI" w:hAnsi="Segoe UI" w:cs="Segoe UI"/>
              </w:rPr>
              <w:t>Configuration</w:t>
            </w:r>
            <w:r w:rsidR="00E509E9">
              <w:rPr>
                <w:webHidden/>
              </w:rPr>
              <w:tab/>
            </w:r>
            <w:r w:rsidR="00E509E9">
              <w:rPr>
                <w:webHidden/>
              </w:rPr>
              <w:fldChar w:fldCharType="begin"/>
            </w:r>
            <w:r w:rsidR="00E509E9">
              <w:rPr>
                <w:webHidden/>
              </w:rPr>
              <w:instrText xml:space="preserve"> PAGEREF _Toc426022704 \h </w:instrText>
            </w:r>
            <w:r w:rsidR="00E509E9">
              <w:rPr>
                <w:webHidden/>
              </w:rPr>
            </w:r>
            <w:r w:rsidR="00E509E9">
              <w:rPr>
                <w:webHidden/>
              </w:rPr>
              <w:fldChar w:fldCharType="separate"/>
            </w:r>
            <w:r w:rsidR="00E509E9">
              <w:rPr>
                <w:webHidden/>
              </w:rPr>
              <w:t>155</w:t>
            </w:r>
            <w:r w:rsidR="00E509E9">
              <w:rPr>
                <w:webHidden/>
              </w:rPr>
              <w:fldChar w:fldCharType="end"/>
            </w:r>
          </w:hyperlink>
        </w:p>
        <w:p w14:paraId="782AE379" w14:textId="77777777" w:rsidR="00E509E9" w:rsidRDefault="00A34A12">
          <w:pPr>
            <w:pStyle w:val="TOC3"/>
            <w:rPr>
              <w:rFonts w:asciiTheme="minorHAnsi" w:eastAsiaTheme="minorEastAsia" w:hAnsiTheme="minorHAnsi" w:cstheme="minorBidi"/>
              <w:sz w:val="22"/>
              <w:szCs w:val="22"/>
            </w:rPr>
          </w:pPr>
          <w:hyperlink w:anchor="_Toc426022705" w:history="1">
            <w:r w:rsidR="00E509E9" w:rsidRPr="00E44C92">
              <w:rPr>
                <w:rStyle w:val="Hyperlink"/>
                <w:rFonts w:ascii="Segoe UI" w:hAnsi="Segoe UI" w:cs="Segoe UI"/>
              </w:rPr>
              <w:t>5.2.5.</w:t>
            </w:r>
            <w:r w:rsidR="00E509E9">
              <w:rPr>
                <w:rFonts w:asciiTheme="minorHAnsi" w:eastAsiaTheme="minorEastAsia" w:hAnsiTheme="minorHAnsi" w:cstheme="minorBidi"/>
                <w:sz w:val="22"/>
                <w:szCs w:val="22"/>
              </w:rPr>
              <w:tab/>
            </w:r>
            <w:r w:rsidR="00E509E9" w:rsidRPr="00E44C92">
              <w:rPr>
                <w:rStyle w:val="Hyperlink"/>
                <w:rFonts w:ascii="Segoe UI" w:hAnsi="Segoe UI" w:cs="Segoe UI"/>
              </w:rPr>
              <w:t>Security</w:t>
            </w:r>
            <w:r w:rsidR="00E509E9">
              <w:rPr>
                <w:webHidden/>
              </w:rPr>
              <w:tab/>
            </w:r>
            <w:r w:rsidR="00E509E9">
              <w:rPr>
                <w:webHidden/>
              </w:rPr>
              <w:fldChar w:fldCharType="begin"/>
            </w:r>
            <w:r w:rsidR="00E509E9">
              <w:rPr>
                <w:webHidden/>
              </w:rPr>
              <w:instrText xml:space="preserve"> PAGEREF _Toc426022705 \h </w:instrText>
            </w:r>
            <w:r w:rsidR="00E509E9">
              <w:rPr>
                <w:webHidden/>
              </w:rPr>
            </w:r>
            <w:r w:rsidR="00E509E9">
              <w:rPr>
                <w:webHidden/>
              </w:rPr>
              <w:fldChar w:fldCharType="separate"/>
            </w:r>
            <w:r w:rsidR="00E509E9">
              <w:rPr>
                <w:webHidden/>
              </w:rPr>
              <w:t>155</w:t>
            </w:r>
            <w:r w:rsidR="00E509E9">
              <w:rPr>
                <w:webHidden/>
              </w:rPr>
              <w:fldChar w:fldCharType="end"/>
            </w:r>
          </w:hyperlink>
        </w:p>
        <w:p w14:paraId="20658468" w14:textId="77777777" w:rsidR="00E509E9" w:rsidRDefault="00A34A12">
          <w:pPr>
            <w:pStyle w:val="TOC3"/>
            <w:rPr>
              <w:rFonts w:asciiTheme="minorHAnsi" w:eastAsiaTheme="minorEastAsia" w:hAnsiTheme="minorHAnsi" w:cstheme="minorBidi"/>
              <w:sz w:val="22"/>
              <w:szCs w:val="22"/>
            </w:rPr>
          </w:pPr>
          <w:hyperlink w:anchor="_Toc426022706" w:history="1">
            <w:r w:rsidR="00E509E9" w:rsidRPr="00E44C92">
              <w:rPr>
                <w:rStyle w:val="Hyperlink"/>
                <w:rFonts w:ascii="Segoe UI" w:hAnsi="Segoe UI" w:cs="Segoe UI"/>
              </w:rPr>
              <w:t>5.2.6.</w:t>
            </w:r>
            <w:r w:rsidR="00E509E9">
              <w:rPr>
                <w:rFonts w:asciiTheme="minorHAnsi" w:eastAsiaTheme="minorEastAsia" w:hAnsiTheme="minorHAnsi" w:cstheme="minorBidi"/>
                <w:sz w:val="22"/>
                <w:szCs w:val="22"/>
              </w:rPr>
              <w:tab/>
            </w:r>
            <w:r w:rsidR="00E509E9" w:rsidRPr="00E44C92">
              <w:rPr>
                <w:rStyle w:val="Hyperlink"/>
                <w:rFonts w:ascii="Segoe UI" w:hAnsi="Segoe UI" w:cs="Segoe UI"/>
              </w:rPr>
              <w:t>Error Handling</w:t>
            </w:r>
            <w:r w:rsidR="00E509E9">
              <w:rPr>
                <w:webHidden/>
              </w:rPr>
              <w:tab/>
            </w:r>
            <w:r w:rsidR="00E509E9">
              <w:rPr>
                <w:webHidden/>
              </w:rPr>
              <w:fldChar w:fldCharType="begin"/>
            </w:r>
            <w:r w:rsidR="00E509E9">
              <w:rPr>
                <w:webHidden/>
              </w:rPr>
              <w:instrText xml:space="preserve"> PAGEREF _Toc426022706 \h </w:instrText>
            </w:r>
            <w:r w:rsidR="00E509E9">
              <w:rPr>
                <w:webHidden/>
              </w:rPr>
            </w:r>
            <w:r w:rsidR="00E509E9">
              <w:rPr>
                <w:webHidden/>
              </w:rPr>
              <w:fldChar w:fldCharType="separate"/>
            </w:r>
            <w:r w:rsidR="00E509E9">
              <w:rPr>
                <w:webHidden/>
              </w:rPr>
              <w:t>156</w:t>
            </w:r>
            <w:r w:rsidR="00E509E9">
              <w:rPr>
                <w:webHidden/>
              </w:rPr>
              <w:fldChar w:fldCharType="end"/>
            </w:r>
          </w:hyperlink>
        </w:p>
        <w:p w14:paraId="71954F89" w14:textId="77777777" w:rsidR="00E509E9" w:rsidRDefault="00A34A12">
          <w:pPr>
            <w:pStyle w:val="TOC1"/>
            <w:rPr>
              <w:rFonts w:asciiTheme="minorHAnsi" w:eastAsiaTheme="minorEastAsia" w:hAnsiTheme="minorHAnsi" w:cstheme="minorBidi"/>
              <w:b w:val="0"/>
              <w:sz w:val="22"/>
              <w:szCs w:val="22"/>
            </w:rPr>
          </w:pPr>
          <w:hyperlink w:anchor="_Toc426022707" w:history="1">
            <w:r w:rsidR="00E509E9" w:rsidRPr="00E44C92">
              <w:rPr>
                <w:rStyle w:val="Hyperlink"/>
                <w:rFonts w:ascii="Segoe UI" w:hAnsi="Segoe UI" w:cs="Segoe UI"/>
              </w:rPr>
              <w:t>6.</w:t>
            </w:r>
            <w:r w:rsidR="00E509E9">
              <w:rPr>
                <w:rFonts w:asciiTheme="minorHAnsi" w:eastAsiaTheme="minorEastAsia" w:hAnsiTheme="minorHAnsi" w:cstheme="minorBidi"/>
                <w:b w:val="0"/>
                <w:sz w:val="22"/>
                <w:szCs w:val="22"/>
              </w:rPr>
              <w:tab/>
            </w:r>
            <w:r w:rsidR="00E509E9" w:rsidRPr="00E44C92">
              <w:rPr>
                <w:rStyle w:val="Hyperlink"/>
                <w:rFonts w:ascii="Segoe UI" w:hAnsi="Segoe UI" w:cs="Segoe UI"/>
              </w:rPr>
              <w:t>Internationalization</w:t>
            </w:r>
            <w:r w:rsidR="00E509E9">
              <w:rPr>
                <w:webHidden/>
              </w:rPr>
              <w:tab/>
            </w:r>
            <w:r w:rsidR="00E509E9">
              <w:rPr>
                <w:webHidden/>
              </w:rPr>
              <w:fldChar w:fldCharType="begin"/>
            </w:r>
            <w:r w:rsidR="00E509E9">
              <w:rPr>
                <w:webHidden/>
              </w:rPr>
              <w:instrText xml:space="preserve"> PAGEREF _Toc426022707 \h </w:instrText>
            </w:r>
            <w:r w:rsidR="00E509E9">
              <w:rPr>
                <w:webHidden/>
              </w:rPr>
            </w:r>
            <w:r w:rsidR="00E509E9">
              <w:rPr>
                <w:webHidden/>
              </w:rPr>
              <w:fldChar w:fldCharType="separate"/>
            </w:r>
            <w:r w:rsidR="00E509E9">
              <w:rPr>
                <w:webHidden/>
              </w:rPr>
              <w:t>157</w:t>
            </w:r>
            <w:r w:rsidR="00E509E9">
              <w:rPr>
                <w:webHidden/>
              </w:rPr>
              <w:fldChar w:fldCharType="end"/>
            </w:r>
          </w:hyperlink>
        </w:p>
        <w:p w14:paraId="08193F19" w14:textId="77777777" w:rsidR="00E509E9" w:rsidRDefault="00A34A12">
          <w:pPr>
            <w:pStyle w:val="TOC2"/>
            <w:rPr>
              <w:rFonts w:asciiTheme="minorHAnsi" w:eastAsiaTheme="minorEastAsia" w:hAnsiTheme="minorHAnsi" w:cstheme="minorBidi"/>
              <w:sz w:val="22"/>
              <w:szCs w:val="22"/>
            </w:rPr>
          </w:pPr>
          <w:hyperlink w:anchor="_Toc426022708" w:history="1">
            <w:r w:rsidR="00E509E9" w:rsidRPr="00E44C92">
              <w:rPr>
                <w:rStyle w:val="Hyperlink"/>
                <w:rFonts w:ascii="Segoe UI" w:hAnsi="Segoe UI" w:cs="Segoe UI"/>
              </w:rPr>
              <w:t>6.1.</w:t>
            </w:r>
            <w:r w:rsidR="00E509E9">
              <w:rPr>
                <w:rFonts w:asciiTheme="minorHAnsi" w:eastAsiaTheme="minorEastAsia" w:hAnsiTheme="minorHAnsi" w:cstheme="minorBidi"/>
                <w:sz w:val="22"/>
                <w:szCs w:val="22"/>
              </w:rPr>
              <w:tab/>
            </w:r>
            <w:r w:rsidR="00E509E9" w:rsidRPr="00E44C92">
              <w:rPr>
                <w:rStyle w:val="Hyperlink"/>
                <w:rFonts w:ascii="Segoe UI" w:hAnsi="Segoe UI" w:cs="Segoe UI"/>
              </w:rPr>
              <w:t>Localization</w:t>
            </w:r>
            <w:r w:rsidR="00E509E9">
              <w:rPr>
                <w:webHidden/>
              </w:rPr>
              <w:tab/>
            </w:r>
            <w:r w:rsidR="00E509E9">
              <w:rPr>
                <w:webHidden/>
              </w:rPr>
              <w:fldChar w:fldCharType="begin"/>
            </w:r>
            <w:r w:rsidR="00E509E9">
              <w:rPr>
                <w:webHidden/>
              </w:rPr>
              <w:instrText xml:space="preserve"> PAGEREF _Toc426022708 \h </w:instrText>
            </w:r>
            <w:r w:rsidR="00E509E9">
              <w:rPr>
                <w:webHidden/>
              </w:rPr>
            </w:r>
            <w:r w:rsidR="00E509E9">
              <w:rPr>
                <w:webHidden/>
              </w:rPr>
              <w:fldChar w:fldCharType="separate"/>
            </w:r>
            <w:r w:rsidR="00E509E9">
              <w:rPr>
                <w:webHidden/>
              </w:rPr>
              <w:t>157</w:t>
            </w:r>
            <w:r w:rsidR="00E509E9">
              <w:rPr>
                <w:webHidden/>
              </w:rPr>
              <w:fldChar w:fldCharType="end"/>
            </w:r>
          </w:hyperlink>
        </w:p>
        <w:p w14:paraId="4B964D2A" w14:textId="77777777" w:rsidR="00E509E9" w:rsidRDefault="00A34A12">
          <w:pPr>
            <w:pStyle w:val="TOC3"/>
            <w:rPr>
              <w:rFonts w:asciiTheme="minorHAnsi" w:eastAsiaTheme="minorEastAsia" w:hAnsiTheme="minorHAnsi" w:cstheme="minorBidi"/>
              <w:sz w:val="22"/>
              <w:szCs w:val="22"/>
            </w:rPr>
          </w:pPr>
          <w:hyperlink w:anchor="_Toc426022709" w:history="1">
            <w:r w:rsidR="00E509E9" w:rsidRPr="00E44C92">
              <w:rPr>
                <w:rStyle w:val="Hyperlink"/>
                <w:rFonts w:ascii="Segoe UI" w:hAnsi="Segoe UI" w:cs="Segoe UI"/>
              </w:rPr>
              <w:t>6.1.1.</w:t>
            </w:r>
            <w:r w:rsidR="00E509E9">
              <w:rPr>
                <w:rFonts w:asciiTheme="minorHAnsi" w:eastAsiaTheme="minorEastAsia" w:hAnsiTheme="minorHAnsi" w:cstheme="minorBidi"/>
                <w:sz w:val="22"/>
                <w:szCs w:val="22"/>
              </w:rPr>
              <w:tab/>
            </w:r>
            <w:r w:rsidR="00E509E9" w:rsidRPr="00E44C92">
              <w:rPr>
                <w:rStyle w:val="Hyperlink"/>
                <w:rFonts w:ascii="Segoe UI" w:hAnsi="Segoe UI" w:cs="Segoe UI"/>
              </w:rPr>
              <w:t>Languages</w:t>
            </w:r>
            <w:r w:rsidR="00E509E9">
              <w:rPr>
                <w:webHidden/>
              </w:rPr>
              <w:tab/>
            </w:r>
            <w:r w:rsidR="00E509E9">
              <w:rPr>
                <w:webHidden/>
              </w:rPr>
              <w:fldChar w:fldCharType="begin"/>
            </w:r>
            <w:r w:rsidR="00E509E9">
              <w:rPr>
                <w:webHidden/>
              </w:rPr>
              <w:instrText xml:space="preserve"> PAGEREF _Toc426022709 \h </w:instrText>
            </w:r>
            <w:r w:rsidR="00E509E9">
              <w:rPr>
                <w:webHidden/>
              </w:rPr>
            </w:r>
            <w:r w:rsidR="00E509E9">
              <w:rPr>
                <w:webHidden/>
              </w:rPr>
              <w:fldChar w:fldCharType="separate"/>
            </w:r>
            <w:r w:rsidR="00E509E9">
              <w:rPr>
                <w:webHidden/>
              </w:rPr>
              <w:t>157</w:t>
            </w:r>
            <w:r w:rsidR="00E509E9">
              <w:rPr>
                <w:webHidden/>
              </w:rPr>
              <w:fldChar w:fldCharType="end"/>
            </w:r>
          </w:hyperlink>
        </w:p>
        <w:p w14:paraId="601B2F1B" w14:textId="77777777" w:rsidR="00E509E9" w:rsidRDefault="00A34A12">
          <w:pPr>
            <w:pStyle w:val="TOC1"/>
            <w:rPr>
              <w:rFonts w:asciiTheme="minorHAnsi" w:eastAsiaTheme="minorEastAsia" w:hAnsiTheme="minorHAnsi" w:cstheme="minorBidi"/>
              <w:b w:val="0"/>
              <w:sz w:val="22"/>
              <w:szCs w:val="22"/>
            </w:rPr>
          </w:pPr>
          <w:hyperlink w:anchor="_Toc426022710" w:history="1">
            <w:r w:rsidR="00E509E9" w:rsidRPr="00E44C92">
              <w:rPr>
                <w:rStyle w:val="Hyperlink"/>
                <w:rFonts w:ascii="Segoe UI" w:hAnsi="Segoe UI" w:cs="Segoe UI"/>
              </w:rPr>
              <w:t>7.</w:t>
            </w:r>
            <w:r w:rsidR="00E509E9">
              <w:rPr>
                <w:rFonts w:asciiTheme="minorHAnsi" w:eastAsiaTheme="minorEastAsia" w:hAnsiTheme="minorHAnsi" w:cstheme="minorBidi"/>
                <w:b w:val="0"/>
                <w:sz w:val="22"/>
                <w:szCs w:val="22"/>
              </w:rPr>
              <w:tab/>
            </w:r>
            <w:r w:rsidR="00E509E9" w:rsidRPr="00E44C92">
              <w:rPr>
                <w:rStyle w:val="Hyperlink"/>
                <w:rFonts w:ascii="Segoe UI" w:hAnsi="Segoe UI" w:cs="Segoe UI"/>
              </w:rPr>
              <w:t>Special Considerations</w:t>
            </w:r>
            <w:r w:rsidR="00E509E9">
              <w:rPr>
                <w:webHidden/>
              </w:rPr>
              <w:tab/>
            </w:r>
            <w:r w:rsidR="00E509E9">
              <w:rPr>
                <w:webHidden/>
              </w:rPr>
              <w:fldChar w:fldCharType="begin"/>
            </w:r>
            <w:r w:rsidR="00E509E9">
              <w:rPr>
                <w:webHidden/>
              </w:rPr>
              <w:instrText xml:space="preserve"> PAGEREF _Toc426022710 \h </w:instrText>
            </w:r>
            <w:r w:rsidR="00E509E9">
              <w:rPr>
                <w:webHidden/>
              </w:rPr>
            </w:r>
            <w:r w:rsidR="00E509E9">
              <w:rPr>
                <w:webHidden/>
              </w:rPr>
              <w:fldChar w:fldCharType="separate"/>
            </w:r>
            <w:r w:rsidR="00E509E9">
              <w:rPr>
                <w:webHidden/>
              </w:rPr>
              <w:t>158</w:t>
            </w:r>
            <w:r w:rsidR="00E509E9">
              <w:rPr>
                <w:webHidden/>
              </w:rPr>
              <w:fldChar w:fldCharType="end"/>
            </w:r>
          </w:hyperlink>
        </w:p>
        <w:p w14:paraId="0DEAF966" w14:textId="77777777" w:rsidR="00E509E9" w:rsidRDefault="00A34A12">
          <w:pPr>
            <w:pStyle w:val="TOC2"/>
            <w:rPr>
              <w:rFonts w:asciiTheme="minorHAnsi" w:eastAsiaTheme="minorEastAsia" w:hAnsiTheme="minorHAnsi" w:cstheme="minorBidi"/>
              <w:sz w:val="22"/>
              <w:szCs w:val="22"/>
            </w:rPr>
          </w:pPr>
          <w:hyperlink w:anchor="_Toc426022711" w:history="1">
            <w:r w:rsidR="00E509E9" w:rsidRPr="00E44C92">
              <w:rPr>
                <w:rStyle w:val="Hyperlink"/>
                <w:rFonts w:ascii="Segoe UI" w:hAnsi="Segoe UI" w:cs="Segoe UI"/>
              </w:rPr>
              <w:t>7.1.</w:t>
            </w:r>
            <w:r w:rsidR="00E509E9">
              <w:rPr>
                <w:rFonts w:asciiTheme="minorHAnsi" w:eastAsiaTheme="minorEastAsia" w:hAnsiTheme="minorHAnsi" w:cstheme="minorBidi"/>
                <w:sz w:val="22"/>
                <w:szCs w:val="22"/>
              </w:rPr>
              <w:tab/>
            </w:r>
            <w:r w:rsidR="00E509E9" w:rsidRPr="00E44C92">
              <w:rPr>
                <w:rStyle w:val="Hyperlink"/>
                <w:rFonts w:ascii="Segoe UI" w:hAnsi="Segoe UI" w:cs="Segoe UI"/>
              </w:rPr>
              <w:t>Volume Considerations</w:t>
            </w:r>
            <w:r w:rsidR="00E509E9">
              <w:rPr>
                <w:webHidden/>
              </w:rPr>
              <w:tab/>
            </w:r>
            <w:r w:rsidR="00E509E9">
              <w:rPr>
                <w:webHidden/>
              </w:rPr>
              <w:fldChar w:fldCharType="begin"/>
            </w:r>
            <w:r w:rsidR="00E509E9">
              <w:rPr>
                <w:webHidden/>
              </w:rPr>
              <w:instrText xml:space="preserve"> PAGEREF _Toc426022711 \h </w:instrText>
            </w:r>
            <w:r w:rsidR="00E509E9">
              <w:rPr>
                <w:webHidden/>
              </w:rPr>
            </w:r>
            <w:r w:rsidR="00E509E9">
              <w:rPr>
                <w:webHidden/>
              </w:rPr>
              <w:fldChar w:fldCharType="separate"/>
            </w:r>
            <w:r w:rsidR="00E509E9">
              <w:rPr>
                <w:webHidden/>
              </w:rPr>
              <w:t>158</w:t>
            </w:r>
            <w:r w:rsidR="00E509E9">
              <w:rPr>
                <w:webHidden/>
              </w:rPr>
              <w:fldChar w:fldCharType="end"/>
            </w:r>
          </w:hyperlink>
        </w:p>
        <w:p w14:paraId="0A6E88B0" w14:textId="77777777" w:rsidR="00E509E9" w:rsidRDefault="00A34A12">
          <w:pPr>
            <w:pStyle w:val="TOC2"/>
            <w:rPr>
              <w:rFonts w:asciiTheme="minorHAnsi" w:eastAsiaTheme="minorEastAsia" w:hAnsiTheme="minorHAnsi" w:cstheme="minorBidi"/>
              <w:sz w:val="22"/>
              <w:szCs w:val="22"/>
            </w:rPr>
          </w:pPr>
          <w:hyperlink w:anchor="_Toc426022712" w:history="1">
            <w:r w:rsidR="00E509E9" w:rsidRPr="00E44C92">
              <w:rPr>
                <w:rStyle w:val="Hyperlink"/>
                <w:rFonts w:ascii="Segoe UI" w:hAnsi="Segoe UI" w:cs="Segoe UI"/>
              </w:rPr>
              <w:t>7.2.</w:t>
            </w:r>
            <w:r w:rsidR="00E509E9">
              <w:rPr>
                <w:rFonts w:asciiTheme="minorHAnsi" w:eastAsiaTheme="minorEastAsia" w:hAnsiTheme="minorHAnsi" w:cstheme="minorBidi"/>
                <w:sz w:val="22"/>
                <w:szCs w:val="22"/>
              </w:rPr>
              <w:tab/>
            </w:r>
            <w:r w:rsidR="00E509E9" w:rsidRPr="00E44C92">
              <w:rPr>
                <w:rStyle w:val="Hyperlink"/>
                <w:rFonts w:ascii="Segoe UI" w:hAnsi="Segoe UI" w:cs="Segoe UI"/>
              </w:rPr>
              <w:t>Testing Considerations</w:t>
            </w:r>
            <w:r w:rsidR="00E509E9">
              <w:rPr>
                <w:webHidden/>
              </w:rPr>
              <w:tab/>
            </w:r>
            <w:r w:rsidR="00E509E9">
              <w:rPr>
                <w:webHidden/>
              </w:rPr>
              <w:fldChar w:fldCharType="begin"/>
            </w:r>
            <w:r w:rsidR="00E509E9">
              <w:rPr>
                <w:webHidden/>
              </w:rPr>
              <w:instrText xml:space="preserve"> PAGEREF _Toc426022712 \h </w:instrText>
            </w:r>
            <w:r w:rsidR="00E509E9">
              <w:rPr>
                <w:webHidden/>
              </w:rPr>
            </w:r>
            <w:r w:rsidR="00E509E9">
              <w:rPr>
                <w:webHidden/>
              </w:rPr>
              <w:fldChar w:fldCharType="separate"/>
            </w:r>
            <w:r w:rsidR="00E509E9">
              <w:rPr>
                <w:webHidden/>
              </w:rPr>
              <w:t>158</w:t>
            </w:r>
            <w:r w:rsidR="00E509E9">
              <w:rPr>
                <w:webHidden/>
              </w:rPr>
              <w:fldChar w:fldCharType="end"/>
            </w:r>
          </w:hyperlink>
        </w:p>
        <w:p w14:paraId="4D7E781E" w14:textId="77777777" w:rsidR="00E509E9" w:rsidRDefault="00A34A12">
          <w:pPr>
            <w:pStyle w:val="TOC2"/>
            <w:rPr>
              <w:rFonts w:asciiTheme="minorHAnsi" w:eastAsiaTheme="minorEastAsia" w:hAnsiTheme="minorHAnsi" w:cstheme="minorBidi"/>
              <w:sz w:val="22"/>
              <w:szCs w:val="22"/>
            </w:rPr>
          </w:pPr>
          <w:hyperlink w:anchor="_Toc426022713" w:history="1">
            <w:r w:rsidR="00E509E9" w:rsidRPr="00E44C92">
              <w:rPr>
                <w:rStyle w:val="Hyperlink"/>
                <w:rFonts w:ascii="Segoe UI" w:hAnsi="Segoe UI" w:cs="Segoe UI"/>
              </w:rPr>
              <w:t>7.3.</w:t>
            </w:r>
            <w:r w:rsidR="00E509E9">
              <w:rPr>
                <w:rFonts w:asciiTheme="minorHAnsi" w:eastAsiaTheme="minorEastAsia" w:hAnsiTheme="minorHAnsi" w:cstheme="minorBidi"/>
                <w:sz w:val="22"/>
                <w:szCs w:val="22"/>
              </w:rPr>
              <w:tab/>
            </w:r>
            <w:r w:rsidR="00E509E9" w:rsidRPr="00E44C92">
              <w:rPr>
                <w:rStyle w:val="Hyperlink"/>
                <w:rFonts w:ascii="Segoe UI" w:hAnsi="Segoe UI" w:cs="Segoe UI"/>
              </w:rPr>
              <w:t>Production Support Considerations</w:t>
            </w:r>
            <w:r w:rsidR="00E509E9">
              <w:rPr>
                <w:webHidden/>
              </w:rPr>
              <w:tab/>
            </w:r>
            <w:r w:rsidR="00E509E9">
              <w:rPr>
                <w:webHidden/>
              </w:rPr>
              <w:fldChar w:fldCharType="begin"/>
            </w:r>
            <w:r w:rsidR="00E509E9">
              <w:rPr>
                <w:webHidden/>
              </w:rPr>
              <w:instrText xml:space="preserve"> PAGEREF _Toc426022713 \h </w:instrText>
            </w:r>
            <w:r w:rsidR="00E509E9">
              <w:rPr>
                <w:webHidden/>
              </w:rPr>
            </w:r>
            <w:r w:rsidR="00E509E9">
              <w:rPr>
                <w:webHidden/>
              </w:rPr>
              <w:fldChar w:fldCharType="separate"/>
            </w:r>
            <w:r w:rsidR="00E509E9">
              <w:rPr>
                <w:webHidden/>
              </w:rPr>
              <w:t>158</w:t>
            </w:r>
            <w:r w:rsidR="00E509E9">
              <w:rPr>
                <w:webHidden/>
              </w:rPr>
              <w:fldChar w:fldCharType="end"/>
            </w:r>
          </w:hyperlink>
        </w:p>
        <w:p w14:paraId="07D2E8E0" w14:textId="77777777" w:rsidR="00E509E9" w:rsidRDefault="00A34A12">
          <w:pPr>
            <w:pStyle w:val="TOC2"/>
            <w:rPr>
              <w:rFonts w:asciiTheme="minorHAnsi" w:eastAsiaTheme="minorEastAsia" w:hAnsiTheme="minorHAnsi" w:cstheme="minorBidi"/>
              <w:sz w:val="22"/>
              <w:szCs w:val="22"/>
            </w:rPr>
          </w:pPr>
          <w:hyperlink w:anchor="_Toc426022714" w:history="1">
            <w:r w:rsidR="00E509E9" w:rsidRPr="00E44C92">
              <w:rPr>
                <w:rStyle w:val="Hyperlink"/>
                <w:rFonts w:ascii="Segoe UI" w:hAnsi="Segoe UI" w:cs="Segoe UI"/>
              </w:rPr>
              <w:t>7.4.</w:t>
            </w:r>
            <w:r w:rsidR="00E509E9">
              <w:rPr>
                <w:rFonts w:asciiTheme="minorHAnsi" w:eastAsiaTheme="minorEastAsia" w:hAnsiTheme="minorHAnsi" w:cstheme="minorBidi"/>
                <w:sz w:val="22"/>
                <w:szCs w:val="22"/>
              </w:rPr>
              <w:tab/>
            </w:r>
            <w:r w:rsidR="00E509E9" w:rsidRPr="00E44C92">
              <w:rPr>
                <w:rStyle w:val="Hyperlink"/>
                <w:rFonts w:ascii="Segoe UI" w:hAnsi="Segoe UI" w:cs="Segoe UI"/>
              </w:rPr>
              <w:t>Integration with MSOps.com Portal</w:t>
            </w:r>
            <w:r w:rsidR="00E509E9">
              <w:rPr>
                <w:webHidden/>
              </w:rPr>
              <w:tab/>
            </w:r>
            <w:r w:rsidR="00E509E9">
              <w:rPr>
                <w:webHidden/>
              </w:rPr>
              <w:fldChar w:fldCharType="begin"/>
            </w:r>
            <w:r w:rsidR="00E509E9">
              <w:rPr>
                <w:webHidden/>
              </w:rPr>
              <w:instrText xml:space="preserve"> PAGEREF _Toc426022714 \h </w:instrText>
            </w:r>
            <w:r w:rsidR="00E509E9">
              <w:rPr>
                <w:webHidden/>
              </w:rPr>
            </w:r>
            <w:r w:rsidR="00E509E9">
              <w:rPr>
                <w:webHidden/>
              </w:rPr>
              <w:fldChar w:fldCharType="separate"/>
            </w:r>
            <w:r w:rsidR="00E509E9">
              <w:rPr>
                <w:webHidden/>
              </w:rPr>
              <w:t>158</w:t>
            </w:r>
            <w:r w:rsidR="00E509E9">
              <w:rPr>
                <w:webHidden/>
              </w:rPr>
              <w:fldChar w:fldCharType="end"/>
            </w:r>
          </w:hyperlink>
        </w:p>
        <w:p w14:paraId="413C81E9" w14:textId="77777777" w:rsidR="00E509E9" w:rsidRDefault="00A34A12">
          <w:pPr>
            <w:pStyle w:val="TOC2"/>
            <w:rPr>
              <w:rFonts w:asciiTheme="minorHAnsi" w:eastAsiaTheme="minorEastAsia" w:hAnsiTheme="minorHAnsi" w:cstheme="minorBidi"/>
              <w:sz w:val="22"/>
              <w:szCs w:val="22"/>
            </w:rPr>
          </w:pPr>
          <w:hyperlink w:anchor="_Toc426022715" w:history="1">
            <w:r w:rsidR="00E509E9" w:rsidRPr="00E44C92">
              <w:rPr>
                <w:rStyle w:val="Hyperlink"/>
                <w:rFonts w:ascii="Segoe UI" w:hAnsi="Segoe UI" w:cs="Segoe UI"/>
              </w:rPr>
              <w:t>7.5.</w:t>
            </w:r>
            <w:r w:rsidR="00E509E9">
              <w:rPr>
                <w:rFonts w:asciiTheme="minorHAnsi" w:eastAsiaTheme="minorEastAsia" w:hAnsiTheme="minorHAnsi" w:cstheme="minorBidi"/>
                <w:sz w:val="22"/>
                <w:szCs w:val="22"/>
              </w:rPr>
              <w:tab/>
            </w:r>
            <w:r w:rsidR="00E509E9" w:rsidRPr="00E44C92">
              <w:rPr>
                <w:rStyle w:val="Hyperlink"/>
                <w:rFonts w:ascii="Segoe UI" w:hAnsi="Segoe UI" w:cs="Segoe UI"/>
              </w:rPr>
              <w:t>Performance &amp; Response Time</w:t>
            </w:r>
            <w:r w:rsidR="00E509E9">
              <w:rPr>
                <w:webHidden/>
              </w:rPr>
              <w:tab/>
            </w:r>
            <w:r w:rsidR="00E509E9">
              <w:rPr>
                <w:webHidden/>
              </w:rPr>
              <w:fldChar w:fldCharType="begin"/>
            </w:r>
            <w:r w:rsidR="00E509E9">
              <w:rPr>
                <w:webHidden/>
              </w:rPr>
              <w:instrText xml:space="preserve"> PAGEREF _Toc426022715 \h </w:instrText>
            </w:r>
            <w:r w:rsidR="00E509E9">
              <w:rPr>
                <w:webHidden/>
              </w:rPr>
            </w:r>
            <w:r w:rsidR="00E509E9">
              <w:rPr>
                <w:webHidden/>
              </w:rPr>
              <w:fldChar w:fldCharType="separate"/>
            </w:r>
            <w:r w:rsidR="00E509E9">
              <w:rPr>
                <w:webHidden/>
              </w:rPr>
              <w:t>158</w:t>
            </w:r>
            <w:r w:rsidR="00E509E9">
              <w:rPr>
                <w:webHidden/>
              </w:rPr>
              <w:fldChar w:fldCharType="end"/>
            </w:r>
          </w:hyperlink>
        </w:p>
        <w:p w14:paraId="4950ABC0" w14:textId="77777777" w:rsidR="00E509E9" w:rsidRDefault="00A34A12">
          <w:pPr>
            <w:pStyle w:val="TOC2"/>
            <w:rPr>
              <w:rFonts w:asciiTheme="minorHAnsi" w:eastAsiaTheme="minorEastAsia" w:hAnsiTheme="minorHAnsi" w:cstheme="minorBidi"/>
              <w:sz w:val="22"/>
              <w:szCs w:val="22"/>
            </w:rPr>
          </w:pPr>
          <w:hyperlink w:anchor="_Toc426022716" w:history="1">
            <w:r w:rsidR="00E509E9" w:rsidRPr="00E44C92">
              <w:rPr>
                <w:rStyle w:val="Hyperlink"/>
                <w:rFonts w:ascii="Segoe UI" w:hAnsi="Segoe UI" w:cs="Segoe UI"/>
              </w:rPr>
              <w:t>7.6.</w:t>
            </w:r>
            <w:r w:rsidR="00E509E9">
              <w:rPr>
                <w:rFonts w:asciiTheme="minorHAnsi" w:eastAsiaTheme="minorEastAsia" w:hAnsiTheme="minorHAnsi" w:cstheme="minorBidi"/>
                <w:sz w:val="22"/>
                <w:szCs w:val="22"/>
              </w:rPr>
              <w:tab/>
            </w:r>
            <w:r w:rsidR="00E509E9" w:rsidRPr="00E44C92">
              <w:rPr>
                <w:rStyle w:val="Hyperlink"/>
                <w:rFonts w:ascii="Segoe UI" w:hAnsi="Segoe UI" w:cs="Segoe UI"/>
              </w:rPr>
              <w:t>Setup and Deployment Strategy</w:t>
            </w:r>
            <w:r w:rsidR="00E509E9">
              <w:rPr>
                <w:webHidden/>
              </w:rPr>
              <w:tab/>
            </w:r>
            <w:r w:rsidR="00E509E9">
              <w:rPr>
                <w:webHidden/>
              </w:rPr>
              <w:fldChar w:fldCharType="begin"/>
            </w:r>
            <w:r w:rsidR="00E509E9">
              <w:rPr>
                <w:webHidden/>
              </w:rPr>
              <w:instrText xml:space="preserve"> PAGEREF _Toc426022716 \h </w:instrText>
            </w:r>
            <w:r w:rsidR="00E509E9">
              <w:rPr>
                <w:webHidden/>
              </w:rPr>
            </w:r>
            <w:r w:rsidR="00E509E9">
              <w:rPr>
                <w:webHidden/>
              </w:rPr>
              <w:fldChar w:fldCharType="separate"/>
            </w:r>
            <w:r w:rsidR="00E509E9">
              <w:rPr>
                <w:webHidden/>
              </w:rPr>
              <w:t>159</w:t>
            </w:r>
            <w:r w:rsidR="00E509E9">
              <w:rPr>
                <w:webHidden/>
              </w:rPr>
              <w:fldChar w:fldCharType="end"/>
            </w:r>
          </w:hyperlink>
        </w:p>
        <w:p w14:paraId="36D9B201" w14:textId="77777777" w:rsidR="00E509E9" w:rsidRDefault="00A34A12">
          <w:pPr>
            <w:pStyle w:val="TOC2"/>
            <w:rPr>
              <w:rFonts w:asciiTheme="minorHAnsi" w:eastAsiaTheme="minorEastAsia" w:hAnsiTheme="minorHAnsi" w:cstheme="minorBidi"/>
              <w:sz w:val="22"/>
              <w:szCs w:val="22"/>
            </w:rPr>
          </w:pPr>
          <w:hyperlink w:anchor="_Toc426022717" w:history="1">
            <w:r w:rsidR="00E509E9" w:rsidRPr="00E44C92">
              <w:rPr>
                <w:rStyle w:val="Hyperlink"/>
                <w:rFonts w:ascii="Segoe UI" w:hAnsi="Segoe UI" w:cs="Segoe UI"/>
              </w:rPr>
              <w:t>7.7.</w:t>
            </w:r>
            <w:r w:rsidR="00E509E9">
              <w:rPr>
                <w:rFonts w:asciiTheme="minorHAnsi" w:eastAsiaTheme="minorEastAsia" w:hAnsiTheme="minorHAnsi" w:cstheme="minorBidi"/>
                <w:sz w:val="22"/>
                <w:szCs w:val="22"/>
              </w:rPr>
              <w:tab/>
            </w:r>
            <w:r w:rsidR="00E509E9" w:rsidRPr="00E44C92">
              <w:rPr>
                <w:rStyle w:val="Hyperlink"/>
                <w:rFonts w:ascii="Segoe UI" w:hAnsi="Segoe UI" w:cs="Segoe UI"/>
              </w:rPr>
              <w:t>Software Development Environment</w:t>
            </w:r>
            <w:r w:rsidR="00E509E9">
              <w:rPr>
                <w:webHidden/>
              </w:rPr>
              <w:tab/>
            </w:r>
            <w:r w:rsidR="00E509E9">
              <w:rPr>
                <w:webHidden/>
              </w:rPr>
              <w:fldChar w:fldCharType="begin"/>
            </w:r>
            <w:r w:rsidR="00E509E9">
              <w:rPr>
                <w:webHidden/>
              </w:rPr>
              <w:instrText xml:space="preserve"> PAGEREF _Toc426022717 \h </w:instrText>
            </w:r>
            <w:r w:rsidR="00E509E9">
              <w:rPr>
                <w:webHidden/>
              </w:rPr>
            </w:r>
            <w:r w:rsidR="00E509E9">
              <w:rPr>
                <w:webHidden/>
              </w:rPr>
              <w:fldChar w:fldCharType="separate"/>
            </w:r>
            <w:r w:rsidR="00E509E9">
              <w:rPr>
                <w:webHidden/>
              </w:rPr>
              <w:t>159</w:t>
            </w:r>
            <w:r w:rsidR="00E509E9">
              <w:rPr>
                <w:webHidden/>
              </w:rPr>
              <w:fldChar w:fldCharType="end"/>
            </w:r>
          </w:hyperlink>
        </w:p>
        <w:p w14:paraId="588E8E41" w14:textId="77777777" w:rsidR="00E509E9" w:rsidRDefault="00A34A12">
          <w:pPr>
            <w:pStyle w:val="TOC3"/>
            <w:rPr>
              <w:rFonts w:asciiTheme="minorHAnsi" w:eastAsiaTheme="minorEastAsia" w:hAnsiTheme="minorHAnsi" w:cstheme="minorBidi"/>
              <w:sz w:val="22"/>
              <w:szCs w:val="22"/>
            </w:rPr>
          </w:pPr>
          <w:hyperlink w:anchor="_Toc426022718" w:history="1">
            <w:r w:rsidR="00E509E9" w:rsidRPr="00E44C92">
              <w:rPr>
                <w:rStyle w:val="Hyperlink"/>
                <w:rFonts w:ascii="Segoe UI" w:hAnsi="Segoe UI" w:cs="Segoe UI"/>
                <w:kern w:val="32"/>
              </w:rPr>
              <w:t>7.7.8.</w:t>
            </w:r>
            <w:r w:rsidR="00E509E9">
              <w:rPr>
                <w:rFonts w:asciiTheme="minorHAnsi" w:eastAsiaTheme="minorEastAsia" w:hAnsiTheme="minorHAnsi" w:cstheme="minorBidi"/>
                <w:sz w:val="22"/>
                <w:szCs w:val="22"/>
              </w:rPr>
              <w:tab/>
            </w:r>
            <w:r w:rsidR="00E509E9" w:rsidRPr="00E44C92">
              <w:rPr>
                <w:rStyle w:val="Hyperlink"/>
                <w:rFonts w:ascii="Segoe UI" w:hAnsi="Segoe UI" w:cs="Segoe UI"/>
                <w:kern w:val="32"/>
              </w:rPr>
              <w:t>Version Control System</w:t>
            </w:r>
            <w:r w:rsidR="00E509E9">
              <w:rPr>
                <w:webHidden/>
              </w:rPr>
              <w:tab/>
            </w:r>
            <w:r w:rsidR="00E509E9">
              <w:rPr>
                <w:webHidden/>
              </w:rPr>
              <w:fldChar w:fldCharType="begin"/>
            </w:r>
            <w:r w:rsidR="00E509E9">
              <w:rPr>
                <w:webHidden/>
              </w:rPr>
              <w:instrText xml:space="preserve"> PAGEREF _Toc426022718 \h </w:instrText>
            </w:r>
            <w:r w:rsidR="00E509E9">
              <w:rPr>
                <w:webHidden/>
              </w:rPr>
            </w:r>
            <w:r w:rsidR="00E509E9">
              <w:rPr>
                <w:webHidden/>
              </w:rPr>
              <w:fldChar w:fldCharType="separate"/>
            </w:r>
            <w:r w:rsidR="00E509E9">
              <w:rPr>
                <w:webHidden/>
              </w:rPr>
              <w:t>159</w:t>
            </w:r>
            <w:r w:rsidR="00E509E9">
              <w:rPr>
                <w:webHidden/>
              </w:rPr>
              <w:fldChar w:fldCharType="end"/>
            </w:r>
          </w:hyperlink>
        </w:p>
        <w:p w14:paraId="6FF42ECC" w14:textId="77777777" w:rsidR="00E509E9" w:rsidRDefault="00A34A12">
          <w:pPr>
            <w:pStyle w:val="TOC3"/>
            <w:rPr>
              <w:rFonts w:asciiTheme="minorHAnsi" w:eastAsiaTheme="minorEastAsia" w:hAnsiTheme="minorHAnsi" w:cstheme="minorBidi"/>
              <w:sz w:val="22"/>
              <w:szCs w:val="22"/>
            </w:rPr>
          </w:pPr>
          <w:hyperlink w:anchor="_Toc426022719" w:history="1">
            <w:r w:rsidR="00E509E9" w:rsidRPr="00E44C92">
              <w:rPr>
                <w:rStyle w:val="Hyperlink"/>
                <w:rFonts w:ascii="Segoe UI" w:hAnsi="Segoe UI" w:cs="Segoe UI"/>
                <w:kern w:val="32"/>
              </w:rPr>
              <w:t>7.7.9.</w:t>
            </w:r>
            <w:r w:rsidR="00E509E9">
              <w:rPr>
                <w:rFonts w:asciiTheme="minorHAnsi" w:eastAsiaTheme="minorEastAsia" w:hAnsiTheme="minorHAnsi" w:cstheme="minorBidi"/>
                <w:sz w:val="22"/>
                <w:szCs w:val="22"/>
              </w:rPr>
              <w:tab/>
            </w:r>
            <w:r w:rsidR="00E509E9" w:rsidRPr="00E44C92">
              <w:rPr>
                <w:rStyle w:val="Hyperlink"/>
                <w:rFonts w:ascii="Segoe UI" w:hAnsi="Segoe UI" w:cs="Segoe UI"/>
                <w:kern w:val="32"/>
              </w:rPr>
              <w:t>Build Procedures</w:t>
            </w:r>
            <w:r w:rsidR="00E509E9">
              <w:rPr>
                <w:webHidden/>
              </w:rPr>
              <w:tab/>
            </w:r>
            <w:r w:rsidR="00E509E9">
              <w:rPr>
                <w:webHidden/>
              </w:rPr>
              <w:fldChar w:fldCharType="begin"/>
            </w:r>
            <w:r w:rsidR="00E509E9">
              <w:rPr>
                <w:webHidden/>
              </w:rPr>
              <w:instrText xml:space="preserve"> PAGEREF _Toc426022719 \h </w:instrText>
            </w:r>
            <w:r w:rsidR="00E509E9">
              <w:rPr>
                <w:webHidden/>
              </w:rPr>
            </w:r>
            <w:r w:rsidR="00E509E9">
              <w:rPr>
                <w:webHidden/>
              </w:rPr>
              <w:fldChar w:fldCharType="separate"/>
            </w:r>
            <w:r w:rsidR="00E509E9">
              <w:rPr>
                <w:webHidden/>
              </w:rPr>
              <w:t>159</w:t>
            </w:r>
            <w:r w:rsidR="00E509E9">
              <w:rPr>
                <w:webHidden/>
              </w:rPr>
              <w:fldChar w:fldCharType="end"/>
            </w:r>
          </w:hyperlink>
        </w:p>
        <w:p w14:paraId="05B44A7D" w14:textId="77777777" w:rsidR="00E509E9" w:rsidRDefault="00A34A12">
          <w:pPr>
            <w:pStyle w:val="TOC3"/>
            <w:rPr>
              <w:rFonts w:asciiTheme="minorHAnsi" w:eastAsiaTheme="minorEastAsia" w:hAnsiTheme="minorHAnsi" w:cstheme="minorBidi"/>
              <w:sz w:val="22"/>
              <w:szCs w:val="22"/>
            </w:rPr>
          </w:pPr>
          <w:hyperlink w:anchor="_Toc426022720" w:history="1">
            <w:r w:rsidR="00E509E9" w:rsidRPr="00E44C92">
              <w:rPr>
                <w:rStyle w:val="Hyperlink"/>
                <w:rFonts w:ascii="Segoe UI" w:hAnsi="Segoe UI" w:cs="Segoe UI"/>
                <w:kern w:val="32"/>
              </w:rPr>
              <w:t>7.7.10.</w:t>
            </w:r>
            <w:r w:rsidR="00E509E9">
              <w:rPr>
                <w:rFonts w:asciiTheme="minorHAnsi" w:eastAsiaTheme="minorEastAsia" w:hAnsiTheme="minorHAnsi" w:cstheme="minorBidi"/>
                <w:sz w:val="22"/>
                <w:szCs w:val="22"/>
              </w:rPr>
              <w:tab/>
            </w:r>
            <w:r w:rsidR="00E509E9" w:rsidRPr="00E44C92">
              <w:rPr>
                <w:rStyle w:val="Hyperlink"/>
                <w:rFonts w:ascii="Segoe UI" w:hAnsi="Segoe UI" w:cs="Segoe UI"/>
                <w:kern w:val="32"/>
              </w:rPr>
              <w:t>Deployment Procedures</w:t>
            </w:r>
            <w:r w:rsidR="00E509E9">
              <w:rPr>
                <w:webHidden/>
              </w:rPr>
              <w:tab/>
            </w:r>
            <w:r w:rsidR="00E509E9">
              <w:rPr>
                <w:webHidden/>
              </w:rPr>
              <w:fldChar w:fldCharType="begin"/>
            </w:r>
            <w:r w:rsidR="00E509E9">
              <w:rPr>
                <w:webHidden/>
              </w:rPr>
              <w:instrText xml:space="preserve"> PAGEREF _Toc426022720 \h </w:instrText>
            </w:r>
            <w:r w:rsidR="00E509E9">
              <w:rPr>
                <w:webHidden/>
              </w:rPr>
            </w:r>
            <w:r w:rsidR="00E509E9">
              <w:rPr>
                <w:webHidden/>
              </w:rPr>
              <w:fldChar w:fldCharType="separate"/>
            </w:r>
            <w:r w:rsidR="00E509E9">
              <w:rPr>
                <w:webHidden/>
              </w:rPr>
              <w:t>159</w:t>
            </w:r>
            <w:r w:rsidR="00E509E9">
              <w:rPr>
                <w:webHidden/>
              </w:rPr>
              <w:fldChar w:fldCharType="end"/>
            </w:r>
          </w:hyperlink>
        </w:p>
        <w:p w14:paraId="709A52FB" w14:textId="77777777" w:rsidR="00E509E9" w:rsidRDefault="00A34A12">
          <w:pPr>
            <w:pStyle w:val="TOC1"/>
            <w:rPr>
              <w:rFonts w:asciiTheme="minorHAnsi" w:eastAsiaTheme="minorEastAsia" w:hAnsiTheme="minorHAnsi" w:cstheme="minorBidi"/>
              <w:b w:val="0"/>
              <w:sz w:val="22"/>
              <w:szCs w:val="22"/>
            </w:rPr>
          </w:pPr>
          <w:hyperlink w:anchor="_Toc426022721" w:history="1">
            <w:r w:rsidR="00E509E9" w:rsidRPr="00E44C92">
              <w:rPr>
                <w:rStyle w:val="Hyperlink"/>
                <w:rFonts w:ascii="Segoe UI" w:hAnsi="Segoe UI" w:cs="Segoe UI"/>
              </w:rPr>
              <w:t>Appendix A Glossary/ Definitions</w:t>
            </w:r>
            <w:r w:rsidR="00E509E9">
              <w:rPr>
                <w:webHidden/>
              </w:rPr>
              <w:tab/>
            </w:r>
            <w:r w:rsidR="00E509E9">
              <w:rPr>
                <w:webHidden/>
              </w:rPr>
              <w:fldChar w:fldCharType="begin"/>
            </w:r>
            <w:r w:rsidR="00E509E9">
              <w:rPr>
                <w:webHidden/>
              </w:rPr>
              <w:instrText xml:space="preserve"> PAGEREF _Toc426022721 \h </w:instrText>
            </w:r>
            <w:r w:rsidR="00E509E9">
              <w:rPr>
                <w:webHidden/>
              </w:rPr>
            </w:r>
            <w:r w:rsidR="00E509E9">
              <w:rPr>
                <w:webHidden/>
              </w:rPr>
              <w:fldChar w:fldCharType="separate"/>
            </w:r>
            <w:r w:rsidR="00E509E9">
              <w:rPr>
                <w:webHidden/>
              </w:rPr>
              <w:t>160</w:t>
            </w:r>
            <w:r w:rsidR="00E509E9">
              <w:rPr>
                <w:webHidden/>
              </w:rPr>
              <w:fldChar w:fldCharType="end"/>
            </w:r>
          </w:hyperlink>
        </w:p>
        <w:p w14:paraId="6B6E6283" w14:textId="77777777" w:rsidR="00E509E9" w:rsidRDefault="00A34A12">
          <w:pPr>
            <w:pStyle w:val="TOC1"/>
            <w:rPr>
              <w:rFonts w:asciiTheme="minorHAnsi" w:eastAsiaTheme="minorEastAsia" w:hAnsiTheme="minorHAnsi" w:cstheme="minorBidi"/>
              <w:b w:val="0"/>
              <w:sz w:val="22"/>
              <w:szCs w:val="22"/>
            </w:rPr>
          </w:pPr>
          <w:hyperlink w:anchor="_Toc426022722" w:history="1">
            <w:r w:rsidR="00E509E9" w:rsidRPr="00E44C92">
              <w:rPr>
                <w:rStyle w:val="Hyperlink"/>
                <w:rFonts w:ascii="Segoe UI" w:hAnsi="Segoe UI" w:cs="Segoe UI"/>
              </w:rPr>
              <w:t>Appendix B Controls</w:t>
            </w:r>
            <w:r w:rsidR="00E509E9">
              <w:rPr>
                <w:webHidden/>
              </w:rPr>
              <w:tab/>
            </w:r>
            <w:r w:rsidR="00E509E9">
              <w:rPr>
                <w:webHidden/>
              </w:rPr>
              <w:fldChar w:fldCharType="begin"/>
            </w:r>
            <w:r w:rsidR="00E509E9">
              <w:rPr>
                <w:webHidden/>
              </w:rPr>
              <w:instrText xml:space="preserve"> PAGEREF _Toc426022722 \h </w:instrText>
            </w:r>
            <w:r w:rsidR="00E509E9">
              <w:rPr>
                <w:webHidden/>
              </w:rPr>
            </w:r>
            <w:r w:rsidR="00E509E9">
              <w:rPr>
                <w:webHidden/>
              </w:rPr>
              <w:fldChar w:fldCharType="separate"/>
            </w:r>
            <w:r w:rsidR="00E509E9">
              <w:rPr>
                <w:webHidden/>
              </w:rPr>
              <w:t>161</w:t>
            </w:r>
            <w:r w:rsidR="00E509E9">
              <w:rPr>
                <w:webHidden/>
              </w:rPr>
              <w:fldChar w:fldCharType="end"/>
            </w:r>
          </w:hyperlink>
        </w:p>
        <w:p w14:paraId="04C63B32" w14:textId="77777777" w:rsidR="00E509E9" w:rsidRDefault="00A34A12">
          <w:pPr>
            <w:pStyle w:val="TOC2"/>
            <w:rPr>
              <w:rFonts w:asciiTheme="minorHAnsi" w:eastAsiaTheme="minorEastAsia" w:hAnsiTheme="minorHAnsi" w:cstheme="minorBidi"/>
              <w:sz w:val="22"/>
              <w:szCs w:val="22"/>
            </w:rPr>
          </w:pPr>
          <w:hyperlink w:anchor="_Toc426022723" w:history="1">
            <w:r w:rsidR="00E509E9" w:rsidRPr="00E44C92">
              <w:rPr>
                <w:rStyle w:val="Hyperlink"/>
                <w:rFonts w:ascii="Segoe UI" w:hAnsi="Segoe UI" w:cs="Segoe UI"/>
              </w:rPr>
              <w:t>B.1</w:t>
            </w:r>
            <w:r w:rsidR="00E509E9">
              <w:rPr>
                <w:rFonts w:asciiTheme="minorHAnsi" w:eastAsiaTheme="minorEastAsia" w:hAnsiTheme="minorHAnsi" w:cstheme="minorBidi"/>
                <w:sz w:val="22"/>
                <w:szCs w:val="22"/>
              </w:rPr>
              <w:tab/>
            </w:r>
            <w:r w:rsidR="00E509E9" w:rsidRPr="00E44C92">
              <w:rPr>
                <w:rStyle w:val="Hyperlink"/>
                <w:rFonts w:ascii="Segoe UI" w:hAnsi="Segoe UI" w:cs="Segoe UI"/>
              </w:rPr>
              <w:t>List View Control</w:t>
            </w:r>
            <w:r w:rsidR="00E509E9">
              <w:rPr>
                <w:webHidden/>
              </w:rPr>
              <w:tab/>
            </w:r>
            <w:r w:rsidR="00E509E9">
              <w:rPr>
                <w:webHidden/>
              </w:rPr>
              <w:fldChar w:fldCharType="begin"/>
            </w:r>
            <w:r w:rsidR="00E509E9">
              <w:rPr>
                <w:webHidden/>
              </w:rPr>
              <w:instrText xml:space="preserve"> PAGEREF _Toc426022723 \h </w:instrText>
            </w:r>
            <w:r w:rsidR="00E509E9">
              <w:rPr>
                <w:webHidden/>
              </w:rPr>
            </w:r>
            <w:r w:rsidR="00E509E9">
              <w:rPr>
                <w:webHidden/>
              </w:rPr>
              <w:fldChar w:fldCharType="separate"/>
            </w:r>
            <w:r w:rsidR="00E509E9">
              <w:rPr>
                <w:webHidden/>
              </w:rPr>
              <w:t>161</w:t>
            </w:r>
            <w:r w:rsidR="00E509E9">
              <w:rPr>
                <w:webHidden/>
              </w:rPr>
              <w:fldChar w:fldCharType="end"/>
            </w:r>
          </w:hyperlink>
        </w:p>
        <w:p w14:paraId="43D9AD87" w14:textId="77777777" w:rsidR="00E509E9" w:rsidRDefault="00A34A12">
          <w:pPr>
            <w:pStyle w:val="TOC1"/>
            <w:rPr>
              <w:rFonts w:asciiTheme="minorHAnsi" w:eastAsiaTheme="minorEastAsia" w:hAnsiTheme="minorHAnsi" w:cstheme="minorBidi"/>
              <w:b w:val="0"/>
              <w:sz w:val="22"/>
              <w:szCs w:val="22"/>
            </w:rPr>
          </w:pPr>
          <w:hyperlink w:anchor="_Toc426022724" w:history="1">
            <w:r w:rsidR="00E509E9" w:rsidRPr="00E44C92">
              <w:rPr>
                <w:rStyle w:val="Hyperlink"/>
                <w:rFonts w:ascii="Segoe UI" w:hAnsi="Segoe UI" w:cs="Segoe UI"/>
              </w:rPr>
              <w:t>Appendix C Related Documents/References</w:t>
            </w:r>
            <w:r w:rsidR="00E509E9">
              <w:rPr>
                <w:webHidden/>
              </w:rPr>
              <w:tab/>
            </w:r>
            <w:r w:rsidR="00E509E9">
              <w:rPr>
                <w:webHidden/>
              </w:rPr>
              <w:fldChar w:fldCharType="begin"/>
            </w:r>
            <w:r w:rsidR="00E509E9">
              <w:rPr>
                <w:webHidden/>
              </w:rPr>
              <w:instrText xml:space="preserve"> PAGEREF _Toc426022724 \h </w:instrText>
            </w:r>
            <w:r w:rsidR="00E509E9">
              <w:rPr>
                <w:webHidden/>
              </w:rPr>
            </w:r>
            <w:r w:rsidR="00E509E9">
              <w:rPr>
                <w:webHidden/>
              </w:rPr>
              <w:fldChar w:fldCharType="separate"/>
            </w:r>
            <w:r w:rsidR="00E509E9">
              <w:rPr>
                <w:webHidden/>
              </w:rPr>
              <w:t>169</w:t>
            </w:r>
            <w:r w:rsidR="00E509E9">
              <w:rPr>
                <w:webHidden/>
              </w:rPr>
              <w:fldChar w:fldCharType="end"/>
            </w:r>
          </w:hyperlink>
        </w:p>
        <w:p w14:paraId="10E2EF02" w14:textId="77777777" w:rsidR="00E509E9" w:rsidRDefault="00A34A12">
          <w:pPr>
            <w:pStyle w:val="TOC1"/>
            <w:rPr>
              <w:rFonts w:asciiTheme="minorHAnsi" w:eastAsiaTheme="minorEastAsia" w:hAnsiTheme="minorHAnsi" w:cstheme="minorBidi"/>
              <w:b w:val="0"/>
              <w:sz w:val="22"/>
              <w:szCs w:val="22"/>
            </w:rPr>
          </w:pPr>
          <w:hyperlink w:anchor="_Toc426022725" w:history="1">
            <w:r w:rsidR="00E509E9" w:rsidRPr="00E44C92">
              <w:rPr>
                <w:rStyle w:val="Hyperlink"/>
                <w:rFonts w:ascii="Segoe UI" w:hAnsi="Segoe UI" w:cs="Segoe UI"/>
              </w:rPr>
              <w:t>Appendix D Environments</w:t>
            </w:r>
            <w:r w:rsidR="00E509E9">
              <w:rPr>
                <w:webHidden/>
              </w:rPr>
              <w:tab/>
            </w:r>
            <w:r w:rsidR="00E509E9">
              <w:rPr>
                <w:webHidden/>
              </w:rPr>
              <w:fldChar w:fldCharType="begin"/>
            </w:r>
            <w:r w:rsidR="00E509E9">
              <w:rPr>
                <w:webHidden/>
              </w:rPr>
              <w:instrText xml:space="preserve"> PAGEREF _Toc426022725 \h </w:instrText>
            </w:r>
            <w:r w:rsidR="00E509E9">
              <w:rPr>
                <w:webHidden/>
              </w:rPr>
            </w:r>
            <w:r w:rsidR="00E509E9">
              <w:rPr>
                <w:webHidden/>
              </w:rPr>
              <w:fldChar w:fldCharType="separate"/>
            </w:r>
            <w:r w:rsidR="00E509E9">
              <w:rPr>
                <w:webHidden/>
              </w:rPr>
              <w:t>170</w:t>
            </w:r>
            <w:r w:rsidR="00E509E9">
              <w:rPr>
                <w:webHidden/>
              </w:rPr>
              <w:fldChar w:fldCharType="end"/>
            </w:r>
          </w:hyperlink>
        </w:p>
        <w:p w14:paraId="6CF7E6D5" w14:textId="77777777" w:rsidR="00E509E9" w:rsidRDefault="00A34A12">
          <w:pPr>
            <w:pStyle w:val="TOC1"/>
            <w:rPr>
              <w:rFonts w:asciiTheme="minorHAnsi" w:eastAsiaTheme="minorEastAsia" w:hAnsiTheme="minorHAnsi" w:cstheme="minorBidi"/>
              <w:b w:val="0"/>
              <w:sz w:val="22"/>
              <w:szCs w:val="22"/>
            </w:rPr>
          </w:pPr>
          <w:hyperlink w:anchor="_Toc426022726" w:history="1">
            <w:r w:rsidR="00E509E9" w:rsidRPr="00E44C92">
              <w:rPr>
                <w:rStyle w:val="Hyperlink"/>
                <w:rFonts w:ascii="Segoe UI" w:hAnsi="Segoe UI" w:cs="Segoe UI"/>
              </w:rPr>
              <w:t>Appendix E Document Change History</w:t>
            </w:r>
            <w:r w:rsidR="00E509E9">
              <w:rPr>
                <w:webHidden/>
              </w:rPr>
              <w:tab/>
            </w:r>
            <w:r w:rsidR="00E509E9">
              <w:rPr>
                <w:webHidden/>
              </w:rPr>
              <w:fldChar w:fldCharType="begin"/>
            </w:r>
            <w:r w:rsidR="00E509E9">
              <w:rPr>
                <w:webHidden/>
              </w:rPr>
              <w:instrText xml:space="preserve"> PAGEREF _Toc426022726 \h </w:instrText>
            </w:r>
            <w:r w:rsidR="00E509E9">
              <w:rPr>
                <w:webHidden/>
              </w:rPr>
            </w:r>
            <w:r w:rsidR="00E509E9">
              <w:rPr>
                <w:webHidden/>
              </w:rPr>
              <w:fldChar w:fldCharType="separate"/>
            </w:r>
            <w:r w:rsidR="00E509E9">
              <w:rPr>
                <w:webHidden/>
              </w:rPr>
              <w:t>171</w:t>
            </w:r>
            <w:r w:rsidR="00E509E9">
              <w:rPr>
                <w:webHidden/>
              </w:rPr>
              <w:fldChar w:fldCharType="end"/>
            </w:r>
          </w:hyperlink>
        </w:p>
        <w:p w14:paraId="7D5F61AD" w14:textId="77777777" w:rsidR="00E509E9" w:rsidRDefault="00A34A12">
          <w:pPr>
            <w:pStyle w:val="TOC1"/>
            <w:rPr>
              <w:rFonts w:asciiTheme="minorHAnsi" w:eastAsiaTheme="minorEastAsia" w:hAnsiTheme="minorHAnsi" w:cstheme="minorBidi"/>
              <w:b w:val="0"/>
              <w:sz w:val="22"/>
              <w:szCs w:val="22"/>
            </w:rPr>
          </w:pPr>
          <w:hyperlink w:anchor="_Toc426022727" w:history="1">
            <w:r w:rsidR="00E509E9" w:rsidRPr="00E44C92">
              <w:rPr>
                <w:rStyle w:val="Hyperlink"/>
                <w:rFonts w:ascii="Segoe UI" w:hAnsi="Segoe UI" w:cs="Segoe UI"/>
              </w:rPr>
              <w:t>Appendix F Reviewers</w:t>
            </w:r>
            <w:r w:rsidR="00E509E9">
              <w:rPr>
                <w:webHidden/>
              </w:rPr>
              <w:tab/>
            </w:r>
            <w:r w:rsidR="00E509E9">
              <w:rPr>
                <w:webHidden/>
              </w:rPr>
              <w:fldChar w:fldCharType="begin"/>
            </w:r>
            <w:r w:rsidR="00E509E9">
              <w:rPr>
                <w:webHidden/>
              </w:rPr>
              <w:instrText xml:space="preserve"> PAGEREF _Toc426022727 \h </w:instrText>
            </w:r>
            <w:r w:rsidR="00E509E9">
              <w:rPr>
                <w:webHidden/>
              </w:rPr>
            </w:r>
            <w:r w:rsidR="00E509E9">
              <w:rPr>
                <w:webHidden/>
              </w:rPr>
              <w:fldChar w:fldCharType="separate"/>
            </w:r>
            <w:r w:rsidR="00E509E9">
              <w:rPr>
                <w:webHidden/>
              </w:rPr>
              <w:t>172</w:t>
            </w:r>
            <w:r w:rsidR="00E509E9">
              <w:rPr>
                <w:webHidden/>
              </w:rPr>
              <w:fldChar w:fldCharType="end"/>
            </w:r>
          </w:hyperlink>
        </w:p>
        <w:p w14:paraId="6DA1BD83" w14:textId="404D6B70" w:rsidR="00F6347F" w:rsidRDefault="00F6347F">
          <w:r>
            <w:rPr>
              <w:b/>
              <w:bCs/>
              <w:noProof/>
            </w:rPr>
            <w:fldChar w:fldCharType="end"/>
          </w:r>
        </w:p>
      </w:sdtContent>
    </w:sdt>
    <w:p w14:paraId="69917B69" w14:textId="77777777" w:rsidR="007F6C7F" w:rsidRDefault="007F6C7F">
      <w:pPr>
        <w:spacing w:after="160" w:line="259" w:lineRule="auto"/>
        <w:rPr>
          <w:rFonts w:ascii="Segoe UI" w:hAnsi="Segoe UI" w:cs="Segoe UI"/>
          <w:b/>
          <w:sz w:val="32"/>
          <w:szCs w:val="32"/>
        </w:rPr>
      </w:pPr>
      <w:r>
        <w:rPr>
          <w:rFonts w:ascii="Segoe UI" w:hAnsi="Segoe UI" w:cs="Segoe UI"/>
          <w:sz w:val="32"/>
          <w:szCs w:val="32"/>
        </w:rPr>
        <w:br w:type="page"/>
      </w:r>
    </w:p>
    <w:p w14:paraId="5CD1EF67" w14:textId="754F6726" w:rsidR="00E27C55" w:rsidRPr="00C54284" w:rsidRDefault="00E27C55" w:rsidP="00E27C55">
      <w:pPr>
        <w:pStyle w:val="Heading1"/>
        <w:pBdr>
          <w:bottom w:val="none" w:sz="0" w:space="0" w:color="auto"/>
        </w:pBdr>
        <w:rPr>
          <w:rFonts w:ascii="Segoe UI" w:hAnsi="Segoe UI" w:cs="Segoe UI"/>
          <w:sz w:val="32"/>
          <w:szCs w:val="32"/>
        </w:rPr>
      </w:pPr>
      <w:bookmarkStart w:id="43" w:name="_Toc426022640"/>
      <w:r w:rsidRPr="00C54284">
        <w:rPr>
          <w:rFonts w:ascii="Segoe UI" w:hAnsi="Segoe UI" w:cs="Segoe UI"/>
          <w:sz w:val="32"/>
          <w:szCs w:val="32"/>
        </w:rPr>
        <w:lastRenderedPageBreak/>
        <w:t>Introduction</w:t>
      </w:r>
      <w:bookmarkEnd w:id="42"/>
      <w:bookmarkEnd w:id="43"/>
    </w:p>
    <w:p w14:paraId="7CDA1F53" w14:textId="77777777" w:rsidR="00E27C55" w:rsidRPr="00C54284" w:rsidRDefault="00E27C55" w:rsidP="00E27C55">
      <w:pPr>
        <w:pStyle w:val="ListBullet2"/>
        <w:numPr>
          <w:ilvl w:val="0"/>
          <w:numId w:val="0"/>
        </w:numPr>
        <w:rPr>
          <w:rFonts w:ascii="Segoe UI" w:eastAsia="Times New Roman" w:hAnsi="Segoe UI" w:cs="Segoe UI"/>
          <w:sz w:val="20"/>
          <w:szCs w:val="20"/>
          <w:lang w:eastAsia="en-US"/>
        </w:rPr>
      </w:pPr>
      <w:r w:rsidRPr="00C54284">
        <w:rPr>
          <w:rFonts w:ascii="Segoe UI" w:eastAsia="Times New Roman" w:hAnsi="Segoe UI" w:cs="Segoe UI"/>
          <w:sz w:val="20"/>
          <w:szCs w:val="20"/>
          <w:lang w:eastAsia="en-US"/>
        </w:rPr>
        <w:t>This document gives the user an overview of the Matter Center App regarding its design, technical details and functionality. The following are the components of the Matter Center App,</w:t>
      </w:r>
    </w:p>
    <w:p w14:paraId="56F0BC58" w14:textId="77777777" w:rsidR="00E27C55" w:rsidRPr="00C54284" w:rsidRDefault="00E27C55" w:rsidP="00E27C55">
      <w:pPr>
        <w:pStyle w:val="ListBullet2"/>
        <w:numPr>
          <w:ilvl w:val="0"/>
          <w:numId w:val="0"/>
        </w:numPr>
        <w:rPr>
          <w:rFonts w:ascii="Segoe UI" w:eastAsia="Times New Roman" w:hAnsi="Segoe UI" w:cs="Segoe UI"/>
          <w:sz w:val="20"/>
          <w:szCs w:val="20"/>
          <w:lang w:eastAsia="en-US"/>
        </w:rPr>
      </w:pPr>
    </w:p>
    <w:p w14:paraId="6C766C49" w14:textId="77777777" w:rsidR="00E27C55" w:rsidRPr="00C54284" w:rsidRDefault="00E27C55" w:rsidP="00E27C55">
      <w:pPr>
        <w:pStyle w:val="ListBullet2"/>
        <w:numPr>
          <w:ilvl w:val="0"/>
          <w:numId w:val="0"/>
        </w:numPr>
        <w:rPr>
          <w:rFonts w:ascii="Segoe UI" w:hAnsi="Segoe UI" w:cs="Segoe UI"/>
          <w:b/>
        </w:rPr>
      </w:pPr>
      <w:r w:rsidRPr="00C54284">
        <w:rPr>
          <w:rFonts w:ascii="Segoe UI" w:hAnsi="Segoe UI" w:cs="Segoe UI"/>
          <w:b/>
        </w:rPr>
        <w:t>Provision Matter</w:t>
      </w:r>
      <w:r w:rsidRPr="00C54284">
        <w:rPr>
          <w:rFonts w:ascii="Segoe UI" w:hAnsi="Segoe UI" w:cs="Segoe UI"/>
        </w:rPr>
        <w:t>:</w:t>
      </w:r>
    </w:p>
    <w:p w14:paraId="16251114" w14:textId="77777777" w:rsidR="00E27C55" w:rsidRPr="00C54284" w:rsidRDefault="00E27C55" w:rsidP="00E27C55">
      <w:pPr>
        <w:pStyle w:val="NoSpacing"/>
        <w:rPr>
          <w:rFonts w:ascii="Segoe UI" w:hAnsi="Segoe UI" w:cs="Segoe UI"/>
        </w:rPr>
      </w:pPr>
      <w:r w:rsidRPr="00C54284">
        <w:rPr>
          <w:rFonts w:ascii="Segoe UI" w:hAnsi="Segoe UI" w:cs="Segoe UI"/>
        </w:rPr>
        <w:t>Provision Matter app allows law firms to create matters from Outlook. Designated matter provisioner allows a user to provide some key metadata (client and matter information, area of law, participating attorneys, etc.) and have a matter workspace automatically provisioned based on legal concentration/area of law. .</w:t>
      </w:r>
    </w:p>
    <w:p w14:paraId="270CD6C0" w14:textId="77777777" w:rsidR="00E27C55" w:rsidRPr="00C54284" w:rsidRDefault="00E27C55" w:rsidP="00E27C55">
      <w:pPr>
        <w:pStyle w:val="NoSpacing"/>
        <w:rPr>
          <w:rFonts w:ascii="Segoe UI" w:hAnsi="Segoe UI" w:cs="Segoe UI"/>
        </w:rPr>
      </w:pPr>
    </w:p>
    <w:p w14:paraId="32975D37" w14:textId="77777777" w:rsidR="00E27C55" w:rsidRPr="00C54284" w:rsidRDefault="00E27C55" w:rsidP="00E27C55">
      <w:pPr>
        <w:pStyle w:val="ListBullet2"/>
        <w:numPr>
          <w:ilvl w:val="0"/>
          <w:numId w:val="0"/>
        </w:numPr>
        <w:rPr>
          <w:rFonts w:ascii="Segoe UI" w:hAnsi="Segoe UI" w:cs="Segoe UI"/>
          <w:b/>
        </w:rPr>
      </w:pPr>
      <w:r w:rsidRPr="00C54284">
        <w:rPr>
          <w:rFonts w:ascii="Segoe UI" w:hAnsi="Segoe UI" w:cs="Segoe UI"/>
          <w:b/>
        </w:rPr>
        <w:t>Search Matters:</w:t>
      </w:r>
    </w:p>
    <w:p w14:paraId="73DFDC2C" w14:textId="45BA92E6" w:rsidR="00E27C55" w:rsidRPr="00A34A12" w:rsidDel="009928C2" w:rsidRDefault="00E27C55" w:rsidP="009928C2">
      <w:pPr>
        <w:pStyle w:val="NoSpacing"/>
        <w:rPr>
          <w:del w:id="44" w:author="Saurabh Verma" w:date="2015-11-18T11:47:00Z"/>
          <w:rFonts w:ascii="Segoe UI" w:hAnsi="Segoe UI" w:cs="Segoe UI"/>
          <w:highlight w:val="yellow"/>
          <w:rPrChange w:id="45" w:author="Saurabh Verma" w:date="2015-11-18T11:15:00Z">
            <w:rPr>
              <w:del w:id="46" w:author="Saurabh Verma" w:date="2015-11-18T11:47:00Z"/>
              <w:rFonts w:ascii="Segoe UI" w:hAnsi="Segoe UI" w:cs="Segoe UI"/>
            </w:rPr>
          </w:rPrChange>
        </w:rPr>
      </w:pPr>
      <w:r w:rsidRPr="00C54284">
        <w:rPr>
          <w:rFonts w:ascii="Segoe UI" w:hAnsi="Segoe UI" w:cs="Segoe UI"/>
        </w:rPr>
        <w:t>Search Matter app allows user to search for matters from Outlook and Word. Whenever a law firm user searches for any matter by providing matter name or matter id, all the relevant clients associated with the search term along with the count of matter will be loaded. User will be able to upload document in the matter library by simply dragging and dropping the file on upload file section. User will be able to override any document or can upload another version of document (with timestamp getting appended to file name) in matter library if document is already present.</w:t>
      </w:r>
      <w:r w:rsidR="006A6A17" w:rsidRPr="00C54284">
        <w:rPr>
          <w:rFonts w:ascii="Segoe UI" w:hAnsi="Segoe UI" w:cs="Segoe UI"/>
        </w:rPr>
        <w:t xml:space="preserve"> This document overwrite functionality will be configurable based on the value of a flag.</w:t>
      </w:r>
      <w:r w:rsidRPr="00C54284">
        <w:rPr>
          <w:rFonts w:ascii="Segoe UI" w:hAnsi="Segoe UI" w:cs="Segoe UI"/>
        </w:rPr>
        <w:t xml:space="preserve"> User is able to pin/unpin matters as his/her favorites.</w:t>
      </w:r>
      <w:del w:id="47" w:author="Saurabh Verma" w:date="2015-11-18T11:47:00Z">
        <w:r w:rsidRPr="00C54284" w:rsidDel="009928C2">
          <w:rPr>
            <w:rFonts w:ascii="Segoe UI" w:hAnsi="Segoe UI" w:cs="Segoe UI"/>
          </w:rPr>
          <w:delText xml:space="preserve"> </w:delText>
        </w:r>
        <w:r w:rsidRPr="00A34A12" w:rsidDel="009928C2">
          <w:rPr>
            <w:rFonts w:ascii="Segoe UI" w:hAnsi="Segoe UI" w:cs="Segoe UI"/>
            <w:highlight w:val="yellow"/>
            <w:rPrChange w:id="48" w:author="Saurabh Verma" w:date="2015-11-18T11:15:00Z">
              <w:rPr>
                <w:rFonts w:ascii="Segoe UI" w:hAnsi="Segoe UI" w:cs="Segoe UI"/>
              </w:rPr>
            </w:rPrChange>
          </w:rPr>
          <w:delText>The user is allowed to save its search. The saved search name can be edited. The user can see the details of the saved search and can also delete the saved search.</w:delText>
        </w:r>
      </w:del>
    </w:p>
    <w:p w14:paraId="6E0E71FA" w14:textId="21A257CD" w:rsidR="00E27C55" w:rsidRPr="00C54284" w:rsidRDefault="00E27C55" w:rsidP="009928C2">
      <w:pPr>
        <w:pStyle w:val="NoSpacing"/>
        <w:rPr>
          <w:rFonts w:ascii="Segoe UI" w:hAnsi="Segoe UI" w:cs="Segoe UI"/>
        </w:rPr>
        <w:pPrChange w:id="49" w:author="Saurabh Verma" w:date="2015-11-18T11:47:00Z">
          <w:pPr>
            <w:pStyle w:val="NoSpacing"/>
          </w:pPr>
        </w:pPrChange>
      </w:pPr>
      <w:del w:id="50" w:author="Saurabh Verma" w:date="2015-11-18T11:47:00Z">
        <w:r w:rsidRPr="00A34A12" w:rsidDel="009928C2">
          <w:rPr>
            <w:rFonts w:ascii="Segoe UI" w:hAnsi="Segoe UI" w:cs="Segoe UI"/>
            <w:highlight w:val="yellow"/>
            <w:rPrChange w:id="51" w:author="Saurabh Verma" w:date="2015-11-18T11:15:00Z">
              <w:rPr>
                <w:rFonts w:ascii="Segoe UI" w:hAnsi="Segoe UI" w:cs="Segoe UI"/>
              </w:rPr>
            </w:rPrChange>
          </w:rPr>
          <w:delText>Search Matter app allows user to upload mail/attachment from Outlook to SharePoint library.</w:delText>
        </w:r>
      </w:del>
    </w:p>
    <w:p w14:paraId="3B377689" w14:textId="77777777" w:rsidR="00E27C55" w:rsidRPr="00C54284" w:rsidRDefault="00E27C55" w:rsidP="00E27C55">
      <w:pPr>
        <w:pStyle w:val="NoSpacing"/>
        <w:rPr>
          <w:rFonts w:ascii="Segoe UI" w:hAnsi="Segoe UI" w:cs="Segoe UI"/>
        </w:rPr>
      </w:pPr>
    </w:p>
    <w:p w14:paraId="59CB4334" w14:textId="77777777" w:rsidR="00E27C55" w:rsidRPr="00C54284" w:rsidRDefault="00E27C55" w:rsidP="00E27C55">
      <w:pPr>
        <w:pStyle w:val="ListBullet2"/>
        <w:numPr>
          <w:ilvl w:val="0"/>
          <w:numId w:val="0"/>
        </w:numPr>
        <w:rPr>
          <w:rFonts w:ascii="Segoe UI" w:hAnsi="Segoe UI" w:cs="Segoe UI"/>
          <w:b/>
        </w:rPr>
      </w:pPr>
      <w:r w:rsidRPr="00C54284">
        <w:rPr>
          <w:rFonts w:ascii="Segoe UI" w:hAnsi="Segoe UI" w:cs="Segoe UI"/>
          <w:b/>
        </w:rPr>
        <w:t>Search Documents</w:t>
      </w:r>
      <w:r w:rsidRPr="00C54284">
        <w:rPr>
          <w:rFonts w:ascii="Segoe UI" w:hAnsi="Segoe UI" w:cs="Segoe UI"/>
        </w:rPr>
        <w:t>:</w:t>
      </w:r>
    </w:p>
    <w:p w14:paraId="65DE0F22" w14:textId="3A66A488" w:rsidR="00E27C55" w:rsidRPr="00C54284" w:rsidRDefault="00E27C55" w:rsidP="00E27C55">
      <w:pPr>
        <w:pStyle w:val="NoSpacing"/>
        <w:rPr>
          <w:rFonts w:ascii="Segoe UI" w:hAnsi="Segoe UI" w:cs="Segoe UI"/>
        </w:rPr>
      </w:pPr>
      <w:r w:rsidRPr="00C54284">
        <w:rPr>
          <w:rFonts w:ascii="Segoe UI" w:hAnsi="Segoe UI" w:cs="Segoe UI"/>
        </w:rPr>
        <w:t>Search Document app allows user to search for documents from Outlook and Word. User can search for a document by providing document name or document id and can also refine the result by providing metadata values (like clients, author, and modified date) and the relevant documents along with count of total numbers of documents should be loaded. User is able to pin/unpin documents as his/her favorites.</w:t>
      </w:r>
      <w:del w:id="52" w:author="Saurabh Verma" w:date="2015-11-18T11:47:00Z">
        <w:r w:rsidRPr="00C54284" w:rsidDel="009928C2">
          <w:rPr>
            <w:rFonts w:ascii="Segoe UI" w:hAnsi="Segoe UI" w:cs="Segoe UI"/>
          </w:rPr>
          <w:delText xml:space="preserve"> </w:delText>
        </w:r>
        <w:r w:rsidRPr="00A34A12" w:rsidDel="009928C2">
          <w:rPr>
            <w:rFonts w:ascii="Segoe UI" w:hAnsi="Segoe UI" w:cs="Segoe UI"/>
            <w:highlight w:val="yellow"/>
            <w:rPrChange w:id="53" w:author="Saurabh Verma" w:date="2015-11-18T11:15:00Z">
              <w:rPr>
                <w:rFonts w:ascii="Segoe UI" w:hAnsi="Segoe UI" w:cs="Segoe UI"/>
              </w:rPr>
            </w:rPrChange>
          </w:rPr>
          <w:delText>The user is allowed to save the search. The saved search name can be edited. The user can see the details of the saved search and can also delete the saved search.</w:delText>
        </w:r>
      </w:del>
    </w:p>
    <w:p w14:paraId="12F7851D" w14:textId="77777777" w:rsidR="00E27C55" w:rsidRPr="00C54284" w:rsidRDefault="00E27C55" w:rsidP="00E27C55">
      <w:pPr>
        <w:pStyle w:val="NoSpacing"/>
        <w:rPr>
          <w:rFonts w:ascii="Segoe UI" w:hAnsi="Segoe UI" w:cs="Segoe UI"/>
        </w:rPr>
      </w:pPr>
    </w:p>
    <w:p w14:paraId="3CBA6361" w14:textId="77777777" w:rsidR="00E27C55" w:rsidRPr="00C54284" w:rsidRDefault="00E27C55" w:rsidP="00E27C55">
      <w:pPr>
        <w:pStyle w:val="NoSpacing"/>
        <w:rPr>
          <w:rFonts w:ascii="Segoe UI" w:eastAsia="SimSun" w:hAnsi="Segoe UI" w:cs="Segoe UI"/>
          <w:b/>
          <w:sz w:val="24"/>
          <w:szCs w:val="24"/>
          <w:lang w:eastAsia="zh-CN"/>
        </w:rPr>
      </w:pPr>
      <w:r w:rsidRPr="00C54284">
        <w:rPr>
          <w:rFonts w:ascii="Segoe UI" w:eastAsia="SimSun" w:hAnsi="Segoe UI" w:cs="Segoe UI"/>
          <w:b/>
          <w:sz w:val="24"/>
          <w:szCs w:val="24"/>
          <w:lang w:eastAsia="zh-CN"/>
        </w:rPr>
        <w:t>Web Dashboard</w:t>
      </w:r>
      <w:r w:rsidRPr="00C54284">
        <w:rPr>
          <w:rFonts w:ascii="Segoe UI" w:eastAsia="SimSun" w:hAnsi="Segoe UI" w:cs="Segoe UI"/>
          <w:sz w:val="24"/>
          <w:szCs w:val="24"/>
          <w:lang w:eastAsia="zh-CN"/>
        </w:rPr>
        <w:t>:</w:t>
      </w:r>
    </w:p>
    <w:p w14:paraId="558362C5" w14:textId="77777777" w:rsidR="00E27C55" w:rsidRPr="00C54284" w:rsidRDefault="00E27C55" w:rsidP="00E27C55">
      <w:pPr>
        <w:pStyle w:val="NoSpacing"/>
        <w:rPr>
          <w:rFonts w:ascii="Segoe UI" w:hAnsi="Segoe UI" w:cs="Segoe UI"/>
        </w:rPr>
      </w:pPr>
      <w:r w:rsidRPr="00C54284">
        <w:rPr>
          <w:rFonts w:ascii="Segoe UI" w:hAnsi="Segoe UI" w:cs="Segoe UI"/>
        </w:rPr>
        <w:t>Web Dashboard is a web page that allows a user to search for documents and matters both. The user is provided with a count of the matters and/or documents. User will be able to pin/unpin matters and documents based on his/her preferences. If the user wants to send documents as attachments via email, the web dashboard allows the user to add selected documents as attachments or provide link to document location in an email format. User can see recently modified matters and documents.</w:t>
      </w:r>
      <w:r w:rsidRPr="00C54284">
        <w:rPr>
          <w:rFonts w:ascii="Segoe UI" w:hAnsi="Segoe UI" w:cs="Segoe UI"/>
        </w:rPr>
        <w:br w:type="page"/>
      </w:r>
    </w:p>
    <w:p w14:paraId="2C70F3F0" w14:textId="77777777" w:rsidR="00E27C55" w:rsidRPr="00C54284" w:rsidRDefault="00E27C55" w:rsidP="00E27C55">
      <w:pPr>
        <w:pStyle w:val="NoSpacing"/>
        <w:rPr>
          <w:rFonts w:ascii="Segoe UI" w:hAnsi="Segoe UI" w:cs="Segoe UI"/>
        </w:rPr>
      </w:pPr>
    </w:p>
    <w:p w14:paraId="044B05E6" w14:textId="08E5A6A6" w:rsidR="00E27C55" w:rsidRPr="00C54284" w:rsidRDefault="00E27C55" w:rsidP="00E27C55">
      <w:pPr>
        <w:pStyle w:val="Heading1"/>
        <w:pBdr>
          <w:bottom w:val="none" w:sz="0" w:space="0" w:color="auto"/>
        </w:pBdr>
        <w:rPr>
          <w:rFonts w:ascii="Segoe UI" w:hAnsi="Segoe UI" w:cs="Segoe UI"/>
          <w:sz w:val="32"/>
          <w:szCs w:val="32"/>
        </w:rPr>
      </w:pPr>
      <w:bookmarkStart w:id="54" w:name="_Toc398133973"/>
      <w:bookmarkStart w:id="55" w:name="_Toc398134192"/>
      <w:bookmarkStart w:id="56" w:name="_Toc398203084"/>
      <w:bookmarkStart w:id="57" w:name="_Toc398203303"/>
      <w:bookmarkStart w:id="58" w:name="_Toc506705221"/>
      <w:bookmarkStart w:id="59" w:name="_Toc393127904"/>
      <w:bookmarkStart w:id="60" w:name="_Toc426022641"/>
      <w:bookmarkEnd w:id="54"/>
      <w:bookmarkEnd w:id="55"/>
      <w:bookmarkEnd w:id="56"/>
      <w:bookmarkEnd w:id="57"/>
      <w:r w:rsidRPr="00C54284">
        <w:rPr>
          <w:rFonts w:ascii="Segoe UI" w:hAnsi="Segoe UI" w:cs="Segoe UI"/>
          <w:sz w:val="32"/>
          <w:szCs w:val="32"/>
        </w:rPr>
        <w:t>System Architecture</w:t>
      </w:r>
      <w:bookmarkEnd w:id="58"/>
      <w:bookmarkEnd w:id="59"/>
      <w:bookmarkEnd w:id="60"/>
      <w:r w:rsidRPr="00C54284">
        <w:rPr>
          <w:rFonts w:ascii="Segoe UI" w:hAnsi="Segoe UI" w:cs="Segoe UI"/>
          <w:sz w:val="32"/>
          <w:szCs w:val="32"/>
        </w:rPr>
        <w:t xml:space="preserve"> </w:t>
      </w:r>
    </w:p>
    <w:p w14:paraId="4D2DF583" w14:textId="77777777" w:rsidR="00E27C55" w:rsidRPr="00C54284" w:rsidRDefault="00E27C55" w:rsidP="00E27C55">
      <w:pPr>
        <w:pStyle w:val="Body"/>
        <w:rPr>
          <w:rFonts w:ascii="Segoe UI" w:hAnsi="Segoe UI" w:cs="Segoe UI"/>
        </w:rPr>
      </w:pPr>
      <w:r w:rsidRPr="00C54284">
        <w:rPr>
          <w:rFonts w:ascii="Segoe UI" w:hAnsi="Segoe UI" w:cs="Segoe UI"/>
        </w:rPr>
        <w:t xml:space="preserve">This section provides details about the architecture and functional components of the Matter Center App. </w:t>
      </w:r>
    </w:p>
    <w:p w14:paraId="77307BD4" w14:textId="77777777" w:rsidR="00E27C55" w:rsidRPr="00C54284" w:rsidRDefault="00E27C55" w:rsidP="00E27C55">
      <w:pPr>
        <w:pStyle w:val="Heading2"/>
        <w:ind w:left="846"/>
        <w:rPr>
          <w:rFonts w:ascii="Segoe UI" w:hAnsi="Segoe UI" w:cs="Segoe UI"/>
          <w:sz w:val="28"/>
          <w:szCs w:val="28"/>
        </w:rPr>
      </w:pPr>
      <w:bookmarkStart w:id="61" w:name="_Toc393127905"/>
      <w:bookmarkStart w:id="62" w:name="_Toc426022642"/>
      <w:bookmarkStart w:id="63" w:name="_Toc506705222"/>
      <w:r w:rsidRPr="00C54284">
        <w:rPr>
          <w:rFonts w:ascii="Segoe UI" w:hAnsi="Segoe UI" w:cs="Segoe UI"/>
          <w:sz w:val="28"/>
          <w:szCs w:val="28"/>
        </w:rPr>
        <w:t>Distributed System View</w:t>
      </w:r>
      <w:bookmarkEnd w:id="61"/>
      <w:bookmarkEnd w:id="62"/>
    </w:p>
    <w:p w14:paraId="577761E5" w14:textId="77777777" w:rsidR="006A0023" w:rsidRPr="006A0023" w:rsidRDefault="006A0023" w:rsidP="006A0023">
      <w:pPr>
        <w:pStyle w:val="ListParagraph"/>
        <w:keepNext/>
        <w:numPr>
          <w:ilvl w:val="0"/>
          <w:numId w:val="245"/>
        </w:numPr>
        <w:spacing w:before="240" w:after="120"/>
        <w:contextualSpacing w:val="0"/>
        <w:outlineLvl w:val="2"/>
        <w:rPr>
          <w:rFonts w:ascii="Segoe UI" w:hAnsi="Segoe UI" w:cs="Segoe UI"/>
          <w:vanish/>
          <w:sz w:val="26"/>
          <w:szCs w:val="26"/>
        </w:rPr>
      </w:pPr>
      <w:bookmarkStart w:id="64" w:name="_Toc425956188"/>
      <w:bookmarkStart w:id="65" w:name="_Toc425956525"/>
      <w:bookmarkStart w:id="66" w:name="_Toc426018799"/>
      <w:bookmarkStart w:id="67" w:name="_Toc426018942"/>
      <w:bookmarkStart w:id="68" w:name="_Toc426022643"/>
      <w:bookmarkStart w:id="69" w:name="_Toc393127906"/>
      <w:bookmarkEnd w:id="63"/>
      <w:bookmarkEnd w:id="64"/>
      <w:bookmarkEnd w:id="65"/>
      <w:bookmarkEnd w:id="66"/>
      <w:bookmarkEnd w:id="67"/>
      <w:bookmarkEnd w:id="68"/>
    </w:p>
    <w:p w14:paraId="2B82FA37" w14:textId="77777777" w:rsidR="006A0023" w:rsidRPr="006A0023" w:rsidRDefault="006A0023" w:rsidP="006A0023">
      <w:pPr>
        <w:pStyle w:val="ListParagraph"/>
        <w:keepNext/>
        <w:numPr>
          <w:ilvl w:val="0"/>
          <w:numId w:val="245"/>
        </w:numPr>
        <w:spacing w:before="240" w:after="120"/>
        <w:contextualSpacing w:val="0"/>
        <w:outlineLvl w:val="2"/>
        <w:rPr>
          <w:rFonts w:ascii="Segoe UI" w:hAnsi="Segoe UI" w:cs="Segoe UI"/>
          <w:vanish/>
          <w:sz w:val="26"/>
          <w:szCs w:val="26"/>
        </w:rPr>
      </w:pPr>
      <w:bookmarkStart w:id="70" w:name="_Toc425956189"/>
      <w:bookmarkStart w:id="71" w:name="_Toc425956526"/>
      <w:bookmarkStart w:id="72" w:name="_Toc426018800"/>
      <w:bookmarkStart w:id="73" w:name="_Toc426018943"/>
      <w:bookmarkStart w:id="74" w:name="_Toc426022644"/>
      <w:bookmarkEnd w:id="70"/>
      <w:bookmarkEnd w:id="71"/>
      <w:bookmarkEnd w:id="72"/>
      <w:bookmarkEnd w:id="73"/>
      <w:bookmarkEnd w:id="74"/>
    </w:p>
    <w:p w14:paraId="7421008C" w14:textId="77777777" w:rsidR="006A0023" w:rsidRPr="006A0023" w:rsidRDefault="006A0023" w:rsidP="006A0023">
      <w:pPr>
        <w:pStyle w:val="ListParagraph"/>
        <w:keepNext/>
        <w:numPr>
          <w:ilvl w:val="1"/>
          <w:numId w:val="245"/>
        </w:numPr>
        <w:spacing w:before="240" w:after="120"/>
        <w:contextualSpacing w:val="0"/>
        <w:outlineLvl w:val="2"/>
        <w:rPr>
          <w:rFonts w:ascii="Segoe UI" w:hAnsi="Segoe UI" w:cs="Segoe UI"/>
          <w:vanish/>
          <w:sz w:val="26"/>
          <w:szCs w:val="26"/>
        </w:rPr>
      </w:pPr>
      <w:bookmarkStart w:id="75" w:name="_Toc425956190"/>
      <w:bookmarkStart w:id="76" w:name="_Toc425956527"/>
      <w:bookmarkStart w:id="77" w:name="_Toc426018801"/>
      <w:bookmarkStart w:id="78" w:name="_Toc426018944"/>
      <w:bookmarkStart w:id="79" w:name="_Toc426022645"/>
      <w:bookmarkEnd w:id="75"/>
      <w:bookmarkEnd w:id="76"/>
      <w:bookmarkEnd w:id="77"/>
      <w:bookmarkEnd w:id="78"/>
      <w:bookmarkEnd w:id="79"/>
    </w:p>
    <w:p w14:paraId="1A0B5AAC" w14:textId="5AC5DFA1" w:rsidR="00E27C55" w:rsidRPr="00C54284" w:rsidRDefault="00E27C55" w:rsidP="0088376A">
      <w:pPr>
        <w:pStyle w:val="Heading30"/>
        <w:numPr>
          <w:ilvl w:val="2"/>
          <w:numId w:val="245"/>
        </w:numPr>
        <w:rPr>
          <w:rFonts w:ascii="Segoe UI" w:hAnsi="Segoe UI" w:cs="Segoe UI"/>
          <w:b w:val="0"/>
          <w:sz w:val="26"/>
          <w:szCs w:val="26"/>
        </w:rPr>
      </w:pPr>
      <w:bookmarkStart w:id="80" w:name="_Toc426022646"/>
      <w:r w:rsidRPr="00C54284">
        <w:rPr>
          <w:rFonts w:ascii="Segoe UI" w:hAnsi="Segoe UI" w:cs="Segoe UI"/>
          <w:b w:val="0"/>
          <w:sz w:val="26"/>
          <w:szCs w:val="26"/>
        </w:rPr>
        <w:t>Application Context Diagram</w:t>
      </w:r>
      <w:bookmarkEnd w:id="69"/>
      <w:bookmarkEnd w:id="80"/>
    </w:p>
    <w:p w14:paraId="40A22644" w14:textId="77777777" w:rsidR="00E27C55" w:rsidRPr="00C54284" w:rsidRDefault="00E27C55" w:rsidP="00E27C55">
      <w:pPr>
        <w:ind w:left="1440"/>
        <w:rPr>
          <w:rFonts w:ascii="Segoe UI" w:hAnsi="Segoe UI" w:cs="Segoe UI"/>
        </w:rPr>
      </w:pPr>
      <w:r w:rsidRPr="00C54284">
        <w:rPr>
          <w:rFonts w:ascii="Segoe UI" w:hAnsi="Segoe UI" w:cs="Segoe UI"/>
          <w:noProof/>
        </w:rPr>
        <w:drawing>
          <wp:inline distT="0" distB="0" distL="0" distR="0" wp14:anchorId="0DA02B39" wp14:editId="54A6D338">
            <wp:extent cx="5448300" cy="45815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48300" cy="4581525"/>
                    </a:xfrm>
                    <a:prstGeom prst="rect">
                      <a:avLst/>
                    </a:prstGeom>
                    <a:noFill/>
                    <a:ln>
                      <a:noFill/>
                    </a:ln>
                  </pic:spPr>
                </pic:pic>
              </a:graphicData>
            </a:graphic>
          </wp:inline>
        </w:drawing>
      </w:r>
    </w:p>
    <w:p w14:paraId="27A2D7DF" w14:textId="77777777" w:rsidR="00E27C55" w:rsidRPr="00C54284" w:rsidRDefault="00E27C55" w:rsidP="00E27C55">
      <w:pPr>
        <w:jc w:val="center"/>
        <w:rPr>
          <w:rFonts w:ascii="Segoe UI" w:hAnsi="Segoe UI" w:cs="Segoe UI"/>
        </w:rPr>
      </w:pPr>
      <w:r w:rsidRPr="00C54284">
        <w:rPr>
          <w:rFonts w:ascii="Segoe UI" w:hAnsi="Segoe UI" w:cs="Segoe UI"/>
        </w:rPr>
        <w:t>Architecture Diagram of Matter Center App (Online)</w:t>
      </w:r>
    </w:p>
    <w:p w14:paraId="2D403F55" w14:textId="77777777" w:rsidR="00E27C55" w:rsidRPr="00C54284" w:rsidRDefault="00E27C55" w:rsidP="00E27C55">
      <w:pPr>
        <w:ind w:left="720"/>
        <w:jc w:val="center"/>
        <w:rPr>
          <w:rFonts w:ascii="Segoe UI" w:hAnsi="Segoe UI" w:cs="Segoe UI"/>
        </w:rPr>
      </w:pPr>
      <w:r w:rsidRPr="00C54284">
        <w:rPr>
          <w:rFonts w:ascii="Segoe UI" w:hAnsi="Segoe UI" w:cs="Segoe UI"/>
        </w:rPr>
        <w:object w:dxaOrig="12076" w:dyaOrig="7951" w14:anchorId="1F01E2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in;height:331.5pt" o:ole="">
            <v:imagedata r:id="rId11" o:title=""/>
          </v:shape>
          <o:OLEObject Type="Embed" ProgID="Visio.Drawing.15" ShapeID="_x0000_i1025" DrawAspect="Content" ObjectID="_1509353785" r:id="rId12"/>
        </w:object>
      </w:r>
      <w:r w:rsidRPr="00C54284">
        <w:rPr>
          <w:rFonts w:ascii="Segoe UI" w:hAnsi="Segoe UI" w:cs="Segoe UI"/>
        </w:rPr>
        <w:t xml:space="preserve"> Architecture Diagram of Matter Center App (On Premise)</w:t>
      </w:r>
    </w:p>
    <w:p w14:paraId="14CA77FF" w14:textId="56F3CF62" w:rsidR="00E27C55" w:rsidRPr="00C54284" w:rsidRDefault="00E27C55" w:rsidP="0088376A">
      <w:pPr>
        <w:pStyle w:val="Heading30"/>
        <w:numPr>
          <w:ilvl w:val="2"/>
          <w:numId w:val="245"/>
        </w:numPr>
        <w:rPr>
          <w:rFonts w:ascii="Segoe UI" w:hAnsi="Segoe UI" w:cs="Segoe UI"/>
        </w:rPr>
      </w:pPr>
      <w:r w:rsidRPr="00C54284">
        <w:rPr>
          <w:rFonts w:ascii="Segoe UI" w:hAnsi="Segoe UI" w:cs="Segoe UI"/>
        </w:rPr>
        <w:t xml:space="preserve"> </w:t>
      </w:r>
      <w:bookmarkStart w:id="81" w:name="_Toc393127907"/>
      <w:bookmarkStart w:id="82" w:name="_Toc426022647"/>
      <w:r w:rsidRPr="00C54284">
        <w:rPr>
          <w:rFonts w:ascii="Segoe UI" w:hAnsi="Segoe UI" w:cs="Segoe UI"/>
          <w:b w:val="0"/>
          <w:sz w:val="26"/>
          <w:szCs w:val="26"/>
        </w:rPr>
        <w:t>Functional Components</w:t>
      </w:r>
      <w:bookmarkEnd w:id="81"/>
      <w:bookmarkEnd w:id="82"/>
    </w:p>
    <w:p w14:paraId="366A3C7E" w14:textId="77777777" w:rsidR="00E27C55" w:rsidRPr="00C54284" w:rsidRDefault="00E27C55" w:rsidP="00E27C55">
      <w:pPr>
        <w:pStyle w:val="GuidanceText"/>
        <w:ind w:left="720"/>
        <w:rPr>
          <w:rFonts w:ascii="Segoe UI" w:hAnsi="Segoe UI" w:cs="Segoe UI"/>
          <w:i w:val="0"/>
          <w:color w:val="auto"/>
          <w:sz w:val="20"/>
          <w:szCs w:val="20"/>
        </w:rPr>
      </w:pPr>
      <w:r w:rsidRPr="00C54284">
        <w:rPr>
          <w:rFonts w:ascii="Segoe UI" w:hAnsi="Segoe UI" w:cs="Segoe UI"/>
          <w:i w:val="0"/>
          <w:color w:val="auto"/>
          <w:sz w:val="20"/>
          <w:szCs w:val="20"/>
        </w:rPr>
        <w:t>Functional components of Matter Center App are as follows,</w:t>
      </w:r>
    </w:p>
    <w:p w14:paraId="249F72DC" w14:textId="77777777" w:rsidR="00E27C55" w:rsidRPr="00C54284" w:rsidRDefault="00E27C55" w:rsidP="00E27C55">
      <w:pPr>
        <w:pStyle w:val="GuidanceText"/>
        <w:ind w:left="720"/>
        <w:rPr>
          <w:rFonts w:ascii="Segoe UI" w:hAnsi="Segoe UI" w:cs="Segoe UI"/>
          <w:i w:val="0"/>
          <w:sz w:val="20"/>
          <w:szCs w:val="20"/>
        </w:rPr>
      </w:pPr>
    </w:p>
    <w:tbl>
      <w:tblPr>
        <w:tblW w:w="10070"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65"/>
        <w:gridCol w:w="4140"/>
        <w:gridCol w:w="2965"/>
      </w:tblGrid>
      <w:tr w:rsidR="00E27C55" w:rsidRPr="00C54284" w14:paraId="043927AA" w14:textId="77777777" w:rsidTr="00E27C55">
        <w:tc>
          <w:tcPr>
            <w:tcW w:w="2965" w:type="dxa"/>
          </w:tcPr>
          <w:p w14:paraId="14062789" w14:textId="77777777" w:rsidR="00E27C55" w:rsidRPr="00C54284" w:rsidRDefault="00E27C55" w:rsidP="00E27C55">
            <w:pPr>
              <w:pStyle w:val="GuidanceText"/>
              <w:rPr>
                <w:rFonts w:ascii="Segoe UI" w:hAnsi="Segoe UI" w:cs="Segoe UI"/>
                <w:b/>
                <w:i w:val="0"/>
                <w:color w:val="000000"/>
                <w:sz w:val="20"/>
                <w:szCs w:val="20"/>
              </w:rPr>
            </w:pPr>
            <w:r w:rsidRPr="00C54284">
              <w:rPr>
                <w:rFonts w:ascii="Segoe UI" w:hAnsi="Segoe UI" w:cs="Segoe UI"/>
                <w:b/>
                <w:i w:val="0"/>
                <w:color w:val="000000"/>
                <w:sz w:val="20"/>
                <w:szCs w:val="20"/>
              </w:rPr>
              <w:t>Component Name</w:t>
            </w:r>
          </w:p>
        </w:tc>
        <w:tc>
          <w:tcPr>
            <w:tcW w:w="4140" w:type="dxa"/>
          </w:tcPr>
          <w:p w14:paraId="4B275C6E" w14:textId="77777777" w:rsidR="00E27C55" w:rsidRPr="00C54284" w:rsidRDefault="00E27C55" w:rsidP="00E27C55">
            <w:pPr>
              <w:pStyle w:val="GuidanceText"/>
              <w:rPr>
                <w:rFonts w:ascii="Segoe UI" w:hAnsi="Segoe UI" w:cs="Segoe UI"/>
                <w:b/>
                <w:i w:val="0"/>
                <w:color w:val="000000"/>
                <w:sz w:val="20"/>
                <w:szCs w:val="20"/>
              </w:rPr>
            </w:pPr>
            <w:r w:rsidRPr="00C54284">
              <w:rPr>
                <w:rFonts w:ascii="Segoe UI" w:hAnsi="Segoe UI" w:cs="Segoe UI"/>
                <w:b/>
                <w:i w:val="0"/>
                <w:color w:val="000000"/>
                <w:sz w:val="20"/>
                <w:szCs w:val="20"/>
              </w:rPr>
              <w:t>Responsibility</w:t>
            </w:r>
          </w:p>
        </w:tc>
        <w:tc>
          <w:tcPr>
            <w:tcW w:w="2965" w:type="dxa"/>
          </w:tcPr>
          <w:p w14:paraId="4011C180" w14:textId="77777777" w:rsidR="00E27C55" w:rsidRPr="00C54284" w:rsidRDefault="00E27C55" w:rsidP="00E27C55">
            <w:pPr>
              <w:pStyle w:val="GuidanceText"/>
              <w:rPr>
                <w:rFonts w:ascii="Segoe UI" w:hAnsi="Segoe UI" w:cs="Segoe UI"/>
                <w:b/>
                <w:i w:val="0"/>
                <w:color w:val="000000"/>
                <w:sz w:val="20"/>
                <w:szCs w:val="20"/>
              </w:rPr>
            </w:pPr>
            <w:r w:rsidRPr="00C54284">
              <w:rPr>
                <w:rFonts w:ascii="Segoe UI" w:hAnsi="Segoe UI" w:cs="Segoe UI"/>
                <w:b/>
                <w:i w:val="0"/>
                <w:color w:val="000000"/>
                <w:sz w:val="20"/>
                <w:szCs w:val="20"/>
              </w:rPr>
              <w:t>Execution Environment</w:t>
            </w:r>
          </w:p>
        </w:tc>
      </w:tr>
      <w:tr w:rsidR="00E27C55" w:rsidRPr="00C54284" w14:paraId="5CDBE02A" w14:textId="77777777" w:rsidTr="00E27C55">
        <w:tc>
          <w:tcPr>
            <w:tcW w:w="2965" w:type="dxa"/>
          </w:tcPr>
          <w:p w14:paraId="1FB36845" w14:textId="77777777" w:rsidR="00E27C55" w:rsidRPr="00C54284" w:rsidRDefault="00E27C55" w:rsidP="00E27C55">
            <w:pPr>
              <w:pStyle w:val="NoSpacing"/>
              <w:rPr>
                <w:rFonts w:ascii="Segoe UI" w:hAnsi="Segoe UI" w:cs="Segoe UI"/>
              </w:rPr>
            </w:pPr>
            <w:r w:rsidRPr="00C54284">
              <w:rPr>
                <w:rFonts w:ascii="Segoe UI" w:hAnsi="Segoe UI" w:cs="Segoe UI"/>
              </w:rPr>
              <w:t>Outlook/Word App</w:t>
            </w:r>
          </w:p>
        </w:tc>
        <w:tc>
          <w:tcPr>
            <w:tcW w:w="4140" w:type="dxa"/>
          </w:tcPr>
          <w:p w14:paraId="40B3EBCB" w14:textId="77777777" w:rsidR="00E27C55" w:rsidRPr="00C54284" w:rsidRDefault="00E27C55" w:rsidP="00E27C55">
            <w:pPr>
              <w:pStyle w:val="NoSpacing"/>
              <w:numPr>
                <w:ilvl w:val="0"/>
                <w:numId w:val="9"/>
              </w:numPr>
              <w:rPr>
                <w:rFonts w:ascii="Segoe UI" w:hAnsi="Segoe UI" w:cs="Segoe UI"/>
              </w:rPr>
            </w:pPr>
            <w:r w:rsidRPr="00C54284">
              <w:rPr>
                <w:rFonts w:ascii="Segoe UI" w:hAnsi="Segoe UI" w:cs="Segoe UI"/>
              </w:rPr>
              <w:t>Open app in Outlook/Word</w:t>
            </w:r>
          </w:p>
        </w:tc>
        <w:tc>
          <w:tcPr>
            <w:tcW w:w="2965" w:type="dxa"/>
          </w:tcPr>
          <w:p w14:paraId="5169A496" w14:textId="77777777" w:rsidR="00E27C55" w:rsidRPr="00C54284" w:rsidRDefault="00E27C55" w:rsidP="00E27C55">
            <w:pPr>
              <w:pStyle w:val="NoSpacing"/>
              <w:rPr>
                <w:rFonts w:ascii="Segoe UI" w:hAnsi="Segoe UI" w:cs="Segoe UI"/>
              </w:rPr>
            </w:pPr>
            <w:r w:rsidRPr="00C54284">
              <w:rPr>
                <w:rFonts w:ascii="Segoe UI" w:hAnsi="Segoe UI" w:cs="Segoe UI"/>
              </w:rPr>
              <w:t>Client Machine and/or OWA</w:t>
            </w:r>
          </w:p>
        </w:tc>
      </w:tr>
      <w:tr w:rsidR="00E27C55" w:rsidRPr="00C54284" w14:paraId="7ECBFAE4" w14:textId="77777777" w:rsidTr="00E27C55">
        <w:tc>
          <w:tcPr>
            <w:tcW w:w="2965" w:type="dxa"/>
          </w:tcPr>
          <w:p w14:paraId="7A3384A5" w14:textId="77777777" w:rsidR="00E27C55" w:rsidRPr="00C54284" w:rsidRDefault="00E27C55" w:rsidP="00E27C55">
            <w:pPr>
              <w:pStyle w:val="NoSpacing"/>
              <w:rPr>
                <w:rFonts w:ascii="Segoe UI" w:hAnsi="Segoe UI" w:cs="Segoe UI"/>
              </w:rPr>
            </w:pPr>
            <w:r w:rsidRPr="00C54284">
              <w:rPr>
                <w:rFonts w:ascii="Segoe UI" w:hAnsi="Segoe UI" w:cs="Segoe UI"/>
              </w:rPr>
              <w:t>Website UI</w:t>
            </w:r>
          </w:p>
        </w:tc>
        <w:tc>
          <w:tcPr>
            <w:tcW w:w="4140" w:type="dxa"/>
          </w:tcPr>
          <w:p w14:paraId="2574A288" w14:textId="77777777" w:rsidR="00E27C55" w:rsidRPr="00C54284" w:rsidRDefault="00E27C55" w:rsidP="00E27C55">
            <w:pPr>
              <w:pStyle w:val="NoSpacing"/>
              <w:numPr>
                <w:ilvl w:val="0"/>
                <w:numId w:val="13"/>
              </w:numPr>
              <w:rPr>
                <w:rFonts w:ascii="Segoe UI" w:hAnsi="Segoe UI" w:cs="Segoe UI"/>
              </w:rPr>
            </w:pPr>
            <w:r w:rsidRPr="00C54284">
              <w:rPr>
                <w:rFonts w:ascii="Segoe UI" w:hAnsi="Segoe UI" w:cs="Segoe UI"/>
              </w:rPr>
              <w:t>Provides UI component for all apps</w:t>
            </w:r>
          </w:p>
          <w:p w14:paraId="068C072A" w14:textId="77777777" w:rsidR="00E27C55" w:rsidRPr="00C54284" w:rsidRDefault="00E27C55" w:rsidP="00E27C55">
            <w:pPr>
              <w:pStyle w:val="NoSpacing"/>
              <w:numPr>
                <w:ilvl w:val="0"/>
                <w:numId w:val="13"/>
              </w:numPr>
              <w:rPr>
                <w:rFonts w:ascii="Segoe UI" w:hAnsi="Segoe UI" w:cs="Segoe UI"/>
              </w:rPr>
            </w:pPr>
            <w:r w:rsidRPr="00C54284">
              <w:rPr>
                <w:rFonts w:ascii="Segoe UI" w:hAnsi="Segoe UI" w:cs="Segoe UI"/>
              </w:rPr>
              <w:t>Sends request to service for performing SharePoint operations</w:t>
            </w:r>
          </w:p>
        </w:tc>
        <w:tc>
          <w:tcPr>
            <w:tcW w:w="2965" w:type="dxa"/>
          </w:tcPr>
          <w:p w14:paraId="44FB7BDF" w14:textId="77777777" w:rsidR="00E27C55" w:rsidRPr="00C54284" w:rsidRDefault="00E27C55" w:rsidP="00E27C55">
            <w:pPr>
              <w:pStyle w:val="NoSpacing"/>
              <w:rPr>
                <w:rFonts w:ascii="Segoe UI" w:hAnsi="Segoe UI" w:cs="Segoe UI"/>
              </w:rPr>
            </w:pPr>
            <w:r w:rsidRPr="00C54284">
              <w:rPr>
                <w:rFonts w:ascii="Segoe UI" w:hAnsi="Segoe UI" w:cs="Segoe UI"/>
              </w:rPr>
              <w:t>Windows Azure or IIS 7.0 or above</w:t>
            </w:r>
          </w:p>
        </w:tc>
      </w:tr>
      <w:tr w:rsidR="00E27C55" w:rsidRPr="00C54284" w14:paraId="610BD754" w14:textId="77777777" w:rsidTr="00E27C55">
        <w:tc>
          <w:tcPr>
            <w:tcW w:w="2965" w:type="dxa"/>
          </w:tcPr>
          <w:p w14:paraId="7264F7B5" w14:textId="77777777" w:rsidR="00E27C55" w:rsidRPr="00C54284" w:rsidRDefault="00E27C55" w:rsidP="00E27C55">
            <w:pPr>
              <w:pStyle w:val="NoSpacing"/>
              <w:rPr>
                <w:rFonts w:ascii="Segoe UI" w:hAnsi="Segoe UI" w:cs="Segoe UI"/>
              </w:rPr>
            </w:pPr>
            <w:r w:rsidRPr="00C54284">
              <w:rPr>
                <w:rFonts w:ascii="Segoe UI" w:hAnsi="Segoe UI" w:cs="Segoe UI"/>
              </w:rPr>
              <w:t>WCF Service</w:t>
            </w:r>
          </w:p>
        </w:tc>
        <w:tc>
          <w:tcPr>
            <w:tcW w:w="4140" w:type="dxa"/>
          </w:tcPr>
          <w:p w14:paraId="267FD6C3" w14:textId="77777777" w:rsidR="00E27C55" w:rsidRPr="00C54284" w:rsidRDefault="00E27C55" w:rsidP="00E27C55">
            <w:pPr>
              <w:pStyle w:val="NoSpacing"/>
              <w:numPr>
                <w:ilvl w:val="0"/>
                <w:numId w:val="10"/>
              </w:numPr>
              <w:rPr>
                <w:rFonts w:ascii="Segoe UI" w:hAnsi="Segoe UI" w:cs="Segoe UI"/>
              </w:rPr>
            </w:pPr>
            <w:r w:rsidRPr="00C54284">
              <w:rPr>
                <w:rFonts w:ascii="Segoe UI" w:hAnsi="Segoe UI" w:cs="Segoe UI"/>
              </w:rPr>
              <w:t>Receives and validates inputs from UI</w:t>
            </w:r>
          </w:p>
          <w:p w14:paraId="115EC1FF" w14:textId="77777777" w:rsidR="00E27C55" w:rsidRPr="00C54284" w:rsidRDefault="00E27C55" w:rsidP="00E27C55">
            <w:pPr>
              <w:pStyle w:val="NoSpacing"/>
              <w:numPr>
                <w:ilvl w:val="0"/>
                <w:numId w:val="10"/>
              </w:numPr>
              <w:rPr>
                <w:rFonts w:ascii="Segoe UI" w:hAnsi="Segoe UI" w:cs="Segoe UI"/>
              </w:rPr>
            </w:pPr>
            <w:r w:rsidRPr="00C54284">
              <w:rPr>
                <w:rFonts w:ascii="Segoe UI" w:hAnsi="Segoe UI" w:cs="Segoe UI"/>
              </w:rPr>
              <w:t>Perform actual SharePoint operations</w:t>
            </w:r>
          </w:p>
          <w:p w14:paraId="7B450E3A" w14:textId="77777777" w:rsidR="00E27C55" w:rsidRPr="00C54284" w:rsidRDefault="00E27C55" w:rsidP="00E27C55">
            <w:pPr>
              <w:pStyle w:val="NoSpacing"/>
              <w:numPr>
                <w:ilvl w:val="0"/>
                <w:numId w:val="10"/>
              </w:numPr>
              <w:rPr>
                <w:rFonts w:ascii="Segoe UI" w:hAnsi="Segoe UI" w:cs="Segoe UI"/>
              </w:rPr>
            </w:pPr>
            <w:r w:rsidRPr="00C54284">
              <w:rPr>
                <w:rFonts w:ascii="Segoe UI" w:hAnsi="Segoe UI" w:cs="Segoe UI"/>
              </w:rPr>
              <w:t>Sends output to UI component in JSON format</w:t>
            </w:r>
          </w:p>
        </w:tc>
        <w:tc>
          <w:tcPr>
            <w:tcW w:w="2965" w:type="dxa"/>
          </w:tcPr>
          <w:p w14:paraId="233FC8EC" w14:textId="77777777" w:rsidR="00E27C55" w:rsidRPr="00C54284" w:rsidRDefault="00E27C55" w:rsidP="00E27C55">
            <w:pPr>
              <w:pStyle w:val="NoSpacing"/>
              <w:rPr>
                <w:rFonts w:ascii="Segoe UI" w:hAnsi="Segoe UI" w:cs="Segoe UI"/>
              </w:rPr>
            </w:pPr>
            <w:r w:rsidRPr="00C54284">
              <w:rPr>
                <w:rFonts w:ascii="Segoe UI" w:hAnsi="Segoe UI" w:cs="Segoe UI"/>
              </w:rPr>
              <w:t>Windows Azure or IIS 7.0 or above</w:t>
            </w:r>
          </w:p>
        </w:tc>
      </w:tr>
      <w:tr w:rsidR="00E27C55" w:rsidRPr="00C54284" w14:paraId="1A832463" w14:textId="77777777" w:rsidTr="00E27C55">
        <w:tc>
          <w:tcPr>
            <w:tcW w:w="2965" w:type="dxa"/>
          </w:tcPr>
          <w:p w14:paraId="1E50AA4D" w14:textId="77777777" w:rsidR="00E27C55" w:rsidRPr="00C54284" w:rsidRDefault="00E27C55" w:rsidP="00E27C55">
            <w:pPr>
              <w:pStyle w:val="NoSpacing"/>
              <w:rPr>
                <w:rFonts w:ascii="Segoe UI" w:hAnsi="Segoe UI" w:cs="Segoe UI"/>
              </w:rPr>
            </w:pPr>
            <w:r w:rsidRPr="00C54284">
              <w:rPr>
                <w:rFonts w:ascii="Segoe UI" w:hAnsi="Segoe UI" w:cs="Segoe UI"/>
              </w:rPr>
              <w:t>SharePoint 2013 Online (O365) or SharePoint 2013 On-Premise</w:t>
            </w:r>
          </w:p>
        </w:tc>
        <w:tc>
          <w:tcPr>
            <w:tcW w:w="4140" w:type="dxa"/>
          </w:tcPr>
          <w:p w14:paraId="17A21E52" w14:textId="77777777" w:rsidR="00E27C55" w:rsidRPr="00C54284" w:rsidRDefault="00E27C55" w:rsidP="00E27C55">
            <w:pPr>
              <w:pStyle w:val="NoSpacing"/>
              <w:numPr>
                <w:ilvl w:val="0"/>
                <w:numId w:val="11"/>
              </w:numPr>
              <w:rPr>
                <w:rFonts w:ascii="Segoe UI" w:hAnsi="Segoe UI" w:cs="Segoe UI"/>
              </w:rPr>
            </w:pPr>
            <w:r w:rsidRPr="00C54284">
              <w:rPr>
                <w:rFonts w:ascii="Segoe UI" w:hAnsi="Segoe UI" w:cs="Segoe UI"/>
              </w:rPr>
              <w:t>Authenticates user</w:t>
            </w:r>
          </w:p>
          <w:p w14:paraId="4171FB2B" w14:textId="77777777" w:rsidR="00E27C55" w:rsidRPr="00C54284" w:rsidRDefault="00E27C55" w:rsidP="00E27C55">
            <w:pPr>
              <w:pStyle w:val="NoSpacing"/>
              <w:numPr>
                <w:ilvl w:val="0"/>
                <w:numId w:val="11"/>
              </w:numPr>
              <w:rPr>
                <w:rFonts w:ascii="Segoe UI" w:hAnsi="Segoe UI" w:cs="Segoe UI"/>
              </w:rPr>
            </w:pPr>
            <w:r w:rsidRPr="00C54284">
              <w:rPr>
                <w:rFonts w:ascii="Segoe UI" w:hAnsi="Segoe UI" w:cs="Segoe UI"/>
              </w:rPr>
              <w:t>Provides SharePoint portal to end user</w:t>
            </w:r>
          </w:p>
        </w:tc>
        <w:tc>
          <w:tcPr>
            <w:tcW w:w="2965" w:type="dxa"/>
          </w:tcPr>
          <w:p w14:paraId="4CBD701F" w14:textId="77777777" w:rsidR="00E27C55" w:rsidRPr="00C54284" w:rsidRDefault="00E27C55" w:rsidP="00E27C55">
            <w:pPr>
              <w:pStyle w:val="NoSpacing"/>
              <w:rPr>
                <w:rFonts w:ascii="Segoe UI" w:hAnsi="Segoe UI" w:cs="Segoe UI"/>
              </w:rPr>
            </w:pPr>
            <w:r w:rsidRPr="00C54284">
              <w:rPr>
                <w:rFonts w:ascii="Segoe UI" w:hAnsi="Segoe UI" w:cs="Segoe UI"/>
              </w:rPr>
              <w:t>SharePoint 2013 Online or SharePoint 2013 On-Premise</w:t>
            </w:r>
          </w:p>
        </w:tc>
      </w:tr>
      <w:tr w:rsidR="00E27C55" w:rsidRPr="00C54284" w14:paraId="39C8EB29" w14:textId="77777777" w:rsidTr="00E27C55">
        <w:tc>
          <w:tcPr>
            <w:tcW w:w="2965" w:type="dxa"/>
          </w:tcPr>
          <w:p w14:paraId="3417BC9D" w14:textId="77777777" w:rsidR="00E27C55" w:rsidRPr="00C54284" w:rsidRDefault="00E27C55" w:rsidP="00E27C55">
            <w:pPr>
              <w:pStyle w:val="NoSpacing"/>
              <w:rPr>
                <w:rFonts w:ascii="Segoe UI" w:hAnsi="Segoe UI" w:cs="Segoe UI"/>
              </w:rPr>
            </w:pPr>
            <w:r w:rsidRPr="00C54284">
              <w:rPr>
                <w:rFonts w:ascii="Segoe UI" w:hAnsi="Segoe UI" w:cs="Segoe UI"/>
              </w:rPr>
              <w:t>SharePoint App</w:t>
            </w:r>
          </w:p>
        </w:tc>
        <w:tc>
          <w:tcPr>
            <w:tcW w:w="4140" w:type="dxa"/>
          </w:tcPr>
          <w:p w14:paraId="0DAB93ED" w14:textId="77777777" w:rsidR="00E27C55" w:rsidRPr="00C54284" w:rsidRDefault="00E27C55" w:rsidP="00E27C55">
            <w:pPr>
              <w:pStyle w:val="NoSpacing"/>
              <w:numPr>
                <w:ilvl w:val="0"/>
                <w:numId w:val="55"/>
              </w:numPr>
              <w:ind w:left="360"/>
              <w:rPr>
                <w:rFonts w:ascii="Segoe UI" w:hAnsi="Segoe UI" w:cs="Segoe UI"/>
              </w:rPr>
            </w:pPr>
            <w:r w:rsidRPr="00C54284">
              <w:rPr>
                <w:rFonts w:ascii="Segoe UI" w:hAnsi="Segoe UI" w:cs="Segoe UI"/>
              </w:rPr>
              <w:t>Provides the entry point for the app</w:t>
            </w:r>
          </w:p>
        </w:tc>
        <w:tc>
          <w:tcPr>
            <w:tcW w:w="2965" w:type="dxa"/>
          </w:tcPr>
          <w:p w14:paraId="0A56AA1E" w14:textId="77777777" w:rsidR="00E27C55" w:rsidRPr="00C54284" w:rsidRDefault="00E27C55" w:rsidP="00E27C55">
            <w:pPr>
              <w:pStyle w:val="NoSpacing"/>
              <w:rPr>
                <w:rFonts w:ascii="Segoe UI" w:hAnsi="Segoe UI" w:cs="Segoe UI"/>
              </w:rPr>
            </w:pPr>
            <w:r w:rsidRPr="00C54284">
              <w:rPr>
                <w:rFonts w:ascii="Segoe UI" w:hAnsi="Segoe UI" w:cs="Segoe UI"/>
              </w:rPr>
              <w:t xml:space="preserve"> SharePoint 2013 Online or SharePoint 2013 On-Premise</w:t>
            </w:r>
          </w:p>
        </w:tc>
      </w:tr>
    </w:tbl>
    <w:p w14:paraId="6BF24874" w14:textId="77777777" w:rsidR="00E27C55" w:rsidRPr="00C54284" w:rsidRDefault="00E27C55" w:rsidP="00E27C55">
      <w:pPr>
        <w:pStyle w:val="NoSpacing"/>
        <w:rPr>
          <w:rFonts w:ascii="Segoe UI" w:hAnsi="Segoe UI" w:cs="Segoe UI"/>
        </w:rPr>
      </w:pPr>
    </w:p>
    <w:p w14:paraId="7204DB76" w14:textId="77777777" w:rsidR="006A0023" w:rsidRPr="006A0023" w:rsidRDefault="006A0023" w:rsidP="006A0023">
      <w:pPr>
        <w:pStyle w:val="ListParagraph"/>
        <w:keepNext/>
        <w:numPr>
          <w:ilvl w:val="1"/>
          <w:numId w:val="4"/>
        </w:numPr>
        <w:tabs>
          <w:tab w:val="left" w:pos="605"/>
          <w:tab w:val="num" w:pos="10206"/>
        </w:tabs>
        <w:spacing w:before="240" w:after="120"/>
        <w:contextualSpacing w:val="0"/>
        <w:outlineLvl w:val="1"/>
        <w:rPr>
          <w:rFonts w:ascii="Arial" w:hAnsi="Arial"/>
          <w:vanish/>
          <w:sz w:val="32"/>
          <w:szCs w:val="20"/>
        </w:rPr>
      </w:pPr>
      <w:bookmarkStart w:id="83" w:name="_Toc425956193"/>
      <w:bookmarkStart w:id="84" w:name="_Toc425956530"/>
      <w:bookmarkStart w:id="85" w:name="_Toc426018804"/>
      <w:bookmarkStart w:id="86" w:name="_Toc426018947"/>
      <w:bookmarkStart w:id="87" w:name="_Toc426022648"/>
      <w:bookmarkStart w:id="88" w:name="_Toc100645961"/>
      <w:bookmarkEnd w:id="83"/>
      <w:bookmarkEnd w:id="84"/>
      <w:bookmarkEnd w:id="85"/>
      <w:bookmarkEnd w:id="86"/>
      <w:bookmarkEnd w:id="87"/>
    </w:p>
    <w:p w14:paraId="014F8581" w14:textId="77777777" w:rsidR="006A0023" w:rsidRPr="006A0023" w:rsidRDefault="006A0023" w:rsidP="006A0023">
      <w:pPr>
        <w:pStyle w:val="ListParagraph"/>
        <w:keepNext/>
        <w:numPr>
          <w:ilvl w:val="1"/>
          <w:numId w:val="4"/>
        </w:numPr>
        <w:tabs>
          <w:tab w:val="left" w:pos="605"/>
          <w:tab w:val="num" w:pos="10206"/>
        </w:tabs>
        <w:spacing w:before="240" w:after="120"/>
        <w:contextualSpacing w:val="0"/>
        <w:outlineLvl w:val="1"/>
        <w:rPr>
          <w:rFonts w:ascii="Arial" w:hAnsi="Arial"/>
          <w:vanish/>
          <w:sz w:val="32"/>
          <w:szCs w:val="20"/>
        </w:rPr>
      </w:pPr>
      <w:bookmarkStart w:id="89" w:name="_Toc425956194"/>
      <w:bookmarkStart w:id="90" w:name="_Toc425956531"/>
      <w:bookmarkStart w:id="91" w:name="_Toc426018805"/>
      <w:bookmarkStart w:id="92" w:name="_Toc426018948"/>
      <w:bookmarkStart w:id="93" w:name="_Toc426022649"/>
      <w:bookmarkEnd w:id="89"/>
      <w:bookmarkEnd w:id="90"/>
      <w:bookmarkEnd w:id="91"/>
      <w:bookmarkEnd w:id="92"/>
      <w:bookmarkEnd w:id="93"/>
    </w:p>
    <w:p w14:paraId="48D26BB2" w14:textId="114A66D9" w:rsidR="00E27C55" w:rsidRPr="0088376A" w:rsidRDefault="00E27C55" w:rsidP="0088376A">
      <w:pPr>
        <w:pStyle w:val="Heading40"/>
        <w:numPr>
          <w:ilvl w:val="3"/>
          <w:numId w:val="11"/>
        </w:numPr>
        <w:tabs>
          <w:tab w:val="clear" w:pos="900"/>
          <w:tab w:val="left" w:pos="1800"/>
        </w:tabs>
        <w:rPr>
          <w:rFonts w:ascii="Segoe UI" w:hAnsi="Segoe UI" w:cs="Segoe UI"/>
          <w:i w:val="0"/>
        </w:rPr>
      </w:pPr>
      <w:r w:rsidRPr="0088376A">
        <w:rPr>
          <w:rFonts w:ascii="Segoe UI" w:hAnsi="Segoe UI" w:cs="Segoe UI"/>
          <w:i w:val="0"/>
        </w:rPr>
        <w:t>Functional Component Description</w:t>
      </w:r>
      <w:bookmarkEnd w:id="88"/>
    </w:p>
    <w:p w14:paraId="4B7A78AF" w14:textId="77777777" w:rsidR="00E27C55" w:rsidRPr="00C54284" w:rsidRDefault="00E27C55" w:rsidP="00E27C55">
      <w:pPr>
        <w:pStyle w:val="GuidanceText"/>
        <w:ind w:left="720"/>
        <w:rPr>
          <w:rFonts w:ascii="Segoe UI" w:hAnsi="Segoe UI" w:cs="Segoe UI"/>
          <w:i w:val="0"/>
          <w:color w:val="auto"/>
          <w:sz w:val="20"/>
          <w:szCs w:val="20"/>
        </w:rPr>
      </w:pPr>
      <w:r w:rsidRPr="00C54284">
        <w:rPr>
          <w:rFonts w:ascii="Segoe UI" w:hAnsi="Segoe UI" w:cs="Segoe UI"/>
          <w:i w:val="0"/>
          <w:color w:val="auto"/>
          <w:sz w:val="20"/>
          <w:szCs w:val="20"/>
        </w:rPr>
        <w:t>Description of the functional components of Matter Center App is as follows,</w:t>
      </w:r>
    </w:p>
    <w:tbl>
      <w:tblPr>
        <w:tblW w:w="10165"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65"/>
        <w:gridCol w:w="7200"/>
      </w:tblGrid>
      <w:tr w:rsidR="00E27C55" w:rsidRPr="00C54284" w14:paraId="70813306" w14:textId="77777777" w:rsidTr="00E27C55">
        <w:tc>
          <w:tcPr>
            <w:tcW w:w="2965" w:type="dxa"/>
          </w:tcPr>
          <w:p w14:paraId="3474B66E" w14:textId="77777777" w:rsidR="00E27C55" w:rsidRPr="00C54284" w:rsidRDefault="00E27C55" w:rsidP="00E27C55">
            <w:pPr>
              <w:pStyle w:val="GuidanceText"/>
              <w:rPr>
                <w:rFonts w:ascii="Segoe UI" w:hAnsi="Segoe UI" w:cs="Segoe UI"/>
                <w:b/>
                <w:i w:val="0"/>
                <w:color w:val="000000"/>
                <w:sz w:val="20"/>
                <w:szCs w:val="20"/>
              </w:rPr>
            </w:pPr>
            <w:r w:rsidRPr="00C54284">
              <w:rPr>
                <w:rFonts w:ascii="Segoe UI" w:hAnsi="Segoe UI" w:cs="Segoe UI"/>
                <w:b/>
                <w:i w:val="0"/>
                <w:color w:val="000000"/>
                <w:sz w:val="20"/>
                <w:szCs w:val="20"/>
              </w:rPr>
              <w:t>Component Name</w:t>
            </w:r>
          </w:p>
        </w:tc>
        <w:tc>
          <w:tcPr>
            <w:tcW w:w="7200" w:type="dxa"/>
          </w:tcPr>
          <w:p w14:paraId="7C87602A" w14:textId="77777777" w:rsidR="00E27C55" w:rsidRPr="00C54284" w:rsidRDefault="00E27C55" w:rsidP="00E27C55">
            <w:pPr>
              <w:pStyle w:val="GuidanceText"/>
              <w:rPr>
                <w:rFonts w:ascii="Segoe UI" w:hAnsi="Segoe UI" w:cs="Segoe UI"/>
                <w:b/>
                <w:i w:val="0"/>
                <w:color w:val="000000"/>
                <w:sz w:val="20"/>
                <w:szCs w:val="20"/>
              </w:rPr>
            </w:pPr>
            <w:r w:rsidRPr="00C54284">
              <w:rPr>
                <w:rFonts w:ascii="Segoe UI" w:hAnsi="Segoe UI" w:cs="Segoe UI"/>
                <w:b/>
                <w:i w:val="0"/>
                <w:color w:val="000000"/>
                <w:sz w:val="20"/>
                <w:szCs w:val="20"/>
              </w:rPr>
              <w:t>Description</w:t>
            </w:r>
          </w:p>
        </w:tc>
      </w:tr>
      <w:tr w:rsidR="00E27C55" w:rsidRPr="00C54284" w14:paraId="1A07C942" w14:textId="77777777" w:rsidTr="00E27C55">
        <w:tc>
          <w:tcPr>
            <w:tcW w:w="2965" w:type="dxa"/>
          </w:tcPr>
          <w:p w14:paraId="278F727B" w14:textId="77777777" w:rsidR="00E27C55" w:rsidRPr="00C54284" w:rsidRDefault="00E27C55" w:rsidP="00E27C55">
            <w:pPr>
              <w:pStyle w:val="NoSpacing"/>
              <w:rPr>
                <w:rFonts w:ascii="Segoe UI" w:hAnsi="Segoe UI" w:cs="Segoe UI"/>
              </w:rPr>
            </w:pPr>
            <w:r w:rsidRPr="00C54284">
              <w:rPr>
                <w:rFonts w:ascii="Segoe UI" w:hAnsi="Segoe UI" w:cs="Segoe UI"/>
              </w:rPr>
              <w:t>Outlook/Word App</w:t>
            </w:r>
          </w:p>
        </w:tc>
        <w:tc>
          <w:tcPr>
            <w:tcW w:w="7200" w:type="dxa"/>
          </w:tcPr>
          <w:p w14:paraId="4527918E" w14:textId="77777777" w:rsidR="00E27C55" w:rsidRPr="00C54284" w:rsidRDefault="00E27C55" w:rsidP="00E27C55">
            <w:pPr>
              <w:pStyle w:val="NoSpacing"/>
              <w:rPr>
                <w:rFonts w:ascii="Segoe UI" w:hAnsi="Segoe UI" w:cs="Segoe UI"/>
              </w:rPr>
            </w:pPr>
            <w:r w:rsidRPr="00C54284">
              <w:rPr>
                <w:rFonts w:ascii="Segoe UI" w:hAnsi="Segoe UI" w:cs="Segoe UI"/>
              </w:rPr>
              <w:t>Application wrapper within Outlook or Word client program that allows the user to access the DMS system from within the client program</w:t>
            </w:r>
          </w:p>
        </w:tc>
      </w:tr>
      <w:tr w:rsidR="00E27C55" w:rsidRPr="00C54284" w14:paraId="4DDECDBD" w14:textId="77777777" w:rsidTr="00E27C55">
        <w:tc>
          <w:tcPr>
            <w:tcW w:w="2965" w:type="dxa"/>
          </w:tcPr>
          <w:p w14:paraId="37C0A632" w14:textId="77777777" w:rsidR="00E27C55" w:rsidRPr="00C54284" w:rsidRDefault="00E27C55" w:rsidP="00E27C55">
            <w:pPr>
              <w:pStyle w:val="NoSpacing"/>
              <w:rPr>
                <w:rFonts w:ascii="Segoe UI" w:hAnsi="Segoe UI" w:cs="Segoe UI"/>
              </w:rPr>
            </w:pPr>
            <w:r w:rsidRPr="00C54284">
              <w:rPr>
                <w:rFonts w:ascii="Segoe UI" w:hAnsi="Segoe UI" w:cs="Segoe UI"/>
              </w:rPr>
              <w:t>Website UI</w:t>
            </w:r>
          </w:p>
        </w:tc>
        <w:tc>
          <w:tcPr>
            <w:tcW w:w="7200" w:type="dxa"/>
          </w:tcPr>
          <w:p w14:paraId="74B48EFF" w14:textId="77777777" w:rsidR="00E27C55" w:rsidRPr="00C54284" w:rsidRDefault="00E27C55" w:rsidP="00E27C55">
            <w:pPr>
              <w:pStyle w:val="NoSpacing"/>
              <w:rPr>
                <w:rFonts w:ascii="Segoe UI" w:hAnsi="Segoe UI" w:cs="Segoe UI"/>
              </w:rPr>
            </w:pPr>
            <w:r w:rsidRPr="00C54284">
              <w:rPr>
                <w:rFonts w:ascii="Segoe UI" w:hAnsi="Segoe UI" w:cs="Segoe UI"/>
              </w:rPr>
              <w:t>The Frontend component interacts with the service layer and performs service calls based on the User actions and returns data based on User selections</w:t>
            </w:r>
          </w:p>
        </w:tc>
      </w:tr>
      <w:tr w:rsidR="00E27C55" w:rsidRPr="00C54284" w14:paraId="6A9E6045" w14:textId="77777777" w:rsidTr="00E27C55">
        <w:tc>
          <w:tcPr>
            <w:tcW w:w="2965" w:type="dxa"/>
          </w:tcPr>
          <w:p w14:paraId="7787A44C" w14:textId="77777777" w:rsidR="00E27C55" w:rsidRPr="00C54284" w:rsidRDefault="00E27C55" w:rsidP="00E27C55">
            <w:pPr>
              <w:pStyle w:val="NoSpacing"/>
              <w:rPr>
                <w:rFonts w:ascii="Segoe UI" w:hAnsi="Segoe UI" w:cs="Segoe UI"/>
              </w:rPr>
            </w:pPr>
            <w:r w:rsidRPr="00C54284">
              <w:rPr>
                <w:rFonts w:ascii="Segoe UI" w:hAnsi="Segoe UI" w:cs="Segoe UI"/>
              </w:rPr>
              <w:t>WCF Service</w:t>
            </w:r>
          </w:p>
        </w:tc>
        <w:tc>
          <w:tcPr>
            <w:tcW w:w="7200" w:type="dxa"/>
          </w:tcPr>
          <w:p w14:paraId="29B6F33E" w14:textId="77777777" w:rsidR="00E27C55" w:rsidRPr="00C54284" w:rsidRDefault="00E27C55" w:rsidP="00E27C55">
            <w:pPr>
              <w:pStyle w:val="NoSpacing"/>
              <w:rPr>
                <w:rFonts w:ascii="Segoe UI" w:hAnsi="Segoe UI" w:cs="Segoe UI"/>
              </w:rPr>
            </w:pPr>
            <w:r w:rsidRPr="00C54284">
              <w:rPr>
                <w:rFonts w:ascii="Segoe UI" w:hAnsi="Segoe UI" w:cs="Segoe UI"/>
              </w:rPr>
              <w:t>The service layer interacts with SharePoint, authenticates the calls from the frontend and passes the requested data back to the frontend</w:t>
            </w:r>
          </w:p>
        </w:tc>
      </w:tr>
      <w:tr w:rsidR="00E27C55" w:rsidRPr="00C54284" w14:paraId="20AE9E69" w14:textId="77777777" w:rsidTr="00E27C55">
        <w:tc>
          <w:tcPr>
            <w:tcW w:w="2965" w:type="dxa"/>
          </w:tcPr>
          <w:p w14:paraId="58E03399" w14:textId="77777777" w:rsidR="00E27C55" w:rsidRPr="00C54284" w:rsidRDefault="00E27C55" w:rsidP="00E27C55">
            <w:pPr>
              <w:pStyle w:val="NoSpacing"/>
              <w:rPr>
                <w:rFonts w:ascii="Segoe UI" w:hAnsi="Segoe UI" w:cs="Segoe UI"/>
              </w:rPr>
            </w:pPr>
            <w:r w:rsidRPr="00C54284">
              <w:rPr>
                <w:rFonts w:ascii="Segoe UI" w:hAnsi="Segoe UI" w:cs="Segoe UI"/>
              </w:rPr>
              <w:t>SharePoint 2013 Online (O365) or SharePoint 2013 On-Premise</w:t>
            </w:r>
          </w:p>
        </w:tc>
        <w:tc>
          <w:tcPr>
            <w:tcW w:w="7200" w:type="dxa"/>
          </w:tcPr>
          <w:p w14:paraId="2C284A14" w14:textId="77777777" w:rsidR="00E27C55" w:rsidRPr="00C54284" w:rsidRDefault="00E27C55" w:rsidP="00E27C55">
            <w:pPr>
              <w:pStyle w:val="NoSpacing"/>
              <w:rPr>
                <w:rFonts w:ascii="Segoe UI" w:hAnsi="Segoe UI" w:cs="Segoe UI"/>
              </w:rPr>
            </w:pPr>
            <w:r w:rsidRPr="00C54284">
              <w:rPr>
                <w:rFonts w:ascii="Segoe UI" w:hAnsi="Segoe UI" w:cs="Segoe UI"/>
              </w:rPr>
              <w:t>Authenticates the user and returns results to the WCF Service when queried</w:t>
            </w:r>
          </w:p>
        </w:tc>
      </w:tr>
      <w:tr w:rsidR="00E27C55" w:rsidRPr="00C54284" w14:paraId="07D8FD79" w14:textId="77777777" w:rsidTr="00E27C55">
        <w:tc>
          <w:tcPr>
            <w:tcW w:w="2965" w:type="dxa"/>
          </w:tcPr>
          <w:p w14:paraId="65FFDE03" w14:textId="77777777" w:rsidR="00E27C55" w:rsidRPr="00C54284" w:rsidRDefault="00E27C55" w:rsidP="00E27C55">
            <w:pPr>
              <w:pStyle w:val="NoSpacing"/>
              <w:rPr>
                <w:rFonts w:ascii="Segoe UI" w:hAnsi="Segoe UI" w:cs="Segoe UI"/>
              </w:rPr>
            </w:pPr>
            <w:r w:rsidRPr="00C54284">
              <w:rPr>
                <w:rFonts w:ascii="Segoe UI" w:hAnsi="Segoe UI" w:cs="Segoe UI"/>
              </w:rPr>
              <w:t>Windows Azure</w:t>
            </w:r>
          </w:p>
        </w:tc>
        <w:tc>
          <w:tcPr>
            <w:tcW w:w="7200" w:type="dxa"/>
          </w:tcPr>
          <w:p w14:paraId="23F4F7F3" w14:textId="77777777" w:rsidR="00E27C55" w:rsidRPr="00C54284" w:rsidRDefault="00E27C55" w:rsidP="00E27C55">
            <w:pPr>
              <w:pStyle w:val="NoSpacing"/>
              <w:rPr>
                <w:rFonts w:ascii="Segoe UI" w:hAnsi="Segoe UI" w:cs="Segoe UI"/>
              </w:rPr>
            </w:pPr>
            <w:r w:rsidRPr="00C54284">
              <w:rPr>
                <w:rFonts w:ascii="Segoe UI" w:hAnsi="Segoe UI" w:cs="Segoe UI"/>
              </w:rPr>
              <w:t>Hosts Website UI and WCF Service as 2 separate websites with different domains</w:t>
            </w:r>
          </w:p>
        </w:tc>
      </w:tr>
      <w:tr w:rsidR="00E27C55" w:rsidRPr="00C54284" w14:paraId="69E4C2B9" w14:textId="77777777" w:rsidTr="00E27C55">
        <w:tc>
          <w:tcPr>
            <w:tcW w:w="2965" w:type="dxa"/>
          </w:tcPr>
          <w:p w14:paraId="2A80B66B" w14:textId="77777777" w:rsidR="00E27C55" w:rsidRPr="00C54284" w:rsidRDefault="00E27C55" w:rsidP="00E27C55">
            <w:pPr>
              <w:pStyle w:val="NoSpacing"/>
              <w:rPr>
                <w:rFonts w:ascii="Segoe UI" w:hAnsi="Segoe UI" w:cs="Segoe UI"/>
              </w:rPr>
            </w:pPr>
            <w:r w:rsidRPr="00C54284">
              <w:rPr>
                <w:rFonts w:ascii="Segoe UI" w:hAnsi="Segoe UI" w:cs="Segoe UI"/>
              </w:rPr>
              <w:t>IIS 7.0 or above</w:t>
            </w:r>
            <w:r w:rsidRPr="00C54284" w:rsidDel="002C3C48">
              <w:rPr>
                <w:rFonts w:ascii="Segoe UI" w:hAnsi="Segoe UI" w:cs="Segoe UI"/>
              </w:rPr>
              <w:t xml:space="preserve"> </w:t>
            </w:r>
          </w:p>
        </w:tc>
        <w:tc>
          <w:tcPr>
            <w:tcW w:w="7200" w:type="dxa"/>
          </w:tcPr>
          <w:p w14:paraId="26E2E7D6" w14:textId="77777777" w:rsidR="00E27C55" w:rsidRPr="00C54284" w:rsidRDefault="00E27C55" w:rsidP="00E27C55">
            <w:pPr>
              <w:pStyle w:val="NoSpacing"/>
              <w:rPr>
                <w:rFonts w:ascii="Segoe UI" w:hAnsi="Segoe UI" w:cs="Segoe UI"/>
              </w:rPr>
            </w:pPr>
            <w:r w:rsidRPr="00C54284">
              <w:rPr>
                <w:rFonts w:ascii="Segoe UI" w:hAnsi="Segoe UI" w:cs="Segoe UI"/>
              </w:rPr>
              <w:t>Hosts Website UI and WCF Service as 2 separate websites with different domains (Only for on premise version)</w:t>
            </w:r>
          </w:p>
        </w:tc>
      </w:tr>
      <w:tr w:rsidR="00E27C55" w:rsidRPr="00C54284" w14:paraId="1E19CEC8" w14:textId="77777777" w:rsidTr="00E27C55">
        <w:tc>
          <w:tcPr>
            <w:tcW w:w="2965" w:type="dxa"/>
          </w:tcPr>
          <w:p w14:paraId="080F2613" w14:textId="77777777" w:rsidR="00E27C55" w:rsidRPr="00C54284" w:rsidRDefault="00E27C55" w:rsidP="00E27C55">
            <w:pPr>
              <w:pStyle w:val="NoSpacing"/>
              <w:rPr>
                <w:rFonts w:ascii="Segoe UI" w:hAnsi="Segoe UI" w:cs="Segoe UI"/>
              </w:rPr>
            </w:pPr>
            <w:r w:rsidRPr="00C54284">
              <w:rPr>
                <w:rFonts w:ascii="Segoe UI" w:hAnsi="Segoe UI" w:cs="Segoe UI"/>
              </w:rPr>
              <w:t>SharePoint Search API</w:t>
            </w:r>
          </w:p>
        </w:tc>
        <w:tc>
          <w:tcPr>
            <w:tcW w:w="7200" w:type="dxa"/>
          </w:tcPr>
          <w:p w14:paraId="48346BD6" w14:textId="77777777" w:rsidR="00E27C55" w:rsidRPr="00C54284" w:rsidRDefault="00E27C55" w:rsidP="00E27C55">
            <w:pPr>
              <w:pStyle w:val="NoSpacing"/>
              <w:rPr>
                <w:rFonts w:ascii="Segoe UI" w:hAnsi="Segoe UI" w:cs="Segoe UI"/>
              </w:rPr>
            </w:pPr>
            <w:r w:rsidRPr="00C54284">
              <w:rPr>
                <w:rFonts w:ascii="Segoe UI" w:hAnsi="Segoe UI" w:cs="Segoe UI"/>
              </w:rPr>
              <w:t>OOB SharePoint search API that searches based of filters (managed properties) and retrieves specified select properties. Also includes sorting based on some managed properties.</w:t>
            </w:r>
          </w:p>
        </w:tc>
      </w:tr>
      <w:tr w:rsidR="00E27C55" w:rsidRPr="00C54284" w14:paraId="407323DE" w14:textId="77777777" w:rsidTr="00E27C55">
        <w:tc>
          <w:tcPr>
            <w:tcW w:w="2965" w:type="dxa"/>
          </w:tcPr>
          <w:p w14:paraId="5F1E808F" w14:textId="77777777" w:rsidR="00E27C55" w:rsidRPr="00C54284" w:rsidRDefault="00E27C55" w:rsidP="00E27C55">
            <w:pPr>
              <w:pStyle w:val="NoSpacing"/>
              <w:rPr>
                <w:rFonts w:ascii="Segoe UI" w:hAnsi="Segoe UI" w:cs="Segoe UI"/>
              </w:rPr>
            </w:pPr>
            <w:r w:rsidRPr="00C54284">
              <w:rPr>
                <w:rFonts w:ascii="Segoe UI" w:hAnsi="Segoe UI" w:cs="Segoe UI"/>
              </w:rPr>
              <w:t>SharePoint App</w:t>
            </w:r>
          </w:p>
        </w:tc>
        <w:tc>
          <w:tcPr>
            <w:tcW w:w="7200" w:type="dxa"/>
          </w:tcPr>
          <w:p w14:paraId="3036C6BE" w14:textId="77777777" w:rsidR="00E27C55" w:rsidRPr="00C54284" w:rsidRDefault="00E27C55" w:rsidP="00E27C55">
            <w:pPr>
              <w:pStyle w:val="NoSpacing"/>
              <w:rPr>
                <w:rFonts w:ascii="Segoe UI" w:hAnsi="Segoe UI" w:cs="Segoe UI"/>
              </w:rPr>
            </w:pPr>
            <w:r w:rsidRPr="00C54284">
              <w:rPr>
                <w:rFonts w:ascii="Segoe UI" w:hAnsi="Segoe UI" w:cs="Segoe UI"/>
              </w:rPr>
              <w:t>Allows user to start with the Matter Center app</w:t>
            </w:r>
          </w:p>
        </w:tc>
      </w:tr>
    </w:tbl>
    <w:p w14:paraId="1C33C202" w14:textId="77777777" w:rsidR="00E27C55" w:rsidRPr="00C54284" w:rsidRDefault="00E27C55" w:rsidP="00E27C55">
      <w:pPr>
        <w:pStyle w:val="GuidanceText"/>
        <w:ind w:left="720"/>
        <w:rPr>
          <w:rFonts w:ascii="Segoe UI" w:hAnsi="Segoe UI" w:cs="Segoe UI"/>
          <w:i w:val="0"/>
          <w:sz w:val="20"/>
          <w:szCs w:val="20"/>
        </w:rPr>
      </w:pPr>
    </w:p>
    <w:p w14:paraId="08A68FB6" w14:textId="77777777" w:rsidR="00E27C55" w:rsidRPr="00C54284" w:rsidRDefault="00E27C55" w:rsidP="00E27C55">
      <w:pPr>
        <w:ind w:left="720"/>
        <w:rPr>
          <w:rFonts w:ascii="Segoe UI" w:hAnsi="Segoe UI" w:cs="Segoe UI"/>
        </w:rPr>
      </w:pPr>
    </w:p>
    <w:p w14:paraId="78E3E971" w14:textId="63E2DF91" w:rsidR="00E27C55" w:rsidRPr="00C54284" w:rsidRDefault="00E27C55" w:rsidP="0088376A">
      <w:pPr>
        <w:pStyle w:val="Heading40"/>
        <w:numPr>
          <w:ilvl w:val="3"/>
          <w:numId w:val="11"/>
        </w:numPr>
        <w:tabs>
          <w:tab w:val="clear" w:pos="900"/>
          <w:tab w:val="left" w:pos="1800"/>
        </w:tabs>
        <w:rPr>
          <w:rFonts w:ascii="Segoe UI" w:hAnsi="Segoe UI" w:cs="Segoe UI"/>
          <w:i w:val="0"/>
        </w:rPr>
      </w:pPr>
      <w:r w:rsidRPr="00C54284">
        <w:rPr>
          <w:rFonts w:ascii="Segoe UI" w:hAnsi="Segoe UI" w:cs="Segoe UI"/>
          <w:i w:val="0"/>
        </w:rPr>
        <w:t>Dynamic Models</w:t>
      </w:r>
    </w:p>
    <w:p w14:paraId="5A7F9A52" w14:textId="77777777" w:rsidR="00E27C55" w:rsidRPr="00C54284" w:rsidRDefault="00E27C55" w:rsidP="00E27C55">
      <w:pPr>
        <w:ind w:left="720"/>
        <w:rPr>
          <w:rFonts w:ascii="Segoe UI" w:hAnsi="Segoe UI" w:cs="Segoe UI"/>
        </w:rPr>
      </w:pPr>
    </w:p>
    <w:p w14:paraId="6C5028CF" w14:textId="77777777" w:rsidR="00E27C55" w:rsidRPr="00C54284" w:rsidRDefault="00E27C55" w:rsidP="00E27C55">
      <w:pPr>
        <w:ind w:left="720"/>
        <w:rPr>
          <w:rFonts w:ascii="Segoe UI" w:hAnsi="Segoe UI" w:cs="Segoe UI"/>
        </w:rPr>
      </w:pPr>
      <w:r w:rsidRPr="00C54284">
        <w:rPr>
          <w:rFonts w:ascii="Segoe UI" w:hAnsi="Segoe UI" w:cs="Segoe UI"/>
        </w:rPr>
        <w:t xml:space="preserve">The following diagram shows the communication flow between the Apps, Service and SharePoint. </w:t>
      </w:r>
    </w:p>
    <w:p w14:paraId="5A3A720D" w14:textId="77777777" w:rsidR="00E27C55" w:rsidRPr="00C54284" w:rsidRDefault="00E27C55" w:rsidP="00E27C55">
      <w:pPr>
        <w:ind w:left="720"/>
        <w:rPr>
          <w:rFonts w:ascii="Segoe UI" w:hAnsi="Segoe UI" w:cs="Segoe UI"/>
        </w:rPr>
      </w:pPr>
    </w:p>
    <w:p w14:paraId="0F364972" w14:textId="77777777" w:rsidR="00E27C55" w:rsidRPr="00C54284" w:rsidRDefault="00E27C55" w:rsidP="00E27C55">
      <w:pPr>
        <w:ind w:left="720"/>
        <w:jc w:val="center"/>
        <w:rPr>
          <w:rFonts w:ascii="Segoe UI" w:hAnsi="Segoe UI" w:cs="Segoe UI"/>
        </w:rPr>
      </w:pPr>
      <w:r w:rsidRPr="00C54284">
        <w:rPr>
          <w:rFonts w:ascii="Segoe UI" w:hAnsi="Segoe UI" w:cs="Segoe UI"/>
        </w:rPr>
        <w:object w:dxaOrig="13531" w:dyaOrig="5670" w14:anchorId="26592281">
          <v:shape id="_x0000_i1026" type="#_x0000_t75" style="width:518.25pt;height:3in" o:ole="">
            <v:imagedata r:id="rId13" o:title=""/>
          </v:shape>
          <o:OLEObject Type="Embed" ProgID="Visio.Drawing.15" ShapeID="_x0000_i1026" DrawAspect="Content" ObjectID="_1509353786" r:id="rId14"/>
        </w:object>
      </w:r>
      <w:r w:rsidRPr="00C54284">
        <w:rPr>
          <w:rFonts w:ascii="Segoe UI" w:hAnsi="Segoe UI" w:cs="Segoe UI"/>
        </w:rPr>
        <w:t>Communication Flow diagram for the Matter Center App</w:t>
      </w:r>
    </w:p>
    <w:p w14:paraId="30AC6365" w14:textId="77777777" w:rsidR="00E27C55" w:rsidRPr="00C54284" w:rsidRDefault="00E27C55" w:rsidP="00E27C55">
      <w:pPr>
        <w:ind w:left="720"/>
        <w:jc w:val="center"/>
        <w:rPr>
          <w:rFonts w:ascii="Segoe UI" w:hAnsi="Segoe UI" w:cs="Segoe UI"/>
        </w:rPr>
      </w:pPr>
    </w:p>
    <w:p w14:paraId="606DF062" w14:textId="24ED8F07" w:rsidR="00E27C55" w:rsidRPr="00C54284" w:rsidRDefault="00E27C55" w:rsidP="0088376A">
      <w:pPr>
        <w:pStyle w:val="Heading2"/>
        <w:numPr>
          <w:ilvl w:val="1"/>
          <w:numId w:val="11"/>
        </w:numPr>
        <w:tabs>
          <w:tab w:val="clear" w:pos="10206"/>
        </w:tabs>
        <w:rPr>
          <w:rFonts w:ascii="Segoe UI" w:hAnsi="Segoe UI" w:cs="Segoe UI"/>
        </w:rPr>
      </w:pPr>
      <w:bookmarkStart w:id="94" w:name="_Toc399957572"/>
      <w:bookmarkStart w:id="95" w:name="_Toc400033470"/>
      <w:bookmarkStart w:id="96" w:name="_Toc393127908"/>
      <w:bookmarkStart w:id="97" w:name="_Toc426022650"/>
      <w:bookmarkEnd w:id="94"/>
      <w:bookmarkEnd w:id="95"/>
      <w:r w:rsidRPr="00C54284">
        <w:rPr>
          <w:rFonts w:ascii="Segoe UI" w:hAnsi="Segoe UI" w:cs="Segoe UI"/>
          <w:sz w:val="28"/>
          <w:szCs w:val="28"/>
        </w:rPr>
        <w:t>Deployment View</w:t>
      </w:r>
      <w:bookmarkEnd w:id="96"/>
      <w:bookmarkEnd w:id="97"/>
    </w:p>
    <w:p w14:paraId="74ABBF82" w14:textId="77777777" w:rsidR="00E27C55" w:rsidRPr="00C54284" w:rsidRDefault="00E27C55" w:rsidP="00E27C55">
      <w:pPr>
        <w:pStyle w:val="GuidanceText"/>
        <w:ind w:left="270"/>
        <w:rPr>
          <w:rFonts w:ascii="Segoe UI" w:hAnsi="Segoe UI" w:cs="Segoe UI"/>
          <w:i w:val="0"/>
          <w:sz w:val="20"/>
          <w:szCs w:val="20"/>
        </w:rPr>
      </w:pPr>
      <w:r w:rsidRPr="00C54284">
        <w:rPr>
          <w:rFonts w:ascii="Segoe UI" w:hAnsi="Segoe UI" w:cs="Segoe UI"/>
          <w:i w:val="0"/>
          <w:sz w:val="20"/>
          <w:szCs w:val="20"/>
        </w:rPr>
        <w:t xml:space="preserve"> </w:t>
      </w:r>
    </w:p>
    <w:p w14:paraId="7BDECB3E" w14:textId="77777777" w:rsidR="00E27C55" w:rsidRPr="00C54284" w:rsidRDefault="00E27C55" w:rsidP="00E27C55">
      <w:pPr>
        <w:pStyle w:val="GuidanceText"/>
        <w:ind w:left="270"/>
        <w:rPr>
          <w:rFonts w:ascii="Segoe UI" w:hAnsi="Segoe UI" w:cs="Segoe UI"/>
          <w:i w:val="0"/>
          <w:color w:val="auto"/>
          <w:sz w:val="20"/>
          <w:szCs w:val="20"/>
        </w:rPr>
      </w:pPr>
      <w:r w:rsidRPr="00C54284">
        <w:rPr>
          <w:rFonts w:ascii="Segoe UI" w:hAnsi="Segoe UI" w:cs="Segoe UI"/>
          <w:i w:val="0"/>
          <w:color w:val="auto"/>
          <w:sz w:val="20"/>
          <w:szCs w:val="20"/>
        </w:rPr>
        <w:t>The detailed Communication flow diagram for Matter Center App is as follows,</w:t>
      </w:r>
    </w:p>
    <w:p w14:paraId="2D2814D1" w14:textId="77777777" w:rsidR="00E27C55" w:rsidRPr="00C54284" w:rsidRDefault="00E27C55" w:rsidP="00E27C55">
      <w:pPr>
        <w:pStyle w:val="Body"/>
        <w:ind w:left="270"/>
        <w:rPr>
          <w:rFonts w:ascii="Segoe UI" w:hAnsi="Segoe UI" w:cs="Segoe UI"/>
        </w:rPr>
      </w:pPr>
    </w:p>
    <w:p w14:paraId="75B3632D" w14:textId="76D06581" w:rsidR="00E27C55" w:rsidRPr="00C54284" w:rsidRDefault="00D11B15" w:rsidP="00E27C55">
      <w:pPr>
        <w:pStyle w:val="Body"/>
        <w:ind w:left="270"/>
        <w:rPr>
          <w:rFonts w:ascii="Segoe UI" w:hAnsi="Segoe UI" w:cs="Segoe UI"/>
        </w:rPr>
      </w:pPr>
      <w:r>
        <w:rPr>
          <w:noProof/>
        </w:rPr>
        <w:drawing>
          <wp:inline distT="0" distB="0" distL="0" distR="0" wp14:anchorId="0739B247" wp14:editId="3B69E37A">
            <wp:extent cx="6400800" cy="29159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00800" cy="2915920"/>
                    </a:xfrm>
                    <a:prstGeom prst="rect">
                      <a:avLst/>
                    </a:prstGeom>
                  </pic:spPr>
                </pic:pic>
              </a:graphicData>
            </a:graphic>
          </wp:inline>
        </w:drawing>
      </w:r>
      <w:r w:rsidR="00E27C55" w:rsidRPr="00C54284" w:rsidDel="001666DB">
        <w:rPr>
          <w:rFonts w:ascii="Segoe UI" w:hAnsi="Segoe UI" w:cs="Segoe UI"/>
        </w:rPr>
        <w:t xml:space="preserve"> </w:t>
      </w:r>
    </w:p>
    <w:p w14:paraId="7DF09999" w14:textId="77777777" w:rsidR="00E27C55" w:rsidRPr="00C54284" w:rsidRDefault="00E27C55" w:rsidP="00E27C55">
      <w:pPr>
        <w:ind w:left="720"/>
        <w:jc w:val="center"/>
        <w:rPr>
          <w:rFonts w:ascii="Segoe UI" w:hAnsi="Segoe UI" w:cs="Segoe UI"/>
        </w:rPr>
      </w:pPr>
      <w:r w:rsidRPr="00C54284">
        <w:rPr>
          <w:rFonts w:ascii="Segoe UI" w:hAnsi="Segoe UI" w:cs="Segoe UI"/>
        </w:rPr>
        <w:t>Detailed Communication Flow diagram for the Matter Center App</w:t>
      </w:r>
    </w:p>
    <w:p w14:paraId="12418449" w14:textId="77777777" w:rsidR="00E27C55" w:rsidRPr="00C54284" w:rsidRDefault="00E27C55" w:rsidP="00E27C55">
      <w:pPr>
        <w:pStyle w:val="Body"/>
        <w:ind w:left="270"/>
        <w:rPr>
          <w:rFonts w:ascii="Segoe UI" w:hAnsi="Segoe UI" w:cs="Segoe UI"/>
        </w:rPr>
      </w:pPr>
    </w:p>
    <w:p w14:paraId="767CA82D" w14:textId="77777777" w:rsidR="00E27C55" w:rsidRPr="00C54284" w:rsidRDefault="00E27C55" w:rsidP="00E27C55">
      <w:pPr>
        <w:pStyle w:val="Body"/>
        <w:numPr>
          <w:ilvl w:val="0"/>
          <w:numId w:val="28"/>
        </w:numPr>
        <w:spacing w:after="0"/>
        <w:rPr>
          <w:rFonts w:ascii="Segoe UI" w:hAnsi="Segoe UI" w:cs="Segoe UI"/>
        </w:rPr>
      </w:pPr>
      <w:r w:rsidRPr="00C54284">
        <w:rPr>
          <w:rFonts w:ascii="Segoe UI" w:hAnsi="Segoe UI" w:cs="Segoe UI"/>
        </w:rPr>
        <w:t>A user navigates to the app page from Office/Outlook or Web Client. The app checks if user is already logged in, if yes app loads and allows user to perform operations (step 4).</w:t>
      </w:r>
    </w:p>
    <w:p w14:paraId="274CC760" w14:textId="77777777" w:rsidR="00E27C55" w:rsidRPr="00C54284" w:rsidRDefault="00E27C55" w:rsidP="00E27C55">
      <w:pPr>
        <w:pStyle w:val="Body"/>
        <w:numPr>
          <w:ilvl w:val="0"/>
          <w:numId w:val="28"/>
        </w:numPr>
        <w:spacing w:after="0"/>
        <w:rPr>
          <w:rFonts w:ascii="Segoe UI" w:hAnsi="Segoe UI" w:cs="Segoe UI"/>
        </w:rPr>
      </w:pPr>
      <w:r w:rsidRPr="00C54284">
        <w:rPr>
          <w:rFonts w:ascii="Segoe UI" w:hAnsi="Segoe UI" w:cs="Segoe UI"/>
        </w:rPr>
        <w:lastRenderedPageBreak/>
        <w:t>If user is not logged in, the app redirects user’s to SharePoint’s app redirect page for authentication.</w:t>
      </w:r>
    </w:p>
    <w:p w14:paraId="47897F9F" w14:textId="77777777" w:rsidR="00E27C55" w:rsidRPr="00C54284" w:rsidRDefault="00E27C55" w:rsidP="00E27C55">
      <w:pPr>
        <w:pStyle w:val="Body"/>
        <w:numPr>
          <w:ilvl w:val="0"/>
          <w:numId w:val="28"/>
        </w:numPr>
        <w:spacing w:after="0"/>
        <w:rPr>
          <w:rFonts w:ascii="Segoe UI" w:hAnsi="Segoe UI" w:cs="Segoe UI"/>
        </w:rPr>
      </w:pPr>
      <w:r w:rsidRPr="00C54284">
        <w:rPr>
          <w:rFonts w:ascii="Segoe UI" w:hAnsi="Segoe UI" w:cs="Segoe UI"/>
        </w:rPr>
        <w:t>SharePoint asks user for login and will in turn return SPApp Token to the app. using the SPApp Token app generates Refresh Token and saves it in cookie to specify that user has successfully logged in once.</w:t>
      </w:r>
    </w:p>
    <w:p w14:paraId="00F1D720" w14:textId="77777777" w:rsidR="00E27C55" w:rsidRPr="00C54284" w:rsidRDefault="00E27C55" w:rsidP="00E27C55">
      <w:pPr>
        <w:pStyle w:val="Body"/>
        <w:numPr>
          <w:ilvl w:val="0"/>
          <w:numId w:val="28"/>
        </w:numPr>
        <w:spacing w:after="0"/>
        <w:rPr>
          <w:rFonts w:ascii="Segoe UI" w:hAnsi="Segoe UI" w:cs="Segoe UI"/>
        </w:rPr>
      </w:pPr>
      <w:r w:rsidRPr="00C54284">
        <w:rPr>
          <w:rFonts w:ascii="Segoe UI" w:hAnsi="Segoe UI" w:cs="Segoe UI"/>
        </w:rPr>
        <w:t>The user can perform calls to WCF service using this Refresh Token for app operations (SharePoint operations).</w:t>
      </w:r>
    </w:p>
    <w:p w14:paraId="58D68A5D" w14:textId="77777777" w:rsidR="00E27C55" w:rsidRPr="00C54284" w:rsidRDefault="00E27C55" w:rsidP="00E27C55">
      <w:pPr>
        <w:pStyle w:val="Body"/>
        <w:numPr>
          <w:ilvl w:val="0"/>
          <w:numId w:val="32"/>
        </w:numPr>
        <w:spacing w:after="0"/>
        <w:rPr>
          <w:rFonts w:ascii="Segoe UI" w:hAnsi="Segoe UI" w:cs="Segoe UI"/>
        </w:rPr>
      </w:pPr>
      <w:r w:rsidRPr="00C54284">
        <w:rPr>
          <w:rFonts w:ascii="Segoe UI" w:hAnsi="Segoe UI" w:cs="Segoe UI"/>
        </w:rPr>
        <w:t>In case of upload mail/attachment, Azure WCF service calls Exchange web service using attachment /mail token to get mail/attachment in SOAP format</w:t>
      </w:r>
    </w:p>
    <w:p w14:paraId="39870447" w14:textId="77777777" w:rsidR="00E27C55" w:rsidRPr="00C54284" w:rsidRDefault="00E27C55" w:rsidP="00E27C55">
      <w:pPr>
        <w:pStyle w:val="Body"/>
        <w:numPr>
          <w:ilvl w:val="0"/>
          <w:numId w:val="32"/>
        </w:numPr>
        <w:spacing w:after="0"/>
        <w:rPr>
          <w:rFonts w:ascii="Segoe UI" w:hAnsi="Segoe UI" w:cs="Segoe UI"/>
        </w:rPr>
      </w:pPr>
      <w:r w:rsidRPr="00C54284">
        <w:rPr>
          <w:rFonts w:ascii="Segoe UI" w:hAnsi="Segoe UI" w:cs="Segoe UI"/>
        </w:rPr>
        <w:t>After getting mail/attachment from Exchange service, WCF service upload that mail/attachment to SharePoint using refresh token</w:t>
      </w:r>
    </w:p>
    <w:p w14:paraId="0BBBEBB7" w14:textId="77777777" w:rsidR="00E27C55" w:rsidRDefault="00E27C55" w:rsidP="00E27C55">
      <w:pPr>
        <w:pStyle w:val="Body"/>
        <w:numPr>
          <w:ilvl w:val="0"/>
          <w:numId w:val="28"/>
        </w:numPr>
        <w:spacing w:after="0"/>
        <w:rPr>
          <w:rFonts w:ascii="Segoe UI" w:hAnsi="Segoe UI" w:cs="Segoe UI"/>
        </w:rPr>
      </w:pPr>
      <w:r w:rsidRPr="00C54284">
        <w:rPr>
          <w:rFonts w:ascii="Segoe UI" w:hAnsi="Segoe UI" w:cs="Segoe UI"/>
        </w:rPr>
        <w:t>For each service operation, the refresh token passed to service is authenticated by SharePoint to get user context.</w:t>
      </w:r>
    </w:p>
    <w:p w14:paraId="3FAFEF24" w14:textId="7DE90107" w:rsidR="00040EDD" w:rsidRDefault="00040EDD" w:rsidP="00E27C55">
      <w:pPr>
        <w:pStyle w:val="Body"/>
        <w:numPr>
          <w:ilvl w:val="0"/>
          <w:numId w:val="28"/>
        </w:numPr>
        <w:spacing w:after="0"/>
        <w:rPr>
          <w:rFonts w:ascii="Segoe UI" w:hAnsi="Segoe UI" w:cs="Segoe UI"/>
        </w:rPr>
      </w:pPr>
      <w:r>
        <w:rPr>
          <w:rFonts w:ascii="Segoe UI" w:hAnsi="Segoe UI" w:cs="Segoe UI"/>
        </w:rPr>
        <w:t xml:space="preserve">If the call is already made previously, then the call response will already be cached and the </w:t>
      </w:r>
      <w:r w:rsidR="000D5B8B">
        <w:rPr>
          <w:rFonts w:ascii="Segoe UI" w:hAnsi="Segoe UI" w:cs="Segoe UI"/>
        </w:rPr>
        <w:t>cached</w:t>
      </w:r>
      <w:r>
        <w:rPr>
          <w:rFonts w:ascii="Segoe UI" w:hAnsi="Segoe UI" w:cs="Segoe UI"/>
        </w:rPr>
        <w:t xml:space="preserve"> </w:t>
      </w:r>
      <w:r w:rsidR="000D5B8B">
        <w:rPr>
          <w:rFonts w:ascii="Segoe UI" w:hAnsi="Segoe UI" w:cs="Segoe UI"/>
        </w:rPr>
        <w:t xml:space="preserve">value </w:t>
      </w:r>
      <w:r>
        <w:rPr>
          <w:rFonts w:ascii="Segoe UI" w:hAnsi="Segoe UI" w:cs="Segoe UI"/>
        </w:rPr>
        <w:t>will be retrieved for further calls</w:t>
      </w:r>
      <w:r w:rsidR="000D5B8B">
        <w:rPr>
          <w:rFonts w:ascii="Segoe UI" w:hAnsi="Segoe UI" w:cs="Segoe UI"/>
        </w:rPr>
        <w:t xml:space="preserve"> (values are cached for following operations: Term store calls, Roles list call and Contextual help list call)</w:t>
      </w:r>
    </w:p>
    <w:p w14:paraId="2D1C4299" w14:textId="2D42A7A3" w:rsidR="005F7C55" w:rsidRPr="00C54284" w:rsidRDefault="005F7C55" w:rsidP="00E27C55">
      <w:pPr>
        <w:pStyle w:val="Body"/>
        <w:numPr>
          <w:ilvl w:val="0"/>
          <w:numId w:val="28"/>
        </w:numPr>
        <w:spacing w:after="0"/>
        <w:rPr>
          <w:rFonts w:ascii="Segoe UI" w:hAnsi="Segoe UI" w:cs="Segoe UI"/>
        </w:rPr>
      </w:pPr>
      <w:r>
        <w:rPr>
          <w:rFonts w:ascii="Segoe UI" w:hAnsi="Segoe UI" w:cs="Segoe UI"/>
        </w:rPr>
        <w:t>These cached values expire in 24 hours and these values get cached again when another call is made to get the data</w:t>
      </w:r>
    </w:p>
    <w:p w14:paraId="434E8FBE" w14:textId="77777777" w:rsidR="00E27C55" w:rsidRPr="00C54284" w:rsidRDefault="00E27C55" w:rsidP="00E27C55">
      <w:pPr>
        <w:pStyle w:val="Body"/>
        <w:numPr>
          <w:ilvl w:val="0"/>
          <w:numId w:val="28"/>
        </w:numPr>
        <w:spacing w:after="0"/>
        <w:rPr>
          <w:rFonts w:ascii="Segoe UI" w:hAnsi="Segoe UI" w:cs="Segoe UI"/>
        </w:rPr>
      </w:pPr>
      <w:r w:rsidRPr="00C54284">
        <w:rPr>
          <w:rFonts w:ascii="Segoe UI" w:hAnsi="Segoe UI" w:cs="Segoe UI"/>
        </w:rPr>
        <w:t>SharePoint then provides results to service for the operation performed.</w:t>
      </w:r>
    </w:p>
    <w:p w14:paraId="37ED31B5" w14:textId="77777777" w:rsidR="00E27C55" w:rsidRPr="00C54284" w:rsidRDefault="00E27C55" w:rsidP="00E27C55">
      <w:pPr>
        <w:pStyle w:val="Body"/>
        <w:numPr>
          <w:ilvl w:val="0"/>
          <w:numId w:val="28"/>
        </w:numPr>
        <w:spacing w:after="0"/>
        <w:rPr>
          <w:rFonts w:ascii="Segoe UI" w:hAnsi="Segoe UI" w:cs="Segoe UI"/>
        </w:rPr>
      </w:pPr>
      <w:r w:rsidRPr="00C54284">
        <w:rPr>
          <w:rFonts w:ascii="Segoe UI" w:hAnsi="Segoe UI" w:cs="Segoe UI"/>
        </w:rPr>
        <w:t>Service passed the results to the UI layer in JSON string format.</w:t>
      </w:r>
    </w:p>
    <w:p w14:paraId="2198C3BF" w14:textId="77777777" w:rsidR="00E27C55" w:rsidRPr="00C54284" w:rsidRDefault="00E27C55" w:rsidP="00E27C55">
      <w:pPr>
        <w:pStyle w:val="Body"/>
        <w:numPr>
          <w:ilvl w:val="0"/>
          <w:numId w:val="30"/>
        </w:numPr>
        <w:spacing w:after="0"/>
        <w:rPr>
          <w:rFonts w:ascii="Segoe UI" w:hAnsi="Segoe UI" w:cs="Segoe UI"/>
        </w:rPr>
      </w:pPr>
      <w:r w:rsidRPr="00C54284">
        <w:rPr>
          <w:rFonts w:ascii="Segoe UI" w:hAnsi="Segoe UI" w:cs="Segoe UI"/>
        </w:rPr>
        <w:t>In case of an error in the service layer, the error message is logged to Azure Cloud Table Storage and the user sees a user friendly error message on the UI Layer.</w:t>
      </w:r>
    </w:p>
    <w:p w14:paraId="7C9A4BCD" w14:textId="77777777" w:rsidR="00E27C55" w:rsidRPr="00C54284" w:rsidRDefault="00E27C55" w:rsidP="00E27C55">
      <w:pPr>
        <w:pStyle w:val="Body"/>
        <w:numPr>
          <w:ilvl w:val="0"/>
          <w:numId w:val="28"/>
        </w:numPr>
        <w:spacing w:after="0"/>
        <w:rPr>
          <w:rFonts w:ascii="Segoe UI" w:hAnsi="Segoe UI" w:cs="Segoe UI"/>
        </w:rPr>
      </w:pPr>
      <w:r w:rsidRPr="00C54284">
        <w:rPr>
          <w:rFonts w:ascii="Segoe UI" w:hAnsi="Segoe UI" w:cs="Segoe UI"/>
        </w:rPr>
        <w:t>The app saves user entered data or selections if the user closes the app before completing all the steps. This data is stored in the user’s Local Storage.</w:t>
      </w:r>
    </w:p>
    <w:p w14:paraId="465AFA5F" w14:textId="77777777" w:rsidR="00E27C55" w:rsidRPr="00C54284" w:rsidRDefault="00E27C55" w:rsidP="00E27C55">
      <w:pPr>
        <w:pStyle w:val="Body"/>
        <w:spacing w:after="0"/>
        <w:ind w:left="1080"/>
        <w:rPr>
          <w:rFonts w:ascii="Segoe UI" w:hAnsi="Segoe UI" w:cs="Segoe UI"/>
        </w:rPr>
      </w:pPr>
      <w:r w:rsidRPr="00C54284">
        <w:rPr>
          <w:rFonts w:ascii="Segoe UI" w:hAnsi="Segoe UI" w:cs="Segoe UI"/>
          <w:b/>
        </w:rPr>
        <w:t>Note</w:t>
      </w:r>
      <w:r w:rsidRPr="00C54284">
        <w:rPr>
          <w:rFonts w:ascii="Segoe UI" w:hAnsi="Segoe UI" w:cs="Segoe UI"/>
        </w:rPr>
        <w:t>: To ensure secure communication of data, we are using HTTPS (Hypertext Transfer Protocol Secure) protocol across all communication channels.</w:t>
      </w:r>
    </w:p>
    <w:p w14:paraId="2B43F4F1" w14:textId="77777777" w:rsidR="00E27C55" w:rsidRPr="00C54284" w:rsidRDefault="00E27C55" w:rsidP="00E27C55">
      <w:pPr>
        <w:pStyle w:val="Body"/>
        <w:spacing w:after="0"/>
        <w:rPr>
          <w:rFonts w:ascii="Segoe UI" w:hAnsi="Segoe UI" w:cs="Segoe UI"/>
        </w:rPr>
      </w:pPr>
    </w:p>
    <w:p w14:paraId="691880A3" w14:textId="3CF77957" w:rsidR="00E27C55" w:rsidRPr="00C54284" w:rsidRDefault="00E27C55" w:rsidP="0088376A">
      <w:pPr>
        <w:pStyle w:val="Heading30"/>
        <w:numPr>
          <w:ilvl w:val="2"/>
          <w:numId w:val="288"/>
        </w:numPr>
        <w:rPr>
          <w:rFonts w:ascii="Segoe UI" w:hAnsi="Segoe UI" w:cs="Segoe UI"/>
          <w:b w:val="0"/>
        </w:rPr>
      </w:pPr>
      <w:bookmarkStart w:id="98" w:name="_Toc393127909"/>
      <w:bookmarkStart w:id="99" w:name="_Toc426022651"/>
      <w:r w:rsidRPr="00C54284">
        <w:rPr>
          <w:rFonts w:ascii="Segoe UI" w:hAnsi="Segoe UI" w:cs="Segoe UI"/>
          <w:b w:val="0"/>
        </w:rPr>
        <w:t>Logical Server Definition</w:t>
      </w:r>
      <w:bookmarkEnd w:id="98"/>
      <w:bookmarkEnd w:id="99"/>
    </w:p>
    <w:p w14:paraId="6C0BEB2B" w14:textId="77777777" w:rsidR="00E27C55" w:rsidRPr="00C54284" w:rsidRDefault="00E27C55" w:rsidP="00E27C55">
      <w:pPr>
        <w:ind w:left="720"/>
        <w:rPr>
          <w:rFonts w:ascii="Segoe UI" w:hAnsi="Segoe UI" w:cs="Segoe UI"/>
        </w:rPr>
      </w:pPr>
    </w:p>
    <w:p w14:paraId="2049B76D" w14:textId="77777777" w:rsidR="00E27C55" w:rsidRPr="00C54284" w:rsidRDefault="00E27C55" w:rsidP="00E27C55">
      <w:pPr>
        <w:ind w:left="720"/>
        <w:rPr>
          <w:rFonts w:ascii="Segoe UI" w:hAnsi="Segoe UI" w:cs="Segoe UI"/>
          <w:sz w:val="20"/>
          <w:szCs w:val="20"/>
        </w:rPr>
      </w:pPr>
      <w:r w:rsidRPr="00C54284">
        <w:rPr>
          <w:rFonts w:ascii="Segoe UI" w:hAnsi="Segoe UI" w:cs="Segoe UI"/>
          <w:sz w:val="20"/>
          <w:szCs w:val="20"/>
        </w:rPr>
        <w:t>N.A.: Servers are externally handled by Windows Azure Team when the application is deployed on Windows Azure and SharePoint Online.</w:t>
      </w:r>
    </w:p>
    <w:p w14:paraId="470E8C2A" w14:textId="77777777" w:rsidR="00E27C55" w:rsidRPr="00C54284" w:rsidRDefault="00E27C55" w:rsidP="00E27C55">
      <w:pPr>
        <w:ind w:left="720"/>
        <w:rPr>
          <w:rFonts w:ascii="Segoe UI" w:hAnsi="Segoe UI" w:cs="Segoe UI"/>
          <w:sz w:val="20"/>
          <w:szCs w:val="20"/>
        </w:rPr>
      </w:pPr>
      <w:r w:rsidRPr="00C54284">
        <w:rPr>
          <w:rFonts w:ascii="Segoe UI" w:hAnsi="Segoe UI" w:cs="Segoe UI"/>
          <w:sz w:val="20"/>
          <w:szCs w:val="20"/>
        </w:rPr>
        <w:t>For On Premise we have the following logical server structure:</w:t>
      </w:r>
    </w:p>
    <w:p w14:paraId="1424109C" w14:textId="77777777" w:rsidR="00E27C55" w:rsidRPr="00C54284" w:rsidRDefault="00E27C55" w:rsidP="00E27C55">
      <w:pPr>
        <w:ind w:left="720"/>
        <w:rPr>
          <w:rFonts w:ascii="Segoe UI" w:hAnsi="Segoe UI" w:cs="Segoe UI"/>
          <w:sz w:val="20"/>
          <w:szCs w:val="20"/>
        </w:rPr>
      </w:pPr>
      <w:r w:rsidRPr="00C54284">
        <w:rPr>
          <w:rFonts w:ascii="Segoe UI" w:hAnsi="Segoe UI" w:cs="Segoe UI"/>
        </w:rPr>
        <w:object w:dxaOrig="10981" w:dyaOrig="2371" w14:anchorId="292DC634">
          <v:shape id="_x0000_i1027" type="#_x0000_t75" style="width:482.25pt;height:100.5pt" o:ole="">
            <v:imagedata r:id="rId16" o:title=""/>
          </v:shape>
          <o:OLEObject Type="Embed" ProgID="Visio.Drawing.15" ShapeID="_x0000_i1027" DrawAspect="Content" ObjectID="_1509353787" r:id="rId17"/>
        </w:object>
      </w:r>
    </w:p>
    <w:p w14:paraId="469DF2FC" w14:textId="77777777" w:rsidR="00E27C55" w:rsidRPr="00C54284" w:rsidRDefault="00E27C55" w:rsidP="0088376A">
      <w:pPr>
        <w:pStyle w:val="Heading2"/>
        <w:numPr>
          <w:ilvl w:val="1"/>
          <w:numId w:val="288"/>
        </w:numPr>
        <w:ind w:left="846"/>
        <w:rPr>
          <w:rFonts w:ascii="Segoe UI" w:hAnsi="Segoe UI" w:cs="Segoe UI"/>
          <w:sz w:val="28"/>
          <w:szCs w:val="28"/>
        </w:rPr>
      </w:pPr>
      <w:bookmarkStart w:id="100" w:name="_Toc131477560"/>
      <w:bookmarkStart w:id="101" w:name="_Toc393127910"/>
      <w:bookmarkStart w:id="102" w:name="_Toc426022652"/>
      <w:bookmarkStart w:id="103" w:name="_Toc506705223"/>
      <w:bookmarkStart w:id="104" w:name="_Toc21945909"/>
      <w:r w:rsidRPr="00C54284">
        <w:rPr>
          <w:rFonts w:ascii="Segoe UI" w:hAnsi="Segoe UI" w:cs="Segoe UI"/>
          <w:sz w:val="28"/>
          <w:szCs w:val="28"/>
        </w:rPr>
        <w:t>System Quality Attributes</w:t>
      </w:r>
      <w:bookmarkEnd w:id="100"/>
      <w:bookmarkEnd w:id="101"/>
      <w:bookmarkEnd w:id="102"/>
    </w:p>
    <w:bookmarkEnd w:id="103"/>
    <w:bookmarkEnd w:id="104"/>
    <w:p w14:paraId="347F7DDF" w14:textId="77777777" w:rsidR="00E27C55" w:rsidRPr="00C54284" w:rsidRDefault="00E27C55" w:rsidP="00E27C55">
      <w:pPr>
        <w:pStyle w:val="Body"/>
        <w:rPr>
          <w:rFonts w:ascii="Segoe UI" w:hAnsi="Segoe UI" w:cs="Segoe UI"/>
        </w:rPr>
      </w:pPr>
      <w:r w:rsidRPr="00C54284">
        <w:rPr>
          <w:rFonts w:ascii="Segoe UI" w:hAnsi="Segoe UI" w:cs="Segoe UI"/>
        </w:rPr>
        <w:t>We will be creating a site collection for each client for a particular law firm. Each client will have multiple legal matters within it. Each matter will create a new document library within the specific client site collection.</w:t>
      </w:r>
    </w:p>
    <w:p w14:paraId="1A0CA310" w14:textId="77777777" w:rsidR="00E27C55" w:rsidRPr="00C54284" w:rsidRDefault="00E27C55" w:rsidP="00E27C55">
      <w:pPr>
        <w:pStyle w:val="Body"/>
        <w:rPr>
          <w:rFonts w:ascii="Segoe UI" w:hAnsi="Segoe UI" w:cs="Segoe UI"/>
        </w:rPr>
      </w:pPr>
      <w:r w:rsidRPr="00C54284">
        <w:rPr>
          <w:rFonts w:ascii="Segoe UI" w:hAnsi="Segoe UI" w:cs="Segoe UI"/>
        </w:rPr>
        <w:t>The table below gives the merits and limitations for a client as a site collection and matter as a document library.</w:t>
      </w:r>
    </w:p>
    <w:p w14:paraId="71D8687D" w14:textId="77777777" w:rsidR="00E27C55" w:rsidRPr="00C54284" w:rsidRDefault="00E27C55" w:rsidP="00E27C55">
      <w:pPr>
        <w:pStyle w:val="Body"/>
        <w:rPr>
          <w:rFonts w:ascii="Segoe UI" w:hAnsi="Segoe UI" w:cs="Segoe UI"/>
        </w:rPr>
      </w:pPr>
      <w:r w:rsidRPr="00C54284">
        <w:rPr>
          <w:rFonts w:ascii="Segoe UI" w:hAnsi="Segoe UI" w:cs="Segoe UI"/>
          <w:b/>
        </w:rPr>
        <w:lastRenderedPageBreak/>
        <w:t>Note</w:t>
      </w:r>
      <w:r w:rsidRPr="00C54284">
        <w:rPr>
          <w:rFonts w:ascii="Segoe UI" w:hAnsi="Segoe UI" w:cs="Segoe UI"/>
        </w:rPr>
        <w:t>: This table specifies constraints for SharePoint Online environment. If On-Premise SharePoint farm is used these constraints will not be applicable, but should be followed to maintain better performance.</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751"/>
        <w:gridCol w:w="4168"/>
        <w:gridCol w:w="3971"/>
      </w:tblGrid>
      <w:tr w:rsidR="00E27C55" w:rsidRPr="00C54284" w14:paraId="03B1C731" w14:textId="77777777" w:rsidTr="00E27C55">
        <w:tc>
          <w:tcPr>
            <w:tcW w:w="17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62D6EC9" w14:textId="77777777" w:rsidR="00E27C55" w:rsidRPr="00C54284" w:rsidRDefault="00E27C55"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 </w:t>
            </w:r>
          </w:p>
        </w:tc>
        <w:tc>
          <w:tcPr>
            <w:tcW w:w="41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7FFD3BB" w14:textId="77777777" w:rsidR="00E27C55" w:rsidRPr="00C54284" w:rsidRDefault="00E27C55"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Client as Site collection</w:t>
            </w:r>
          </w:p>
        </w:tc>
        <w:tc>
          <w:tcPr>
            <w:tcW w:w="39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C6AAE69" w14:textId="77777777" w:rsidR="00E27C55" w:rsidRPr="00C54284" w:rsidRDefault="00E27C55"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Matter as Document library (with contiguous memory allocation)</w:t>
            </w:r>
          </w:p>
        </w:tc>
      </w:tr>
      <w:tr w:rsidR="00E27C55" w:rsidRPr="00C54284" w14:paraId="02AB89D8" w14:textId="77777777" w:rsidTr="00E27C55">
        <w:tc>
          <w:tcPr>
            <w:tcW w:w="17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6335C7F" w14:textId="77777777" w:rsidR="00E27C55" w:rsidRPr="00C54284" w:rsidRDefault="00E27C55"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Major limitation</w:t>
            </w:r>
          </w:p>
        </w:tc>
        <w:tc>
          <w:tcPr>
            <w:tcW w:w="41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B7048BC" w14:textId="77777777" w:rsidR="00E27C55" w:rsidRPr="00C54284" w:rsidRDefault="00E27C55"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Each tenant can only support 2000 clients.</w:t>
            </w:r>
          </w:p>
          <w:p w14:paraId="6DA30A8B" w14:textId="77777777" w:rsidR="00E27C55" w:rsidRPr="00C54284" w:rsidRDefault="00E27C55"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Therefore, maximum to support a total of 100,000 clients, we will need total 50 tenancy.</w:t>
            </w:r>
          </w:p>
        </w:tc>
        <w:tc>
          <w:tcPr>
            <w:tcW w:w="39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2D863D2" w14:textId="77777777" w:rsidR="00E27C55" w:rsidRPr="00C54284" w:rsidRDefault="00E27C55"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 xml:space="preserve">There is an upper limit to storage space i.e. </w:t>
            </w:r>
            <w:r w:rsidRPr="00C54284">
              <w:rPr>
                <w:rFonts w:ascii="Segoe UI" w:hAnsi="Segoe UI" w:cs="Segoe UI"/>
                <w:color w:val="1E1E1E"/>
                <w:sz w:val="22"/>
                <w:szCs w:val="22"/>
              </w:rPr>
              <w:t xml:space="preserve">1 TB </w:t>
            </w:r>
            <w:r w:rsidRPr="00C54284">
              <w:rPr>
                <w:rFonts w:ascii="Segoe UI" w:hAnsi="Segoe UI" w:cs="Segoe UI"/>
                <w:sz w:val="20"/>
                <w:szCs w:val="20"/>
              </w:rPr>
              <w:t>for each site collection.</w:t>
            </w:r>
          </w:p>
          <w:p w14:paraId="627A235D" w14:textId="77777777" w:rsidR="00E27C55" w:rsidRPr="00C54284" w:rsidRDefault="00E27C55"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Once 80% of the space is used up we need to manually create a new site collection as SP online doesn’t provide any API to create site collections.</w:t>
            </w:r>
          </w:p>
        </w:tc>
      </w:tr>
      <w:tr w:rsidR="00E27C55" w:rsidRPr="00C54284" w14:paraId="65D24808" w14:textId="77777777" w:rsidTr="00E27C55">
        <w:tc>
          <w:tcPr>
            <w:tcW w:w="17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9D3DBE5" w14:textId="77777777" w:rsidR="00E27C55" w:rsidRPr="00C54284" w:rsidRDefault="00E27C55"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Content separation</w:t>
            </w:r>
          </w:p>
        </w:tc>
        <w:tc>
          <w:tcPr>
            <w:tcW w:w="41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A78B0E" w14:textId="77777777" w:rsidR="00E27C55" w:rsidRPr="00C54284" w:rsidRDefault="00E27C55"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High</w:t>
            </w:r>
          </w:p>
        </w:tc>
        <w:tc>
          <w:tcPr>
            <w:tcW w:w="39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8E5EA8" w14:textId="77777777" w:rsidR="00E27C55" w:rsidRPr="00C54284" w:rsidRDefault="00E27C55"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High</w:t>
            </w:r>
          </w:p>
        </w:tc>
      </w:tr>
      <w:tr w:rsidR="00E27C55" w:rsidRPr="00C54284" w14:paraId="010FB99C" w14:textId="77777777" w:rsidTr="00E27C55">
        <w:tc>
          <w:tcPr>
            <w:tcW w:w="17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F2239D7" w14:textId="77777777" w:rsidR="00E27C55" w:rsidRPr="00C54284" w:rsidRDefault="00E27C55"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Ease of data access</w:t>
            </w:r>
          </w:p>
        </w:tc>
        <w:tc>
          <w:tcPr>
            <w:tcW w:w="41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F11CC43" w14:textId="77777777" w:rsidR="00E27C55" w:rsidRPr="00C54284" w:rsidRDefault="00E27C55"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 xml:space="preserve">It will be easier to access data for a client as long as data resides in only one site collection. Complexity will quickly increase if the content spreads across multiple site collection. </w:t>
            </w:r>
          </w:p>
          <w:p w14:paraId="18D61A68" w14:textId="77777777" w:rsidR="00E27C55" w:rsidRPr="00C54284" w:rsidRDefault="00E27C55"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It will become unmanageable.</w:t>
            </w:r>
          </w:p>
        </w:tc>
        <w:tc>
          <w:tcPr>
            <w:tcW w:w="39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8BFC931" w14:textId="77777777" w:rsidR="00E27C55" w:rsidRPr="00C54284" w:rsidRDefault="00E27C55"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 xml:space="preserve">There is no limit on the number of document libraries in a site so that means no limit on the number of matters a site collection can have as long as it’s below </w:t>
            </w:r>
            <w:r w:rsidRPr="00C54284">
              <w:rPr>
                <w:rFonts w:ascii="Segoe UI" w:hAnsi="Segoe UI" w:cs="Segoe UI"/>
                <w:color w:val="1E1E1E"/>
                <w:sz w:val="22"/>
                <w:szCs w:val="22"/>
              </w:rPr>
              <w:t xml:space="preserve">1 TB </w:t>
            </w:r>
            <w:r w:rsidRPr="00C54284">
              <w:rPr>
                <w:rFonts w:ascii="Segoe UI" w:hAnsi="Segoe UI" w:cs="Segoe UI"/>
                <w:sz w:val="20"/>
                <w:szCs w:val="20"/>
              </w:rPr>
              <w:t>overall.</w:t>
            </w:r>
          </w:p>
          <w:p w14:paraId="20964C99" w14:textId="77777777" w:rsidR="00E27C55" w:rsidRPr="00C54284" w:rsidRDefault="00E27C55"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 </w:t>
            </w:r>
          </w:p>
          <w:p w14:paraId="41053D5C" w14:textId="77777777" w:rsidR="00E27C55" w:rsidRPr="00C54284" w:rsidRDefault="00E27C55"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We will have to create custom administrative policies such as no new content should be created when usage reaches 80% or 90% of max allowable limit so as to allow content to expand.</w:t>
            </w:r>
          </w:p>
        </w:tc>
      </w:tr>
      <w:tr w:rsidR="00E27C55" w:rsidRPr="00C54284" w14:paraId="5A8F57BB" w14:textId="77777777" w:rsidTr="00E27C55">
        <w:tc>
          <w:tcPr>
            <w:tcW w:w="17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3503837" w14:textId="77777777" w:rsidR="00E27C55" w:rsidRPr="00C54284" w:rsidRDefault="00E27C55"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Administration requirements</w:t>
            </w:r>
          </w:p>
        </w:tc>
        <w:tc>
          <w:tcPr>
            <w:tcW w:w="41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8965B5" w14:textId="77777777" w:rsidR="00E27C55" w:rsidRPr="00C54284" w:rsidRDefault="00E27C55"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High</w:t>
            </w:r>
          </w:p>
        </w:tc>
        <w:tc>
          <w:tcPr>
            <w:tcW w:w="39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D0F99E1" w14:textId="77777777" w:rsidR="00E27C55" w:rsidRPr="00C54284" w:rsidRDefault="00E27C55"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Medium</w:t>
            </w:r>
          </w:p>
        </w:tc>
      </w:tr>
      <w:tr w:rsidR="00E27C55" w:rsidRPr="00C54284" w14:paraId="23AC8BCB" w14:textId="77777777" w:rsidTr="00E27C55">
        <w:tc>
          <w:tcPr>
            <w:tcW w:w="17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2578AD" w14:textId="77777777" w:rsidR="00E27C55" w:rsidRPr="00C54284" w:rsidRDefault="00E27C55"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Archival</w:t>
            </w:r>
          </w:p>
        </w:tc>
        <w:tc>
          <w:tcPr>
            <w:tcW w:w="41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0935339" w14:textId="77777777" w:rsidR="00E27C55" w:rsidRPr="00C54284" w:rsidRDefault="00E27C55"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Unknown</w:t>
            </w:r>
          </w:p>
        </w:tc>
        <w:tc>
          <w:tcPr>
            <w:tcW w:w="39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EEC8B66" w14:textId="77777777" w:rsidR="00E27C55" w:rsidRPr="00C54284" w:rsidRDefault="00E27C55"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Matter library can be archived with records management.</w:t>
            </w:r>
          </w:p>
        </w:tc>
      </w:tr>
      <w:tr w:rsidR="00E27C55" w:rsidRPr="00C54284" w14:paraId="392F6FE0" w14:textId="77777777" w:rsidTr="00E27C55">
        <w:tc>
          <w:tcPr>
            <w:tcW w:w="17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D7BA604" w14:textId="77777777" w:rsidR="00E27C55" w:rsidRPr="00C54284" w:rsidRDefault="00E27C55"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Can contain</w:t>
            </w:r>
          </w:p>
        </w:tc>
        <w:tc>
          <w:tcPr>
            <w:tcW w:w="41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B9CB4ED" w14:textId="77777777" w:rsidR="00E27C55" w:rsidRPr="00C54284" w:rsidRDefault="00E27C55"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Anything in SharePoint such as reusable Workflows, Documents, Custom List, Images etc.</w:t>
            </w:r>
          </w:p>
        </w:tc>
        <w:tc>
          <w:tcPr>
            <w:tcW w:w="39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5D5E142" w14:textId="77777777" w:rsidR="00E27C55" w:rsidRPr="00C54284" w:rsidRDefault="00E27C55"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Limited availability. Can contain only documents, images etc.</w:t>
            </w:r>
          </w:p>
        </w:tc>
      </w:tr>
      <w:tr w:rsidR="00E27C55" w:rsidRPr="00C54284" w14:paraId="7D69B652" w14:textId="77777777" w:rsidTr="00E27C55">
        <w:tc>
          <w:tcPr>
            <w:tcW w:w="17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BE3C87A" w14:textId="77777777" w:rsidR="00E27C55" w:rsidRPr="00C54284" w:rsidRDefault="00E27C55"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Permission assignment</w:t>
            </w:r>
          </w:p>
        </w:tc>
        <w:tc>
          <w:tcPr>
            <w:tcW w:w="41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C8EE3F0" w14:textId="77777777" w:rsidR="00E27C55" w:rsidRPr="00C54284" w:rsidRDefault="00E27C55"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Easier to assign at site collection level</w:t>
            </w:r>
          </w:p>
        </w:tc>
        <w:tc>
          <w:tcPr>
            <w:tcW w:w="39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0CB2C28" w14:textId="77777777" w:rsidR="00E27C55" w:rsidRPr="00C54284" w:rsidRDefault="00E27C55"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Need to break permissions at document library level while creation.</w:t>
            </w:r>
          </w:p>
        </w:tc>
      </w:tr>
      <w:tr w:rsidR="00E27C55" w:rsidRPr="00C54284" w14:paraId="3E2F0BA2" w14:textId="77777777" w:rsidTr="00E27C55">
        <w:tc>
          <w:tcPr>
            <w:tcW w:w="175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B84660B" w14:textId="77777777" w:rsidR="00E27C55" w:rsidRPr="00C54284" w:rsidRDefault="00E27C55"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Calculations</w:t>
            </w:r>
          </w:p>
        </w:tc>
        <w:tc>
          <w:tcPr>
            <w:tcW w:w="416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14B9063" w14:textId="77777777" w:rsidR="00E27C55" w:rsidRPr="00C54284" w:rsidRDefault="00E27C55"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 xml:space="preserve">Size limitation: </w:t>
            </w:r>
          </w:p>
          <w:p w14:paraId="4AEED804" w14:textId="77777777" w:rsidR="00E27C55" w:rsidRPr="00C54284" w:rsidRDefault="00E27C55"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 </w:t>
            </w:r>
          </w:p>
          <w:p w14:paraId="47E1F82E" w14:textId="77777777" w:rsidR="00E27C55" w:rsidRPr="00C54284" w:rsidRDefault="00E27C55"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(This calculation does not take into account any space requirement for versioning and archival)</w:t>
            </w:r>
          </w:p>
          <w:p w14:paraId="42FAE323" w14:textId="77777777" w:rsidR="00E27C55" w:rsidRPr="00C54284" w:rsidRDefault="00E27C55"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 </w:t>
            </w:r>
          </w:p>
          <w:p w14:paraId="2DE89B2B" w14:textId="77777777" w:rsidR="00E27C55" w:rsidRPr="00C54284" w:rsidRDefault="00E27C55"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 xml:space="preserve">Approx. matters/client = 500,000 </w:t>
            </w:r>
            <w:r w:rsidRPr="00C54284">
              <w:rPr>
                <w:rFonts w:ascii="Segoe UI" w:hAnsi="Segoe UI" w:cs="Segoe UI"/>
                <w:sz w:val="20"/>
                <w:szCs w:val="20"/>
              </w:rPr>
              <w:sym w:font="Wingdings" w:char="F0E0"/>
            </w:r>
            <w:r w:rsidRPr="00C54284">
              <w:rPr>
                <w:rFonts w:ascii="Segoe UI" w:hAnsi="Segoe UI" w:cs="Segoe UI"/>
                <w:sz w:val="20"/>
                <w:szCs w:val="20"/>
              </w:rPr>
              <w:t xml:space="preserve"> A</w:t>
            </w:r>
          </w:p>
          <w:p w14:paraId="4F959836" w14:textId="77777777" w:rsidR="00E27C55" w:rsidRPr="00C54284" w:rsidRDefault="00E27C55"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 </w:t>
            </w:r>
          </w:p>
          <w:p w14:paraId="38FD366B" w14:textId="77777777" w:rsidR="00E27C55" w:rsidRPr="00C54284" w:rsidRDefault="00E27C55"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lastRenderedPageBreak/>
              <w:t xml:space="preserve">Number of sites each site collection can have = 2000 sub-sites/site collection </w:t>
            </w:r>
            <w:r w:rsidRPr="00C54284">
              <w:rPr>
                <w:rFonts w:ascii="Segoe UI" w:hAnsi="Segoe UI" w:cs="Segoe UI"/>
                <w:sz w:val="20"/>
                <w:szCs w:val="20"/>
              </w:rPr>
              <w:sym w:font="Wingdings" w:char="F0E0"/>
            </w:r>
            <w:r w:rsidRPr="00C54284">
              <w:rPr>
                <w:rFonts w:ascii="Segoe UI" w:hAnsi="Segoe UI" w:cs="Segoe UI"/>
                <w:sz w:val="20"/>
                <w:szCs w:val="20"/>
              </w:rPr>
              <w:t xml:space="preserve"> B</w:t>
            </w:r>
          </w:p>
          <w:p w14:paraId="651D88CD" w14:textId="77777777" w:rsidR="00E27C55" w:rsidRPr="00C54284" w:rsidRDefault="00E27C55"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 </w:t>
            </w:r>
          </w:p>
          <w:p w14:paraId="391609D3" w14:textId="77777777" w:rsidR="00E27C55" w:rsidRPr="00C54284" w:rsidRDefault="00E27C55"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 xml:space="preserve">Since each site collection can only hold 2000 matters, therefore we will need 500,000/2000 = 250 site collection/client to accommodate all matters (From A &amp; B) </w:t>
            </w:r>
            <w:r w:rsidRPr="00C54284">
              <w:rPr>
                <w:rFonts w:ascii="Segoe UI" w:hAnsi="Segoe UI" w:cs="Segoe UI"/>
                <w:sz w:val="20"/>
                <w:szCs w:val="20"/>
              </w:rPr>
              <w:sym w:font="Wingdings" w:char="F0E0"/>
            </w:r>
            <w:r w:rsidRPr="00C54284">
              <w:rPr>
                <w:rFonts w:ascii="Segoe UI" w:hAnsi="Segoe UI" w:cs="Segoe UI"/>
                <w:sz w:val="20"/>
                <w:szCs w:val="20"/>
              </w:rPr>
              <w:t xml:space="preserve"> C</w:t>
            </w:r>
          </w:p>
          <w:p w14:paraId="1D83A5F7" w14:textId="77777777" w:rsidR="00E27C55" w:rsidRPr="00C54284" w:rsidRDefault="00E27C55"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 </w:t>
            </w:r>
          </w:p>
          <w:p w14:paraId="5E82C50D" w14:textId="77777777" w:rsidR="00E27C55" w:rsidRPr="00C54284" w:rsidRDefault="00E27C55"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 xml:space="preserve">Each tenant in SharePoint Online can only hold </w:t>
            </w:r>
            <w:r w:rsidRPr="00C54284">
              <w:rPr>
                <w:rFonts w:ascii="Segoe UI" w:hAnsi="Segoe UI" w:cs="Segoe UI"/>
                <w:color w:val="1E1E1E"/>
                <w:sz w:val="22"/>
                <w:szCs w:val="22"/>
              </w:rPr>
              <w:t>500,000</w:t>
            </w:r>
            <w:r w:rsidRPr="00C54284">
              <w:rPr>
                <w:rFonts w:ascii="Segoe UI" w:hAnsi="Segoe UI" w:cs="Segoe UI"/>
                <w:sz w:val="20"/>
                <w:szCs w:val="20"/>
              </w:rPr>
              <w:t xml:space="preserve"> site collection</w:t>
            </w:r>
          </w:p>
          <w:p w14:paraId="59CE7922" w14:textId="77777777" w:rsidR="00E27C55" w:rsidRPr="00C54284" w:rsidRDefault="00E27C55"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 </w:t>
            </w:r>
          </w:p>
          <w:p w14:paraId="6109FF64" w14:textId="77777777" w:rsidR="00E27C55" w:rsidRPr="00C54284" w:rsidRDefault="00E27C55"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 xml:space="preserve">Since every client will need upward of 250 site collection to hold its matter (from C above) we can have only </w:t>
            </w:r>
            <w:r w:rsidRPr="00C54284">
              <w:rPr>
                <w:rFonts w:ascii="Segoe UI" w:hAnsi="Segoe UI" w:cs="Segoe UI"/>
                <w:color w:val="1E1E1E"/>
                <w:sz w:val="22"/>
                <w:szCs w:val="22"/>
              </w:rPr>
              <w:t>500,000</w:t>
            </w:r>
            <w:r w:rsidRPr="00C54284">
              <w:rPr>
                <w:rFonts w:ascii="Segoe UI" w:hAnsi="Segoe UI" w:cs="Segoe UI"/>
                <w:sz w:val="20"/>
                <w:szCs w:val="20"/>
              </w:rPr>
              <w:t>/250 =  2000 clients in one tenant (each tenant with 500,000 matters)</w:t>
            </w:r>
          </w:p>
          <w:p w14:paraId="57978AB3" w14:textId="77777777" w:rsidR="00E27C55" w:rsidRPr="00C54284" w:rsidRDefault="00E27C55"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 </w:t>
            </w:r>
          </w:p>
          <w:p w14:paraId="6BB0DA07" w14:textId="77777777" w:rsidR="00E27C55" w:rsidRPr="00C54284" w:rsidRDefault="00E27C55"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 xml:space="preserve"> collection to hold its matter (from C above) we can have only </w:t>
            </w:r>
            <w:r w:rsidRPr="00C54284">
              <w:rPr>
                <w:rFonts w:ascii="Segoe UI" w:hAnsi="Segoe UI" w:cs="Segoe UI"/>
                <w:color w:val="1E1E1E"/>
                <w:sz w:val="22"/>
                <w:szCs w:val="22"/>
              </w:rPr>
              <w:t>500,000</w:t>
            </w:r>
            <w:r w:rsidRPr="00C54284">
              <w:rPr>
                <w:rFonts w:ascii="Segoe UI" w:hAnsi="Segoe UI" w:cs="Segoe UI"/>
                <w:sz w:val="20"/>
                <w:szCs w:val="20"/>
              </w:rPr>
              <w:t>/250 =  2000clients in one tenant (each tenant with 500,000 matters)</w:t>
            </w:r>
          </w:p>
          <w:p w14:paraId="7AA9390C" w14:textId="77777777" w:rsidR="00E27C55" w:rsidRPr="00C54284" w:rsidRDefault="00E27C55"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 xml:space="preserve">So, to hold 100,000 clients we will need 100,000/2000 = 50 tenancy </w:t>
            </w:r>
          </w:p>
          <w:p w14:paraId="48FE80F6" w14:textId="77777777" w:rsidR="00E27C55" w:rsidRPr="00C54284" w:rsidRDefault="00E27C55"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Please note the total number of tenants is huge (2500).</w:t>
            </w:r>
          </w:p>
          <w:p w14:paraId="66A64418" w14:textId="77777777" w:rsidR="00E27C55" w:rsidRPr="00C54284" w:rsidRDefault="00E27C55"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 </w:t>
            </w:r>
          </w:p>
          <w:p w14:paraId="138F27AF" w14:textId="77777777" w:rsidR="00E27C55" w:rsidRPr="00C54284" w:rsidRDefault="00E27C55"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This may or may not always be this big because a firm may not always have 100,000 active clients. The figure of 100,000 reflects both active and inactive clients</w:t>
            </w:r>
          </w:p>
        </w:tc>
        <w:tc>
          <w:tcPr>
            <w:tcW w:w="397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5F22BAE" w14:textId="77777777" w:rsidR="00E27C55" w:rsidRPr="00C54284" w:rsidRDefault="00E27C55"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lastRenderedPageBreak/>
              <w:t>Size limitations:</w:t>
            </w:r>
          </w:p>
          <w:p w14:paraId="66829A82" w14:textId="77777777" w:rsidR="00E27C55" w:rsidRPr="00C54284" w:rsidRDefault="00E27C55"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 </w:t>
            </w:r>
          </w:p>
          <w:p w14:paraId="3B6E676F" w14:textId="77777777" w:rsidR="00E27C55" w:rsidRPr="00C54284" w:rsidRDefault="00E27C55"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 xml:space="preserve">Memory available/site collection on SharePoint Online = </w:t>
            </w:r>
            <w:r w:rsidRPr="00C54284">
              <w:rPr>
                <w:rFonts w:ascii="Segoe UI" w:hAnsi="Segoe UI" w:cs="Segoe UI"/>
                <w:color w:val="1E1E1E"/>
                <w:sz w:val="22"/>
                <w:szCs w:val="22"/>
              </w:rPr>
              <w:t>1 TB</w:t>
            </w:r>
          </w:p>
          <w:p w14:paraId="1582F0FB" w14:textId="77777777" w:rsidR="00E27C55" w:rsidRPr="00C54284" w:rsidRDefault="00E27C55"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 </w:t>
            </w:r>
          </w:p>
          <w:p w14:paraId="5B6396FD" w14:textId="77777777" w:rsidR="00E27C55" w:rsidRPr="00C54284" w:rsidRDefault="00E27C55"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Memory available/tenant on SharePoint Online = 25 TB</w:t>
            </w:r>
          </w:p>
          <w:p w14:paraId="16A43E88" w14:textId="77777777" w:rsidR="00E27C55" w:rsidRPr="00C54284" w:rsidRDefault="00E27C55"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 </w:t>
            </w:r>
          </w:p>
          <w:p w14:paraId="35FF99FC" w14:textId="77777777" w:rsidR="00E27C55" w:rsidRPr="00C54284" w:rsidRDefault="00E27C55"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lastRenderedPageBreak/>
              <w:t> </w:t>
            </w:r>
          </w:p>
          <w:p w14:paraId="29C32354" w14:textId="77777777" w:rsidR="00E27C55" w:rsidRPr="00C54284" w:rsidRDefault="00E27C55"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Once 25 TB is used up we will need to move onto a new tenancy.</w:t>
            </w:r>
          </w:p>
        </w:tc>
      </w:tr>
    </w:tbl>
    <w:p w14:paraId="2DDE0F95" w14:textId="77777777" w:rsidR="00E27C55" w:rsidRPr="00C54284" w:rsidRDefault="00E27C55" w:rsidP="00E27C55">
      <w:pPr>
        <w:pStyle w:val="Body"/>
        <w:rPr>
          <w:rFonts w:ascii="Segoe UI" w:hAnsi="Segoe UI" w:cs="Segoe UI"/>
          <w:color w:val="595959"/>
        </w:rPr>
      </w:pPr>
    </w:p>
    <w:p w14:paraId="3B0896C7" w14:textId="77777777" w:rsidR="00E27C55" w:rsidRPr="00C54284" w:rsidRDefault="00E27C55" w:rsidP="00E27C55">
      <w:pPr>
        <w:pStyle w:val="Body"/>
        <w:rPr>
          <w:rFonts w:ascii="Segoe UI" w:hAnsi="Segoe UI" w:cs="Segoe UI"/>
        </w:rPr>
      </w:pPr>
    </w:p>
    <w:p w14:paraId="7ABE172B" w14:textId="77777777" w:rsidR="00A765EA" w:rsidRPr="00A765EA" w:rsidRDefault="00A765EA" w:rsidP="00A765EA">
      <w:pPr>
        <w:pStyle w:val="ListParagraph"/>
        <w:keepNext/>
        <w:numPr>
          <w:ilvl w:val="0"/>
          <w:numId w:val="248"/>
        </w:numPr>
        <w:spacing w:before="240" w:after="120"/>
        <w:contextualSpacing w:val="0"/>
        <w:outlineLvl w:val="2"/>
        <w:rPr>
          <w:rFonts w:ascii="Segoe UI" w:hAnsi="Segoe UI" w:cs="Segoe UI"/>
          <w:b/>
          <w:vanish/>
          <w:szCs w:val="20"/>
        </w:rPr>
      </w:pPr>
      <w:bookmarkStart w:id="105" w:name="_Toc425956198"/>
      <w:bookmarkStart w:id="106" w:name="_Toc425956535"/>
      <w:bookmarkStart w:id="107" w:name="_Toc426018809"/>
      <w:bookmarkStart w:id="108" w:name="_Toc426018952"/>
      <w:bookmarkStart w:id="109" w:name="_Toc426022653"/>
      <w:bookmarkStart w:id="110" w:name="_Toc131477561"/>
      <w:bookmarkStart w:id="111" w:name="_Toc393127911"/>
      <w:bookmarkEnd w:id="105"/>
      <w:bookmarkEnd w:id="106"/>
      <w:bookmarkEnd w:id="107"/>
      <w:bookmarkEnd w:id="108"/>
      <w:bookmarkEnd w:id="109"/>
    </w:p>
    <w:p w14:paraId="3112C56F" w14:textId="77777777" w:rsidR="00A765EA" w:rsidRPr="00A765EA" w:rsidRDefault="00A765EA" w:rsidP="00A765EA">
      <w:pPr>
        <w:pStyle w:val="ListParagraph"/>
        <w:keepNext/>
        <w:numPr>
          <w:ilvl w:val="0"/>
          <w:numId w:val="248"/>
        </w:numPr>
        <w:spacing w:before="240" w:after="120"/>
        <w:contextualSpacing w:val="0"/>
        <w:outlineLvl w:val="2"/>
        <w:rPr>
          <w:rFonts w:ascii="Segoe UI" w:hAnsi="Segoe UI" w:cs="Segoe UI"/>
          <w:b/>
          <w:vanish/>
          <w:szCs w:val="20"/>
        </w:rPr>
      </w:pPr>
      <w:bookmarkStart w:id="112" w:name="_Toc425956199"/>
      <w:bookmarkStart w:id="113" w:name="_Toc425956536"/>
      <w:bookmarkStart w:id="114" w:name="_Toc426018810"/>
      <w:bookmarkStart w:id="115" w:name="_Toc426018953"/>
      <w:bookmarkStart w:id="116" w:name="_Toc426022654"/>
      <w:bookmarkEnd w:id="112"/>
      <w:bookmarkEnd w:id="113"/>
      <w:bookmarkEnd w:id="114"/>
      <w:bookmarkEnd w:id="115"/>
      <w:bookmarkEnd w:id="116"/>
    </w:p>
    <w:p w14:paraId="33DA705F" w14:textId="77777777" w:rsidR="00A765EA" w:rsidRPr="00A765EA" w:rsidRDefault="00A765EA" w:rsidP="00A765EA">
      <w:pPr>
        <w:pStyle w:val="ListParagraph"/>
        <w:keepNext/>
        <w:numPr>
          <w:ilvl w:val="1"/>
          <w:numId w:val="248"/>
        </w:numPr>
        <w:spacing w:before="240" w:after="120"/>
        <w:contextualSpacing w:val="0"/>
        <w:outlineLvl w:val="2"/>
        <w:rPr>
          <w:rFonts w:ascii="Segoe UI" w:hAnsi="Segoe UI" w:cs="Segoe UI"/>
          <w:b/>
          <w:vanish/>
          <w:szCs w:val="20"/>
        </w:rPr>
      </w:pPr>
      <w:bookmarkStart w:id="117" w:name="_Toc425956200"/>
      <w:bookmarkStart w:id="118" w:name="_Toc425956537"/>
      <w:bookmarkStart w:id="119" w:name="_Toc426018811"/>
      <w:bookmarkStart w:id="120" w:name="_Toc426018954"/>
      <w:bookmarkStart w:id="121" w:name="_Toc426022655"/>
      <w:bookmarkEnd w:id="117"/>
      <w:bookmarkEnd w:id="118"/>
      <w:bookmarkEnd w:id="119"/>
      <w:bookmarkEnd w:id="120"/>
      <w:bookmarkEnd w:id="121"/>
    </w:p>
    <w:p w14:paraId="00C6C625" w14:textId="77777777" w:rsidR="00A765EA" w:rsidRPr="00A765EA" w:rsidRDefault="00A765EA" w:rsidP="00A765EA">
      <w:pPr>
        <w:pStyle w:val="ListParagraph"/>
        <w:keepNext/>
        <w:numPr>
          <w:ilvl w:val="1"/>
          <w:numId w:val="248"/>
        </w:numPr>
        <w:spacing w:before="240" w:after="120"/>
        <w:contextualSpacing w:val="0"/>
        <w:outlineLvl w:val="2"/>
        <w:rPr>
          <w:rFonts w:ascii="Segoe UI" w:hAnsi="Segoe UI" w:cs="Segoe UI"/>
          <w:b/>
          <w:vanish/>
          <w:szCs w:val="20"/>
        </w:rPr>
      </w:pPr>
      <w:bookmarkStart w:id="122" w:name="_Toc425956201"/>
      <w:bookmarkStart w:id="123" w:name="_Toc425956538"/>
      <w:bookmarkStart w:id="124" w:name="_Toc426018812"/>
      <w:bookmarkStart w:id="125" w:name="_Toc426018955"/>
      <w:bookmarkStart w:id="126" w:name="_Toc426022656"/>
      <w:bookmarkEnd w:id="122"/>
      <w:bookmarkEnd w:id="123"/>
      <w:bookmarkEnd w:id="124"/>
      <w:bookmarkEnd w:id="125"/>
      <w:bookmarkEnd w:id="126"/>
    </w:p>
    <w:p w14:paraId="538D2D5A" w14:textId="549E899D" w:rsidR="00E27C55" w:rsidRPr="00C54284" w:rsidRDefault="00E27C55" w:rsidP="0088376A">
      <w:pPr>
        <w:pStyle w:val="Heading30"/>
        <w:numPr>
          <w:ilvl w:val="2"/>
          <w:numId w:val="288"/>
        </w:numPr>
        <w:rPr>
          <w:rFonts w:ascii="Segoe UI" w:hAnsi="Segoe UI" w:cs="Segoe UI"/>
        </w:rPr>
      </w:pPr>
      <w:bookmarkStart w:id="127" w:name="_Toc426022657"/>
      <w:r w:rsidRPr="00C54284">
        <w:rPr>
          <w:rFonts w:ascii="Segoe UI" w:hAnsi="Segoe UI" w:cs="Segoe UI"/>
        </w:rPr>
        <w:t>Performance</w:t>
      </w:r>
      <w:bookmarkEnd w:id="110"/>
      <w:bookmarkEnd w:id="111"/>
      <w:bookmarkEnd w:id="127"/>
    </w:p>
    <w:p w14:paraId="6A11C676" w14:textId="77777777" w:rsidR="00E27C55" w:rsidRPr="00C54284" w:rsidRDefault="00E27C55" w:rsidP="00E27C55">
      <w:pPr>
        <w:pStyle w:val="NormalWeb"/>
        <w:spacing w:before="0" w:beforeAutospacing="0" w:after="0" w:afterAutospacing="0"/>
        <w:ind w:firstLine="720"/>
        <w:rPr>
          <w:rFonts w:ascii="Segoe UI" w:hAnsi="Segoe UI" w:cs="Segoe UI"/>
          <w:sz w:val="20"/>
          <w:szCs w:val="20"/>
        </w:rPr>
      </w:pPr>
      <w:r w:rsidRPr="00C54284">
        <w:rPr>
          <w:rFonts w:ascii="Segoe UI" w:hAnsi="Segoe UI" w:cs="Segoe UI"/>
          <w:sz w:val="20"/>
          <w:szCs w:val="20"/>
        </w:rPr>
        <w:t>The statistics for the App deployed online is as follows,</w:t>
      </w:r>
    </w:p>
    <w:p w14:paraId="46F784DE" w14:textId="77777777" w:rsidR="00E27C55" w:rsidRPr="00C54284" w:rsidRDefault="00E27C55" w:rsidP="00E27C55">
      <w:pPr>
        <w:pStyle w:val="NormalWeb"/>
        <w:spacing w:before="0" w:beforeAutospacing="0" w:after="0" w:afterAutospacing="0"/>
        <w:ind w:firstLine="720"/>
        <w:rPr>
          <w:rFonts w:ascii="Segoe UI" w:hAnsi="Segoe UI" w:cs="Segoe UI"/>
          <w:b/>
          <w:szCs w:val="20"/>
        </w:rPr>
      </w:pPr>
      <w:r w:rsidRPr="00C54284">
        <w:rPr>
          <w:rFonts w:ascii="Segoe UI" w:hAnsi="Segoe UI" w:cs="Segoe UI"/>
          <w:b/>
          <w:szCs w:val="20"/>
        </w:rPr>
        <w:t>App Performance Stats deployed Online</w:t>
      </w:r>
    </w:p>
    <w:p w14:paraId="20B116FC" w14:textId="77777777" w:rsidR="00E27C55" w:rsidRPr="00C54284" w:rsidRDefault="00E27C55" w:rsidP="00E27C55">
      <w:pPr>
        <w:pStyle w:val="NormalWeb"/>
        <w:spacing w:before="0" w:beforeAutospacing="0" w:after="0" w:afterAutospacing="0"/>
        <w:rPr>
          <w:rFonts w:ascii="Segoe UI" w:hAnsi="Segoe UI" w:cs="Segoe UI"/>
          <w:b/>
          <w:szCs w:val="20"/>
        </w:rPr>
      </w:pPr>
    </w:p>
    <w:tbl>
      <w:tblPr>
        <w:tblW w:w="9104" w:type="dxa"/>
        <w:tblInd w:w="63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652"/>
        <w:gridCol w:w="2159"/>
        <w:gridCol w:w="1002"/>
        <w:gridCol w:w="1555"/>
        <w:gridCol w:w="1491"/>
        <w:gridCol w:w="1245"/>
      </w:tblGrid>
      <w:tr w:rsidR="00E27C55" w:rsidRPr="00C54284" w14:paraId="0857CC20" w14:textId="77777777" w:rsidTr="00E27C55">
        <w:tc>
          <w:tcPr>
            <w:tcW w:w="1652" w:type="dxa"/>
            <w:tcBorders>
              <w:top w:val="single" w:sz="8" w:space="0" w:color="A3A3A3"/>
              <w:left w:val="single" w:sz="8" w:space="0" w:color="A3A3A3"/>
              <w:bottom w:val="single" w:sz="8" w:space="0" w:color="A3A3A3"/>
              <w:right w:val="single" w:sz="8" w:space="0" w:color="A3A3A3"/>
            </w:tcBorders>
            <w:shd w:val="clear" w:color="auto" w:fill="000000" w:themeFill="text1"/>
            <w:tcMar>
              <w:top w:w="80" w:type="dxa"/>
              <w:left w:w="80" w:type="dxa"/>
              <w:bottom w:w="80" w:type="dxa"/>
              <w:right w:w="80" w:type="dxa"/>
            </w:tcMar>
            <w:hideMark/>
          </w:tcPr>
          <w:p w14:paraId="44CB8F53" w14:textId="77777777" w:rsidR="00E27C55" w:rsidRPr="00C54284" w:rsidRDefault="00E27C55" w:rsidP="00E27C55">
            <w:pPr>
              <w:pStyle w:val="NormalWeb"/>
              <w:spacing w:before="0" w:beforeAutospacing="0" w:after="0" w:afterAutospacing="0"/>
              <w:rPr>
                <w:rFonts w:ascii="Segoe UI" w:hAnsi="Segoe UI" w:cs="Segoe UI"/>
                <w:b/>
                <w:color w:val="FFFFFF"/>
                <w:sz w:val="20"/>
                <w:szCs w:val="20"/>
              </w:rPr>
            </w:pPr>
            <w:r w:rsidRPr="00C54284">
              <w:rPr>
                <w:rFonts w:ascii="Segoe UI" w:hAnsi="Segoe UI" w:cs="Segoe UI"/>
                <w:b/>
                <w:color w:val="FFFFFF"/>
                <w:sz w:val="20"/>
                <w:szCs w:val="20"/>
              </w:rPr>
              <w:t>App Name</w:t>
            </w:r>
          </w:p>
        </w:tc>
        <w:tc>
          <w:tcPr>
            <w:tcW w:w="2159" w:type="dxa"/>
            <w:tcBorders>
              <w:top w:val="single" w:sz="8" w:space="0" w:color="A3A3A3"/>
              <w:left w:val="single" w:sz="8" w:space="0" w:color="A3A3A3"/>
              <w:bottom w:val="single" w:sz="8" w:space="0" w:color="A3A3A3"/>
              <w:right w:val="single" w:sz="8" w:space="0" w:color="A3A3A3"/>
            </w:tcBorders>
            <w:shd w:val="clear" w:color="auto" w:fill="000000" w:themeFill="text1"/>
            <w:tcMar>
              <w:top w:w="80" w:type="dxa"/>
              <w:left w:w="80" w:type="dxa"/>
              <w:bottom w:w="80" w:type="dxa"/>
              <w:right w:w="80" w:type="dxa"/>
            </w:tcMar>
            <w:hideMark/>
          </w:tcPr>
          <w:p w14:paraId="50462B75" w14:textId="77777777" w:rsidR="00E27C55" w:rsidRPr="00C54284" w:rsidRDefault="00E27C55" w:rsidP="00E27C55">
            <w:pPr>
              <w:pStyle w:val="NormalWeb"/>
              <w:spacing w:before="0" w:beforeAutospacing="0" w:after="0" w:afterAutospacing="0"/>
              <w:rPr>
                <w:rFonts w:ascii="Segoe UI" w:hAnsi="Segoe UI" w:cs="Segoe UI"/>
                <w:b/>
                <w:color w:val="FFFFFF"/>
                <w:sz w:val="20"/>
                <w:szCs w:val="20"/>
              </w:rPr>
            </w:pPr>
            <w:r w:rsidRPr="00C54284">
              <w:rPr>
                <w:rFonts w:ascii="Segoe UI" w:hAnsi="Segoe UI" w:cs="Segoe UI"/>
                <w:b/>
                <w:color w:val="FFFFFF"/>
                <w:sz w:val="20"/>
                <w:szCs w:val="20"/>
              </w:rPr>
              <w:t>No. of Matters/Documents</w:t>
            </w:r>
          </w:p>
        </w:tc>
        <w:tc>
          <w:tcPr>
            <w:tcW w:w="1002" w:type="dxa"/>
            <w:tcBorders>
              <w:top w:val="single" w:sz="8" w:space="0" w:color="A3A3A3"/>
              <w:left w:val="single" w:sz="8" w:space="0" w:color="A3A3A3"/>
              <w:bottom w:val="single" w:sz="8" w:space="0" w:color="A3A3A3"/>
              <w:right w:val="single" w:sz="8" w:space="0" w:color="A3A3A3"/>
            </w:tcBorders>
            <w:shd w:val="clear" w:color="auto" w:fill="000000" w:themeFill="text1"/>
            <w:tcMar>
              <w:top w:w="80" w:type="dxa"/>
              <w:left w:w="80" w:type="dxa"/>
              <w:bottom w:w="80" w:type="dxa"/>
              <w:right w:w="80" w:type="dxa"/>
            </w:tcMar>
            <w:hideMark/>
          </w:tcPr>
          <w:p w14:paraId="2EFE0C35" w14:textId="77777777" w:rsidR="00E27C55" w:rsidRPr="00C54284" w:rsidRDefault="00E27C55" w:rsidP="00E27C55">
            <w:pPr>
              <w:pStyle w:val="NormalWeb"/>
              <w:spacing w:before="0" w:beforeAutospacing="0" w:after="0" w:afterAutospacing="0"/>
              <w:rPr>
                <w:rFonts w:ascii="Segoe UI" w:hAnsi="Segoe UI" w:cs="Segoe UI"/>
                <w:b/>
                <w:color w:val="FFFFFF"/>
                <w:sz w:val="20"/>
                <w:szCs w:val="20"/>
              </w:rPr>
            </w:pPr>
            <w:r w:rsidRPr="00C54284">
              <w:rPr>
                <w:rFonts w:ascii="Segoe UI" w:hAnsi="Segoe UI" w:cs="Segoe UI"/>
                <w:b/>
                <w:color w:val="FFFFFF"/>
                <w:sz w:val="20"/>
                <w:szCs w:val="20"/>
              </w:rPr>
              <w:t>First Load Time</w:t>
            </w:r>
          </w:p>
        </w:tc>
        <w:tc>
          <w:tcPr>
            <w:tcW w:w="1555" w:type="dxa"/>
            <w:tcBorders>
              <w:top w:val="single" w:sz="8" w:space="0" w:color="A3A3A3"/>
              <w:left w:val="single" w:sz="8" w:space="0" w:color="A3A3A3"/>
              <w:bottom w:val="single" w:sz="8" w:space="0" w:color="A3A3A3"/>
              <w:right w:val="single" w:sz="8" w:space="0" w:color="A3A3A3"/>
            </w:tcBorders>
            <w:shd w:val="clear" w:color="auto" w:fill="000000" w:themeFill="text1"/>
            <w:tcMar>
              <w:top w:w="80" w:type="dxa"/>
              <w:left w:w="80" w:type="dxa"/>
              <w:bottom w:w="80" w:type="dxa"/>
              <w:right w:w="80" w:type="dxa"/>
            </w:tcMar>
            <w:hideMark/>
          </w:tcPr>
          <w:p w14:paraId="63272BE3" w14:textId="77777777" w:rsidR="00E27C55" w:rsidRPr="00C54284" w:rsidRDefault="00E27C55" w:rsidP="00E27C55">
            <w:pPr>
              <w:pStyle w:val="NormalWeb"/>
              <w:spacing w:before="0" w:beforeAutospacing="0" w:after="0" w:afterAutospacing="0"/>
              <w:rPr>
                <w:rFonts w:ascii="Segoe UI" w:hAnsi="Segoe UI" w:cs="Segoe UI"/>
                <w:b/>
                <w:color w:val="FFFFFF"/>
                <w:sz w:val="20"/>
                <w:szCs w:val="20"/>
              </w:rPr>
            </w:pPr>
            <w:r w:rsidRPr="00C54284">
              <w:rPr>
                <w:rFonts w:ascii="Segoe UI" w:hAnsi="Segoe UI" w:cs="Segoe UI"/>
                <w:b/>
                <w:color w:val="FFFFFF"/>
                <w:sz w:val="20"/>
                <w:szCs w:val="20"/>
              </w:rPr>
              <w:t>Subsequent Load Time</w:t>
            </w:r>
          </w:p>
        </w:tc>
        <w:tc>
          <w:tcPr>
            <w:tcW w:w="1491" w:type="dxa"/>
            <w:tcBorders>
              <w:top w:val="single" w:sz="8" w:space="0" w:color="A3A3A3"/>
              <w:left w:val="single" w:sz="8" w:space="0" w:color="A3A3A3"/>
              <w:bottom w:val="single" w:sz="8" w:space="0" w:color="A3A3A3"/>
              <w:right w:val="single" w:sz="8" w:space="0" w:color="A3A3A3"/>
            </w:tcBorders>
            <w:shd w:val="clear" w:color="auto" w:fill="000000" w:themeFill="text1"/>
            <w:tcMar>
              <w:top w:w="80" w:type="dxa"/>
              <w:left w:w="80" w:type="dxa"/>
              <w:bottom w:w="80" w:type="dxa"/>
              <w:right w:w="80" w:type="dxa"/>
            </w:tcMar>
            <w:hideMark/>
          </w:tcPr>
          <w:p w14:paraId="70CB8D1C" w14:textId="77777777" w:rsidR="00E27C55" w:rsidRPr="00C54284" w:rsidRDefault="00E27C55" w:rsidP="00E27C55">
            <w:pPr>
              <w:pStyle w:val="NormalWeb"/>
              <w:spacing w:before="0" w:beforeAutospacing="0" w:after="0" w:afterAutospacing="0"/>
              <w:rPr>
                <w:rFonts w:ascii="Segoe UI" w:hAnsi="Segoe UI" w:cs="Segoe UI"/>
                <w:b/>
                <w:color w:val="FFFFFF"/>
                <w:sz w:val="20"/>
                <w:szCs w:val="20"/>
              </w:rPr>
            </w:pPr>
            <w:r w:rsidRPr="00C54284">
              <w:rPr>
                <w:rFonts w:ascii="Segoe UI" w:hAnsi="Segoe UI" w:cs="Segoe UI"/>
                <w:b/>
                <w:color w:val="FFFFFF"/>
                <w:sz w:val="20"/>
                <w:szCs w:val="20"/>
              </w:rPr>
              <w:t>Server Pagination Time</w:t>
            </w:r>
          </w:p>
        </w:tc>
        <w:tc>
          <w:tcPr>
            <w:tcW w:w="1245" w:type="dxa"/>
            <w:tcBorders>
              <w:top w:val="single" w:sz="8" w:space="0" w:color="A3A3A3"/>
              <w:left w:val="single" w:sz="8" w:space="0" w:color="A3A3A3"/>
              <w:bottom w:val="single" w:sz="8" w:space="0" w:color="A3A3A3"/>
              <w:right w:val="single" w:sz="8" w:space="0" w:color="A3A3A3"/>
            </w:tcBorders>
            <w:shd w:val="clear" w:color="auto" w:fill="000000" w:themeFill="text1"/>
            <w:tcMar>
              <w:top w:w="80" w:type="dxa"/>
              <w:left w:w="80" w:type="dxa"/>
              <w:bottom w:w="80" w:type="dxa"/>
              <w:right w:w="80" w:type="dxa"/>
            </w:tcMar>
            <w:hideMark/>
          </w:tcPr>
          <w:p w14:paraId="4BF16FB8" w14:textId="77777777" w:rsidR="00E27C55" w:rsidRPr="00C54284" w:rsidRDefault="00E27C55" w:rsidP="00E27C55">
            <w:pPr>
              <w:pStyle w:val="NormalWeb"/>
              <w:spacing w:before="0" w:beforeAutospacing="0" w:after="0" w:afterAutospacing="0"/>
              <w:rPr>
                <w:rFonts w:ascii="Segoe UI" w:hAnsi="Segoe UI" w:cs="Segoe UI"/>
                <w:b/>
                <w:color w:val="FFFFFF"/>
                <w:sz w:val="20"/>
                <w:szCs w:val="20"/>
              </w:rPr>
            </w:pPr>
            <w:r w:rsidRPr="00C54284">
              <w:rPr>
                <w:rFonts w:ascii="Segoe UI" w:hAnsi="Segoe UI" w:cs="Segoe UI"/>
                <w:b/>
                <w:color w:val="FFFFFF"/>
                <w:sz w:val="20"/>
                <w:szCs w:val="20"/>
              </w:rPr>
              <w:t>Pin/Unpin Time</w:t>
            </w:r>
          </w:p>
        </w:tc>
      </w:tr>
      <w:tr w:rsidR="00E27C55" w:rsidRPr="00C54284" w14:paraId="27F40900" w14:textId="77777777" w:rsidTr="00E27C55">
        <w:tc>
          <w:tcPr>
            <w:tcW w:w="16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B3E98C8" w14:textId="77777777" w:rsidR="00E27C55" w:rsidRPr="00C54284" w:rsidRDefault="00E27C55" w:rsidP="00E27C55">
            <w:pPr>
              <w:pStyle w:val="NormalWeb"/>
              <w:spacing w:before="0" w:beforeAutospacing="0" w:after="0" w:afterAutospacing="0"/>
              <w:rPr>
                <w:rFonts w:ascii="Segoe UI" w:hAnsi="Segoe UI" w:cs="Segoe UI"/>
                <w:sz w:val="20"/>
                <w:szCs w:val="20"/>
              </w:rPr>
            </w:pPr>
            <w:r w:rsidRPr="00C54284">
              <w:rPr>
                <w:rFonts w:ascii="Segoe UI" w:hAnsi="Segoe UI" w:cs="Segoe UI"/>
                <w:b/>
                <w:bCs/>
                <w:sz w:val="20"/>
                <w:szCs w:val="20"/>
              </w:rPr>
              <w:t>Matter Provisioning</w:t>
            </w:r>
          </w:p>
        </w:tc>
        <w:tc>
          <w:tcPr>
            <w:tcW w:w="21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77EA21" w14:textId="77777777" w:rsidR="00E27C55" w:rsidRPr="00C54284" w:rsidRDefault="00E27C55"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 </w:t>
            </w:r>
          </w:p>
        </w:tc>
        <w:tc>
          <w:tcPr>
            <w:tcW w:w="10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25DB3AD" w14:textId="2D1CE2D8" w:rsidR="00E27C55" w:rsidRPr="00C54284" w:rsidRDefault="007842CD"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12.5s</w:t>
            </w:r>
          </w:p>
        </w:tc>
        <w:tc>
          <w:tcPr>
            <w:tcW w:w="15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FC2DCD3" w14:textId="0C521E67" w:rsidR="00E27C55" w:rsidRPr="00C54284" w:rsidRDefault="007842CD"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14.9s</w:t>
            </w:r>
          </w:p>
        </w:tc>
        <w:tc>
          <w:tcPr>
            <w:tcW w:w="14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19E507D" w14:textId="4FF36C49" w:rsidR="00E27C55" w:rsidRPr="00C54284" w:rsidRDefault="007842CD" w:rsidP="00E27C55">
            <w:pPr>
              <w:textAlignment w:val="center"/>
              <w:rPr>
                <w:rFonts w:ascii="Segoe UI" w:hAnsi="Segoe UI" w:cs="Segoe UI"/>
                <w:sz w:val="20"/>
                <w:szCs w:val="20"/>
              </w:rPr>
            </w:pPr>
            <w:r w:rsidRPr="00C54284">
              <w:rPr>
                <w:rFonts w:ascii="Segoe UI" w:hAnsi="Segoe UI" w:cs="Segoe UI"/>
                <w:sz w:val="20"/>
                <w:szCs w:val="20"/>
              </w:rPr>
              <w:t>-</w:t>
            </w:r>
          </w:p>
        </w:tc>
        <w:tc>
          <w:tcPr>
            <w:tcW w:w="12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18289FA" w14:textId="0C90DDD9" w:rsidR="00E27C55" w:rsidRPr="00C54284" w:rsidRDefault="007842CD"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w:t>
            </w:r>
          </w:p>
        </w:tc>
      </w:tr>
      <w:tr w:rsidR="00E27C55" w:rsidRPr="00C54284" w14:paraId="4BCED336" w14:textId="77777777" w:rsidTr="00E27C55">
        <w:tc>
          <w:tcPr>
            <w:tcW w:w="16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09FBEC" w14:textId="77777777" w:rsidR="00E27C55" w:rsidRPr="00C54284" w:rsidRDefault="00E27C55" w:rsidP="00E27C55">
            <w:pPr>
              <w:pStyle w:val="NormalWeb"/>
              <w:spacing w:before="0" w:beforeAutospacing="0" w:after="0" w:afterAutospacing="0"/>
              <w:rPr>
                <w:rFonts w:ascii="Segoe UI" w:hAnsi="Segoe UI" w:cs="Segoe UI"/>
                <w:sz w:val="20"/>
                <w:szCs w:val="20"/>
              </w:rPr>
            </w:pPr>
            <w:r w:rsidRPr="00C54284">
              <w:rPr>
                <w:rFonts w:ascii="Segoe UI" w:hAnsi="Segoe UI" w:cs="Segoe UI"/>
                <w:b/>
                <w:bCs/>
                <w:sz w:val="20"/>
                <w:szCs w:val="20"/>
              </w:rPr>
              <w:lastRenderedPageBreak/>
              <w:t>Search Matter App</w:t>
            </w:r>
          </w:p>
        </w:tc>
        <w:tc>
          <w:tcPr>
            <w:tcW w:w="21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2126C0C" w14:textId="30AB0A14" w:rsidR="00E27C55" w:rsidRPr="00C54284" w:rsidRDefault="007842CD"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684</w:t>
            </w:r>
            <w:r w:rsidR="00E27C55" w:rsidRPr="00C54284">
              <w:rPr>
                <w:rFonts w:ascii="Segoe UI" w:hAnsi="Segoe UI" w:cs="Segoe UI"/>
                <w:sz w:val="20"/>
                <w:szCs w:val="20"/>
              </w:rPr>
              <w:t xml:space="preserve"> Matters</w:t>
            </w:r>
          </w:p>
        </w:tc>
        <w:tc>
          <w:tcPr>
            <w:tcW w:w="10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7C7BDA2" w14:textId="62AE7D09" w:rsidR="00E27C55" w:rsidRPr="00C54284" w:rsidRDefault="007842CD"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9.1</w:t>
            </w:r>
            <w:r w:rsidR="00E27C55" w:rsidRPr="00C54284">
              <w:rPr>
                <w:rFonts w:ascii="Segoe UI" w:hAnsi="Segoe UI" w:cs="Segoe UI"/>
                <w:sz w:val="20"/>
                <w:szCs w:val="20"/>
              </w:rPr>
              <w:t>s</w:t>
            </w:r>
          </w:p>
        </w:tc>
        <w:tc>
          <w:tcPr>
            <w:tcW w:w="15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4C2CF4F" w14:textId="1ECC250A" w:rsidR="00E27C55" w:rsidRPr="00C54284" w:rsidRDefault="007842CD"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6.6</w:t>
            </w:r>
            <w:r w:rsidR="00E27C55" w:rsidRPr="00C54284">
              <w:rPr>
                <w:rFonts w:ascii="Segoe UI" w:hAnsi="Segoe UI" w:cs="Segoe UI"/>
                <w:sz w:val="20"/>
                <w:szCs w:val="20"/>
              </w:rPr>
              <w:t>s</w:t>
            </w:r>
          </w:p>
        </w:tc>
        <w:tc>
          <w:tcPr>
            <w:tcW w:w="14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097F345" w14:textId="0DE0DB44" w:rsidR="00E27C55" w:rsidRPr="00C54284" w:rsidRDefault="007842CD"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2.2s</w:t>
            </w:r>
          </w:p>
        </w:tc>
        <w:tc>
          <w:tcPr>
            <w:tcW w:w="12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05C9BB9" w14:textId="49593540" w:rsidR="00E27C55" w:rsidRPr="00C54284" w:rsidRDefault="007842CD"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2.9s</w:t>
            </w:r>
          </w:p>
        </w:tc>
      </w:tr>
      <w:tr w:rsidR="00E27C55" w:rsidRPr="00C54284" w14:paraId="4D8AAD9E" w14:textId="77777777" w:rsidTr="00E27C55">
        <w:tc>
          <w:tcPr>
            <w:tcW w:w="16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88991A3" w14:textId="77777777" w:rsidR="00E27C55" w:rsidRPr="00C54284" w:rsidRDefault="00E27C55" w:rsidP="00E27C55">
            <w:pPr>
              <w:pStyle w:val="NormalWeb"/>
              <w:spacing w:before="0" w:beforeAutospacing="0" w:after="0" w:afterAutospacing="0"/>
              <w:rPr>
                <w:rFonts w:ascii="Segoe UI" w:hAnsi="Segoe UI" w:cs="Segoe UI"/>
                <w:sz w:val="20"/>
                <w:szCs w:val="20"/>
              </w:rPr>
            </w:pPr>
            <w:r w:rsidRPr="00C54284">
              <w:rPr>
                <w:rFonts w:ascii="Segoe UI" w:hAnsi="Segoe UI" w:cs="Segoe UI"/>
                <w:b/>
                <w:bCs/>
                <w:sz w:val="20"/>
                <w:szCs w:val="20"/>
              </w:rPr>
              <w:t>Search Document App</w:t>
            </w:r>
          </w:p>
        </w:tc>
        <w:tc>
          <w:tcPr>
            <w:tcW w:w="21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0A4FDF2" w14:textId="3C4291A7" w:rsidR="00E27C55" w:rsidRPr="00C54284" w:rsidRDefault="007842CD"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2598</w:t>
            </w:r>
            <w:r w:rsidR="00E27C55" w:rsidRPr="00C54284">
              <w:rPr>
                <w:rFonts w:ascii="Segoe UI" w:hAnsi="Segoe UI" w:cs="Segoe UI"/>
                <w:sz w:val="20"/>
                <w:szCs w:val="20"/>
              </w:rPr>
              <w:t xml:space="preserve"> Documents</w:t>
            </w:r>
          </w:p>
        </w:tc>
        <w:tc>
          <w:tcPr>
            <w:tcW w:w="10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4AEFDB0" w14:textId="45038FB5" w:rsidR="00E27C55" w:rsidRPr="00C54284" w:rsidRDefault="007842CD"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8.8</w:t>
            </w:r>
            <w:r w:rsidR="00E27C55" w:rsidRPr="00C54284">
              <w:rPr>
                <w:rFonts w:ascii="Segoe UI" w:hAnsi="Segoe UI" w:cs="Segoe UI"/>
                <w:sz w:val="20"/>
                <w:szCs w:val="20"/>
              </w:rPr>
              <w:t>s</w:t>
            </w:r>
          </w:p>
        </w:tc>
        <w:tc>
          <w:tcPr>
            <w:tcW w:w="15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471B70" w14:textId="6B367B48" w:rsidR="00E27C55" w:rsidRPr="00C54284" w:rsidRDefault="007842CD"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7.1s</w:t>
            </w:r>
          </w:p>
        </w:tc>
        <w:tc>
          <w:tcPr>
            <w:tcW w:w="14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AF44AA4" w14:textId="6FB13236" w:rsidR="00E27C55" w:rsidRPr="00C54284" w:rsidRDefault="007842CD"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1.0</w:t>
            </w:r>
            <w:r w:rsidR="00E27C55" w:rsidRPr="00C54284">
              <w:rPr>
                <w:rFonts w:ascii="Segoe UI" w:hAnsi="Segoe UI" w:cs="Segoe UI"/>
                <w:sz w:val="20"/>
                <w:szCs w:val="20"/>
              </w:rPr>
              <w:t>s</w:t>
            </w:r>
          </w:p>
        </w:tc>
        <w:tc>
          <w:tcPr>
            <w:tcW w:w="12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8E03CD5" w14:textId="41E5F3F7" w:rsidR="00E27C55" w:rsidRPr="00C54284" w:rsidRDefault="007842CD"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2.9</w:t>
            </w:r>
            <w:r w:rsidR="00E27C55" w:rsidRPr="00C54284">
              <w:rPr>
                <w:rFonts w:ascii="Segoe UI" w:hAnsi="Segoe UI" w:cs="Segoe UI"/>
                <w:sz w:val="20"/>
                <w:szCs w:val="20"/>
              </w:rPr>
              <w:t>s</w:t>
            </w:r>
          </w:p>
        </w:tc>
      </w:tr>
      <w:tr w:rsidR="00E27C55" w:rsidRPr="00C54284" w14:paraId="08D6E7DF" w14:textId="77777777" w:rsidTr="00E27C55">
        <w:tc>
          <w:tcPr>
            <w:tcW w:w="165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C335226" w14:textId="77777777" w:rsidR="00E27C55" w:rsidRPr="00C54284" w:rsidRDefault="00E27C55" w:rsidP="00E27C55">
            <w:pPr>
              <w:pStyle w:val="NormalWeb"/>
              <w:spacing w:before="0" w:beforeAutospacing="0" w:after="0" w:afterAutospacing="0"/>
              <w:rPr>
                <w:rFonts w:ascii="Segoe UI" w:hAnsi="Segoe UI" w:cs="Segoe UI"/>
                <w:sz w:val="20"/>
                <w:szCs w:val="20"/>
              </w:rPr>
            </w:pPr>
            <w:r w:rsidRPr="00C54284">
              <w:rPr>
                <w:rFonts w:ascii="Segoe UI" w:hAnsi="Segoe UI" w:cs="Segoe UI"/>
                <w:b/>
                <w:bCs/>
                <w:sz w:val="20"/>
                <w:szCs w:val="20"/>
              </w:rPr>
              <w:t>Web Dashboard</w:t>
            </w:r>
          </w:p>
        </w:tc>
        <w:tc>
          <w:tcPr>
            <w:tcW w:w="215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7E36E25" w14:textId="3D173304" w:rsidR="00E27C55" w:rsidRPr="00C54284" w:rsidRDefault="007842CD"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684</w:t>
            </w:r>
            <w:r w:rsidR="00E27C55" w:rsidRPr="00C54284">
              <w:rPr>
                <w:rFonts w:ascii="Segoe UI" w:hAnsi="Segoe UI" w:cs="Segoe UI"/>
                <w:sz w:val="20"/>
                <w:szCs w:val="20"/>
              </w:rPr>
              <w:t xml:space="preserve"> Matters</w:t>
            </w:r>
          </w:p>
          <w:p w14:paraId="2B056253" w14:textId="14AB4CBF" w:rsidR="00E27C55" w:rsidRPr="00C54284" w:rsidRDefault="007842CD"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2598</w:t>
            </w:r>
            <w:r w:rsidR="00E27C55" w:rsidRPr="00C54284">
              <w:rPr>
                <w:rFonts w:ascii="Segoe UI" w:hAnsi="Segoe UI" w:cs="Segoe UI"/>
                <w:sz w:val="20"/>
                <w:szCs w:val="20"/>
              </w:rPr>
              <w:t xml:space="preserve"> Documents</w:t>
            </w:r>
          </w:p>
        </w:tc>
        <w:tc>
          <w:tcPr>
            <w:tcW w:w="100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899DEAD" w14:textId="2DCD18A8" w:rsidR="00E27C55" w:rsidRPr="00C54284" w:rsidRDefault="00E27C55"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5</w:t>
            </w:r>
            <w:r w:rsidR="007842CD" w:rsidRPr="00C54284">
              <w:rPr>
                <w:rFonts w:ascii="Segoe UI" w:hAnsi="Segoe UI" w:cs="Segoe UI"/>
                <w:sz w:val="20"/>
                <w:szCs w:val="20"/>
              </w:rPr>
              <w:t>.8</w:t>
            </w:r>
            <w:r w:rsidRPr="00C54284">
              <w:rPr>
                <w:rFonts w:ascii="Segoe UI" w:hAnsi="Segoe UI" w:cs="Segoe UI"/>
                <w:sz w:val="20"/>
                <w:szCs w:val="20"/>
              </w:rPr>
              <w:t>s</w:t>
            </w:r>
          </w:p>
        </w:tc>
        <w:tc>
          <w:tcPr>
            <w:tcW w:w="155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2004221" w14:textId="651848E4" w:rsidR="00E27C55" w:rsidRPr="00C54284" w:rsidRDefault="007842CD"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7.0s</w:t>
            </w:r>
          </w:p>
        </w:tc>
        <w:tc>
          <w:tcPr>
            <w:tcW w:w="1491"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EF5B711" w14:textId="7BE02438" w:rsidR="00E27C55" w:rsidRPr="00C54284" w:rsidRDefault="007842CD"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1.</w:t>
            </w:r>
            <w:r w:rsidR="00E27C55" w:rsidRPr="00C54284">
              <w:rPr>
                <w:rFonts w:ascii="Segoe UI" w:hAnsi="Segoe UI" w:cs="Segoe UI"/>
                <w:sz w:val="20"/>
                <w:szCs w:val="20"/>
              </w:rPr>
              <w:t>3s</w:t>
            </w:r>
          </w:p>
        </w:tc>
        <w:tc>
          <w:tcPr>
            <w:tcW w:w="1245"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37CE12B" w14:textId="3888E205" w:rsidR="00E27C55" w:rsidRPr="00C54284" w:rsidRDefault="007842CD" w:rsidP="00E27C55">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2.3</w:t>
            </w:r>
            <w:r w:rsidR="00E27C55" w:rsidRPr="00C54284">
              <w:rPr>
                <w:rFonts w:ascii="Segoe UI" w:hAnsi="Segoe UI" w:cs="Segoe UI"/>
                <w:sz w:val="20"/>
                <w:szCs w:val="20"/>
              </w:rPr>
              <w:t>s</w:t>
            </w:r>
          </w:p>
        </w:tc>
      </w:tr>
    </w:tbl>
    <w:p w14:paraId="378A00CC" w14:textId="77777777" w:rsidR="00E27C55" w:rsidRPr="00C54284" w:rsidRDefault="00E27C55" w:rsidP="00E27C55">
      <w:pPr>
        <w:pStyle w:val="Body"/>
        <w:rPr>
          <w:rFonts w:ascii="Segoe UI" w:hAnsi="Segoe UI" w:cs="Segoe UI"/>
        </w:rPr>
      </w:pPr>
    </w:p>
    <w:p w14:paraId="444D6115" w14:textId="2F3F5FFD" w:rsidR="00E27C55" w:rsidRPr="00C54284" w:rsidRDefault="001677A6" w:rsidP="001677A6">
      <w:pPr>
        <w:pStyle w:val="Body"/>
        <w:ind w:left="720"/>
        <w:rPr>
          <w:rFonts w:ascii="Segoe UI" w:hAnsi="Segoe UI" w:cs="Segoe UI"/>
        </w:rPr>
      </w:pPr>
      <w:r w:rsidRPr="00C54284">
        <w:rPr>
          <w:rFonts w:ascii="Segoe UI" w:hAnsi="Segoe UI" w:cs="Segoe UI"/>
        </w:rPr>
        <w:t>Detailed performance testing report can be found in TFS at the following location,</w:t>
      </w:r>
    </w:p>
    <w:p w14:paraId="67924DB3" w14:textId="2EBCED38" w:rsidR="00E27C55" w:rsidRPr="00C54284" w:rsidRDefault="00A34A12" w:rsidP="0079493C">
      <w:pPr>
        <w:pStyle w:val="Body"/>
        <w:ind w:left="720"/>
        <w:rPr>
          <w:rFonts w:ascii="Segoe UI" w:hAnsi="Segoe UI" w:cs="Segoe UI"/>
        </w:rPr>
      </w:pPr>
      <w:hyperlink r:id="rId18" w:anchor="path=%24%2FMatter+Center%2FTest%2FPerformance+testing&amp;_a=contents" w:history="1">
        <w:r w:rsidR="0079493C" w:rsidRPr="007E2B8B">
          <w:rPr>
            <w:rStyle w:val="Hyperlink"/>
            <w:rFonts w:ascii="Segoe UI" w:hAnsi="Segoe UI" w:cs="Segoe UI"/>
          </w:rPr>
          <w:t>https://mattercenter.visualstudio.com/DefaultCollection/Matter%20Center/_versionControl#path=%24%2FMatter+Center%2FTest%2FPerformance+testing&amp;_a=contents</w:t>
        </w:r>
      </w:hyperlink>
      <w:r w:rsidR="0079493C">
        <w:rPr>
          <w:rFonts w:ascii="Segoe UI" w:hAnsi="Segoe UI" w:cs="Segoe UI"/>
        </w:rPr>
        <w:t xml:space="preserve"> </w:t>
      </w:r>
    </w:p>
    <w:p w14:paraId="72BBBB85" w14:textId="77777777" w:rsidR="00E27C55" w:rsidRPr="00C54284" w:rsidRDefault="00E27C55" w:rsidP="00E27C55">
      <w:pPr>
        <w:pStyle w:val="Body"/>
        <w:rPr>
          <w:rFonts w:ascii="Segoe UI" w:hAnsi="Segoe UI" w:cs="Segoe UI"/>
        </w:rPr>
      </w:pPr>
    </w:p>
    <w:p w14:paraId="09E43F9B" w14:textId="09A80F60" w:rsidR="00E27C55" w:rsidRPr="00C54284" w:rsidRDefault="00E27C55" w:rsidP="0088376A">
      <w:pPr>
        <w:pStyle w:val="Heading30"/>
        <w:numPr>
          <w:ilvl w:val="2"/>
          <w:numId w:val="288"/>
        </w:numPr>
        <w:rPr>
          <w:rFonts w:ascii="Segoe UI" w:hAnsi="Segoe UI" w:cs="Segoe UI"/>
        </w:rPr>
      </w:pPr>
      <w:bookmarkStart w:id="128" w:name="_Toc426022658"/>
      <w:r w:rsidRPr="00C54284">
        <w:rPr>
          <w:rFonts w:ascii="Segoe UI" w:hAnsi="Segoe UI" w:cs="Segoe UI"/>
        </w:rPr>
        <w:t>Dependencies</w:t>
      </w:r>
      <w:bookmarkEnd w:id="128"/>
    </w:p>
    <w:p w14:paraId="1468DAD4" w14:textId="77777777" w:rsidR="00E27C55" w:rsidRPr="00C54284" w:rsidRDefault="00E27C55" w:rsidP="00E27C55">
      <w:pPr>
        <w:pStyle w:val="Body"/>
        <w:rPr>
          <w:rFonts w:ascii="Segoe UI" w:hAnsi="Segoe UI" w:cs="Segoe UI"/>
        </w:rPr>
      </w:pPr>
      <w:r w:rsidRPr="00C54284">
        <w:rPr>
          <w:rFonts w:ascii="Segoe UI" w:hAnsi="Segoe UI" w:cs="Segoe UI"/>
        </w:rPr>
        <w:t xml:space="preserve">           The Matter Center App requires the following for functioning appropriately</w:t>
      </w:r>
    </w:p>
    <w:tbl>
      <w:tblPr>
        <w:tblStyle w:val="TableGrid"/>
        <w:tblW w:w="9468" w:type="dxa"/>
        <w:tblInd w:w="607" w:type="dxa"/>
        <w:tblLook w:val="04A0" w:firstRow="1" w:lastRow="0" w:firstColumn="1" w:lastColumn="0" w:noHBand="0" w:noVBand="1"/>
      </w:tblPr>
      <w:tblGrid>
        <w:gridCol w:w="2898"/>
        <w:gridCol w:w="6570"/>
      </w:tblGrid>
      <w:tr w:rsidR="00E27C55" w:rsidRPr="00C54284" w14:paraId="5AF352B2" w14:textId="77777777" w:rsidTr="00E27C55">
        <w:tc>
          <w:tcPr>
            <w:tcW w:w="2898" w:type="dxa"/>
          </w:tcPr>
          <w:p w14:paraId="159FAF5D" w14:textId="77777777" w:rsidR="00E27C55" w:rsidRPr="00C54284" w:rsidRDefault="00E27C55" w:rsidP="00E27C55">
            <w:pPr>
              <w:rPr>
                <w:rFonts w:ascii="Segoe UI" w:hAnsi="Segoe UI" w:cs="Segoe UI"/>
                <w:b/>
                <w:sz w:val="20"/>
                <w:szCs w:val="20"/>
              </w:rPr>
            </w:pPr>
            <w:r w:rsidRPr="00C54284">
              <w:rPr>
                <w:rFonts w:ascii="Segoe UI" w:hAnsi="Segoe UI" w:cs="Segoe UI"/>
                <w:b/>
                <w:sz w:val="20"/>
                <w:szCs w:val="20"/>
              </w:rPr>
              <w:t>Object</w:t>
            </w:r>
          </w:p>
        </w:tc>
        <w:tc>
          <w:tcPr>
            <w:tcW w:w="6570" w:type="dxa"/>
          </w:tcPr>
          <w:p w14:paraId="2A174D0A" w14:textId="77777777" w:rsidR="00E27C55" w:rsidRPr="00C54284" w:rsidRDefault="00E27C55" w:rsidP="00E27C55">
            <w:pPr>
              <w:rPr>
                <w:rFonts w:ascii="Segoe UI" w:hAnsi="Segoe UI" w:cs="Segoe UI"/>
                <w:b/>
                <w:sz w:val="20"/>
                <w:szCs w:val="20"/>
              </w:rPr>
            </w:pPr>
            <w:r w:rsidRPr="00C54284">
              <w:rPr>
                <w:rFonts w:ascii="Segoe UI" w:hAnsi="Segoe UI" w:cs="Segoe UI"/>
                <w:b/>
                <w:sz w:val="20"/>
                <w:szCs w:val="20"/>
              </w:rPr>
              <w:t>Dependencies</w:t>
            </w:r>
          </w:p>
        </w:tc>
      </w:tr>
      <w:tr w:rsidR="00E27C55" w:rsidRPr="00C54284" w14:paraId="64FC5092" w14:textId="77777777" w:rsidTr="00E27C55">
        <w:tc>
          <w:tcPr>
            <w:tcW w:w="2898" w:type="dxa"/>
          </w:tcPr>
          <w:p w14:paraId="43B85D3E"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Term Store</w:t>
            </w:r>
          </w:p>
        </w:tc>
        <w:tc>
          <w:tcPr>
            <w:tcW w:w="6570" w:type="dxa"/>
          </w:tcPr>
          <w:p w14:paraId="12DDE08E"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Term Store is used for saving details of Clients and details of hierarchy for Practice Groups, Area of Law and Sub Area of Law. These are displayed as filters in search apps.</w:t>
            </w:r>
          </w:p>
        </w:tc>
      </w:tr>
      <w:tr w:rsidR="00E27C55" w:rsidRPr="00C54284" w14:paraId="76B3A686" w14:textId="77777777" w:rsidTr="00E27C55">
        <w:tc>
          <w:tcPr>
            <w:tcW w:w="2898" w:type="dxa"/>
          </w:tcPr>
          <w:p w14:paraId="3EABD897"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Search API</w:t>
            </w:r>
          </w:p>
        </w:tc>
        <w:tc>
          <w:tcPr>
            <w:tcW w:w="6570" w:type="dxa"/>
          </w:tcPr>
          <w:p w14:paraId="61A0F3BE"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SharePoint’s Search API is leveraged to get indexed search results (libraries and documents).</w:t>
            </w:r>
          </w:p>
        </w:tc>
      </w:tr>
      <w:tr w:rsidR="00E27C55" w:rsidRPr="00C54284" w14:paraId="526EB70E" w14:textId="77777777" w:rsidTr="00E27C55">
        <w:tc>
          <w:tcPr>
            <w:tcW w:w="2898" w:type="dxa"/>
          </w:tcPr>
          <w:p w14:paraId="65084F19"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Managed Properties</w:t>
            </w:r>
          </w:p>
        </w:tc>
        <w:tc>
          <w:tcPr>
            <w:tcW w:w="6570" w:type="dxa"/>
          </w:tcPr>
          <w:p w14:paraId="0ACF6BFE"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Managed Properties are used along with Search API to filter, sort and retrieve required results.</w:t>
            </w:r>
          </w:p>
        </w:tc>
      </w:tr>
      <w:tr w:rsidR="00E27C55" w:rsidRPr="00C54284" w14:paraId="0385504E" w14:textId="77777777" w:rsidTr="00E27C55">
        <w:tc>
          <w:tcPr>
            <w:tcW w:w="2898" w:type="dxa"/>
          </w:tcPr>
          <w:p w14:paraId="7C716E5F"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Site Columns and Content Types</w:t>
            </w:r>
          </w:p>
        </w:tc>
        <w:tc>
          <w:tcPr>
            <w:tcW w:w="6570" w:type="dxa"/>
          </w:tcPr>
          <w:p w14:paraId="26A42DFF"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Site columns and Content types are used when provisioning Matters. Site columns are added to Content types so that custom properties can be associated to each document. Content types are associated to Matter libraries so as to categorize the uploaded documents.</w:t>
            </w:r>
          </w:p>
        </w:tc>
      </w:tr>
      <w:tr w:rsidR="00E27C55" w:rsidRPr="00C54284" w14:paraId="759456DA" w14:textId="77777777" w:rsidTr="00E27C55">
        <w:tc>
          <w:tcPr>
            <w:tcW w:w="2898" w:type="dxa"/>
          </w:tcPr>
          <w:p w14:paraId="2C666A72" w14:textId="3258644F" w:rsidR="00E27C55" w:rsidRPr="00C54284" w:rsidRDefault="007A03B2" w:rsidP="00E27C55">
            <w:pPr>
              <w:rPr>
                <w:rFonts w:ascii="Segoe UI" w:hAnsi="Segoe UI" w:cs="Segoe UI"/>
                <w:sz w:val="20"/>
                <w:szCs w:val="20"/>
              </w:rPr>
            </w:pPr>
            <w:r w:rsidRPr="00C54284">
              <w:rPr>
                <w:rFonts w:ascii="Segoe UI" w:hAnsi="Segoe UI" w:cs="Segoe UI"/>
                <w:sz w:val="20"/>
                <w:szCs w:val="20"/>
              </w:rPr>
              <w:t xml:space="preserve">Matter Center </w:t>
            </w:r>
            <w:r w:rsidR="00E27C55" w:rsidRPr="00C54284">
              <w:rPr>
                <w:rFonts w:ascii="Segoe UI" w:hAnsi="Segoe UI" w:cs="Segoe UI"/>
                <w:sz w:val="20"/>
                <w:szCs w:val="20"/>
              </w:rPr>
              <w:t>Role list</w:t>
            </w:r>
          </w:p>
        </w:tc>
        <w:tc>
          <w:tcPr>
            <w:tcW w:w="6570" w:type="dxa"/>
          </w:tcPr>
          <w:p w14:paraId="700E7466"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SharePoint list where details about roles are stored. This roles are used while provisioning Matters.</w:t>
            </w:r>
          </w:p>
        </w:tc>
      </w:tr>
      <w:tr w:rsidR="00E27C55" w:rsidRPr="00C54284" w14:paraId="62B62122" w14:textId="77777777" w:rsidTr="00E27C55">
        <w:tc>
          <w:tcPr>
            <w:tcW w:w="2898" w:type="dxa"/>
          </w:tcPr>
          <w:p w14:paraId="56D4D551" w14:textId="040D0105" w:rsidR="00E27C55" w:rsidRPr="00C54284" w:rsidRDefault="007A03B2" w:rsidP="00E27C55">
            <w:pPr>
              <w:rPr>
                <w:rFonts w:ascii="Segoe UI" w:hAnsi="Segoe UI" w:cs="Segoe UI"/>
                <w:sz w:val="20"/>
                <w:szCs w:val="20"/>
              </w:rPr>
            </w:pPr>
            <w:r w:rsidRPr="00C54284">
              <w:rPr>
                <w:rFonts w:ascii="Segoe UI" w:hAnsi="Segoe UI" w:cs="Segoe UI"/>
                <w:sz w:val="20"/>
                <w:szCs w:val="20"/>
              </w:rPr>
              <w:t xml:space="preserve">Matter Center </w:t>
            </w:r>
            <w:r w:rsidR="00E27C55" w:rsidRPr="00C54284">
              <w:rPr>
                <w:rFonts w:ascii="Segoe UI" w:hAnsi="Segoe UI" w:cs="Segoe UI"/>
                <w:sz w:val="20"/>
                <w:szCs w:val="20"/>
              </w:rPr>
              <w:t>Matter list</w:t>
            </w:r>
          </w:p>
        </w:tc>
        <w:tc>
          <w:tcPr>
            <w:tcW w:w="6570" w:type="dxa"/>
          </w:tcPr>
          <w:p w14:paraId="3E086276"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SharePoint list where details about matters are stored. These matter details are provided by user during provisioning matters. The list is populated for storing details. Otherwise, the list is not used anywhere in the App.</w:t>
            </w:r>
          </w:p>
        </w:tc>
      </w:tr>
      <w:tr w:rsidR="00E27C55" w:rsidRPr="00C54284" w14:paraId="60C5BCE1" w14:textId="77777777" w:rsidTr="00E27C55">
        <w:tc>
          <w:tcPr>
            <w:tcW w:w="2898" w:type="dxa"/>
          </w:tcPr>
          <w:p w14:paraId="0021EE25"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Pinned Matter Details</w:t>
            </w:r>
          </w:p>
        </w:tc>
        <w:tc>
          <w:tcPr>
            <w:tcW w:w="6570" w:type="dxa"/>
          </w:tcPr>
          <w:p w14:paraId="30B9BE49" w14:textId="4CDB9843" w:rsidR="00E27C55" w:rsidRPr="00C54284" w:rsidRDefault="00E27C55" w:rsidP="00B258DD">
            <w:pPr>
              <w:rPr>
                <w:rFonts w:ascii="Segoe UI" w:hAnsi="Segoe UI" w:cs="Segoe UI"/>
                <w:sz w:val="20"/>
                <w:szCs w:val="20"/>
              </w:rPr>
            </w:pPr>
            <w:r w:rsidRPr="00C54284">
              <w:rPr>
                <w:rFonts w:ascii="Segoe UI" w:hAnsi="Segoe UI" w:cs="Segoe UI"/>
                <w:sz w:val="20"/>
                <w:szCs w:val="20"/>
              </w:rPr>
              <w:t>SharePoint list where details about pinned matters for each user are stored</w:t>
            </w:r>
            <w:r w:rsidR="00744DEE">
              <w:rPr>
                <w:rFonts w:ascii="Segoe UI" w:hAnsi="Segoe UI" w:cs="Segoe UI"/>
                <w:sz w:val="20"/>
                <w:szCs w:val="20"/>
              </w:rPr>
              <w:t xml:space="preserve">, and </w:t>
            </w:r>
            <w:r w:rsidR="00E549D9">
              <w:rPr>
                <w:rFonts w:ascii="Segoe UI" w:hAnsi="Segoe UI" w:cs="Segoe UI"/>
                <w:sz w:val="20"/>
                <w:szCs w:val="20"/>
              </w:rPr>
              <w:t xml:space="preserve">list-items are </w:t>
            </w:r>
            <w:r w:rsidR="00744DEE">
              <w:rPr>
                <w:rFonts w:ascii="Segoe UI" w:hAnsi="Segoe UI" w:cs="Segoe UI"/>
                <w:sz w:val="20"/>
                <w:szCs w:val="20"/>
              </w:rPr>
              <w:t>visible only to its author</w:t>
            </w:r>
            <w:r w:rsidRPr="00C54284">
              <w:rPr>
                <w:rFonts w:ascii="Segoe UI" w:hAnsi="Segoe UI" w:cs="Segoe UI"/>
                <w:sz w:val="20"/>
                <w:szCs w:val="20"/>
              </w:rPr>
              <w:t>. Find pinned matters, pin matter and unpin matter operations use this list.</w:t>
            </w:r>
          </w:p>
        </w:tc>
      </w:tr>
      <w:tr w:rsidR="00E27C55" w:rsidRPr="00C54284" w14:paraId="2BF423B0" w14:textId="77777777" w:rsidTr="00E27C55">
        <w:tc>
          <w:tcPr>
            <w:tcW w:w="2898" w:type="dxa"/>
          </w:tcPr>
          <w:p w14:paraId="1CEBDB1B"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Pinned Document Details</w:t>
            </w:r>
          </w:p>
        </w:tc>
        <w:tc>
          <w:tcPr>
            <w:tcW w:w="6570" w:type="dxa"/>
          </w:tcPr>
          <w:p w14:paraId="1F416CB5" w14:textId="49834ADB" w:rsidR="00E27C55" w:rsidRPr="00C54284" w:rsidRDefault="00E27C55" w:rsidP="00E27C55">
            <w:pPr>
              <w:rPr>
                <w:rFonts w:ascii="Segoe UI" w:hAnsi="Segoe UI" w:cs="Segoe UI"/>
                <w:sz w:val="20"/>
                <w:szCs w:val="20"/>
              </w:rPr>
            </w:pPr>
            <w:r w:rsidRPr="00C54284">
              <w:rPr>
                <w:rFonts w:ascii="Segoe UI" w:hAnsi="Segoe UI" w:cs="Segoe UI"/>
                <w:sz w:val="20"/>
                <w:szCs w:val="20"/>
              </w:rPr>
              <w:t>SharePoint list where details about pinned documents for each user are stored</w:t>
            </w:r>
            <w:r w:rsidR="00E549D9">
              <w:rPr>
                <w:rFonts w:ascii="Segoe UI" w:hAnsi="Segoe UI" w:cs="Segoe UI"/>
                <w:sz w:val="20"/>
                <w:szCs w:val="20"/>
              </w:rPr>
              <w:t>, and list-items are visible to only its author</w:t>
            </w:r>
            <w:r w:rsidRPr="00C54284">
              <w:rPr>
                <w:rFonts w:ascii="Segoe UI" w:hAnsi="Segoe UI" w:cs="Segoe UI"/>
                <w:sz w:val="20"/>
                <w:szCs w:val="20"/>
              </w:rPr>
              <w:t>. Find pinned documents, pin document and unpin document operations use this list.</w:t>
            </w:r>
          </w:p>
        </w:tc>
      </w:tr>
      <w:tr w:rsidR="00E27C55" w:rsidRPr="00C54284" w14:paraId="33DA271C" w14:textId="77777777" w:rsidTr="00E27C55">
        <w:tc>
          <w:tcPr>
            <w:tcW w:w="2898" w:type="dxa"/>
          </w:tcPr>
          <w:p w14:paraId="5009D8CC"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Custom WCF Service</w:t>
            </w:r>
          </w:p>
        </w:tc>
        <w:tc>
          <w:tcPr>
            <w:tcW w:w="6570" w:type="dxa"/>
          </w:tcPr>
          <w:p w14:paraId="24CEFD5A"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Our custom WCF service is consumed from the apps (as asynchronous calls from pages). The service needs to be up and running for app launch and performing functionalities.</w:t>
            </w:r>
          </w:p>
        </w:tc>
      </w:tr>
      <w:tr w:rsidR="00E27C55" w:rsidRPr="00C54284" w:rsidDel="009928C2" w14:paraId="71D05F2C" w14:textId="03D8B6FE" w:rsidTr="00E27C55">
        <w:trPr>
          <w:del w:id="129" w:author="Saurabh Verma" w:date="2015-11-18T11:48:00Z"/>
        </w:trPr>
        <w:tc>
          <w:tcPr>
            <w:tcW w:w="2898" w:type="dxa"/>
          </w:tcPr>
          <w:p w14:paraId="531B269A" w14:textId="4710E2BF" w:rsidR="00E27C55" w:rsidRPr="00A34A12" w:rsidDel="009928C2" w:rsidRDefault="00E27C55" w:rsidP="00E27C55">
            <w:pPr>
              <w:rPr>
                <w:del w:id="130" w:author="Saurabh Verma" w:date="2015-11-18T11:48:00Z"/>
                <w:rFonts w:ascii="Segoe UI" w:hAnsi="Segoe UI" w:cs="Segoe UI"/>
                <w:sz w:val="20"/>
                <w:szCs w:val="20"/>
                <w:highlight w:val="yellow"/>
                <w:rPrChange w:id="131" w:author="Saurabh Verma" w:date="2015-11-18T11:15:00Z">
                  <w:rPr>
                    <w:del w:id="132" w:author="Saurabh Verma" w:date="2015-11-18T11:48:00Z"/>
                    <w:rFonts w:ascii="Segoe UI" w:hAnsi="Segoe UI" w:cs="Segoe UI"/>
                    <w:sz w:val="20"/>
                    <w:szCs w:val="20"/>
                  </w:rPr>
                </w:rPrChange>
              </w:rPr>
            </w:pPr>
            <w:del w:id="133" w:author="Saurabh Verma" w:date="2015-11-18T11:48:00Z">
              <w:r w:rsidRPr="00A34A12" w:rsidDel="009928C2">
                <w:rPr>
                  <w:rFonts w:ascii="Segoe UI" w:hAnsi="Segoe UI" w:cs="Segoe UI"/>
                  <w:sz w:val="20"/>
                  <w:szCs w:val="20"/>
                  <w:highlight w:val="yellow"/>
                  <w:rPrChange w:id="134" w:author="Saurabh Verma" w:date="2015-11-18T11:15:00Z">
                    <w:rPr>
                      <w:rFonts w:ascii="Segoe UI" w:hAnsi="Segoe UI" w:cs="Segoe UI"/>
                      <w:sz w:val="20"/>
                      <w:szCs w:val="20"/>
                    </w:rPr>
                  </w:rPrChange>
                </w:rPr>
                <w:delText>Save Search list</w:delText>
              </w:r>
            </w:del>
          </w:p>
        </w:tc>
        <w:tc>
          <w:tcPr>
            <w:tcW w:w="6570" w:type="dxa"/>
          </w:tcPr>
          <w:p w14:paraId="53A4BC15" w14:textId="6DD79E16" w:rsidR="00E27C55" w:rsidRPr="00A34A12" w:rsidDel="009928C2" w:rsidRDefault="00E27C55" w:rsidP="00E27C55">
            <w:pPr>
              <w:rPr>
                <w:del w:id="135" w:author="Saurabh Verma" w:date="2015-11-18T11:48:00Z"/>
                <w:rFonts w:ascii="Segoe UI" w:hAnsi="Segoe UI" w:cs="Segoe UI"/>
                <w:sz w:val="20"/>
                <w:szCs w:val="20"/>
                <w:highlight w:val="yellow"/>
                <w:rPrChange w:id="136" w:author="Saurabh Verma" w:date="2015-11-18T11:15:00Z">
                  <w:rPr>
                    <w:del w:id="137" w:author="Saurabh Verma" w:date="2015-11-18T11:48:00Z"/>
                    <w:rFonts w:ascii="Segoe UI" w:hAnsi="Segoe UI" w:cs="Segoe UI"/>
                    <w:sz w:val="20"/>
                    <w:szCs w:val="20"/>
                  </w:rPr>
                </w:rPrChange>
              </w:rPr>
            </w:pPr>
            <w:del w:id="138" w:author="Saurabh Verma" w:date="2015-11-18T11:48:00Z">
              <w:r w:rsidRPr="00A34A12" w:rsidDel="009928C2">
                <w:rPr>
                  <w:rFonts w:ascii="Segoe UI" w:hAnsi="Segoe UI" w:cs="Segoe UI"/>
                  <w:sz w:val="20"/>
                  <w:szCs w:val="20"/>
                  <w:highlight w:val="yellow"/>
                  <w:rPrChange w:id="139" w:author="Saurabh Verma" w:date="2015-11-18T11:15:00Z">
                    <w:rPr>
                      <w:rFonts w:ascii="Segoe UI" w:hAnsi="Segoe UI" w:cs="Segoe UI"/>
                      <w:sz w:val="20"/>
                      <w:szCs w:val="20"/>
                    </w:rPr>
                  </w:rPrChange>
                </w:rPr>
                <w:delText>SharePoint list where details about pinned searches are stored. Pin Search, Remove Save Search, Rename Search Name and Fetch Saved Searches operations use this list</w:delText>
              </w:r>
            </w:del>
          </w:p>
        </w:tc>
      </w:tr>
      <w:tr w:rsidR="003B5A71" w:rsidRPr="00C54284" w14:paraId="77833500" w14:textId="77777777" w:rsidTr="00E27C55">
        <w:tc>
          <w:tcPr>
            <w:tcW w:w="2898" w:type="dxa"/>
          </w:tcPr>
          <w:p w14:paraId="4DE5BA89" w14:textId="04003423" w:rsidR="003B5A71" w:rsidRPr="00C54284" w:rsidRDefault="003B5A71" w:rsidP="00E27C55">
            <w:pPr>
              <w:rPr>
                <w:rFonts w:ascii="Segoe UI" w:hAnsi="Segoe UI" w:cs="Segoe UI"/>
                <w:sz w:val="20"/>
                <w:szCs w:val="20"/>
              </w:rPr>
            </w:pPr>
            <w:r w:rsidRPr="00C54284">
              <w:rPr>
                <w:rFonts w:ascii="Segoe UI" w:hAnsi="Segoe UI" w:cs="Segoe UI"/>
                <w:sz w:val="20"/>
                <w:szCs w:val="20"/>
              </w:rPr>
              <w:t>Matter Center Help Section list</w:t>
            </w:r>
          </w:p>
        </w:tc>
        <w:tc>
          <w:tcPr>
            <w:tcW w:w="6570" w:type="dxa"/>
          </w:tcPr>
          <w:p w14:paraId="013208AB" w14:textId="4FCF326C" w:rsidR="003B5A71" w:rsidRPr="00C54284" w:rsidRDefault="003B5A71" w:rsidP="00DB273D">
            <w:pPr>
              <w:rPr>
                <w:rFonts w:ascii="Segoe UI" w:hAnsi="Segoe UI" w:cs="Segoe UI"/>
                <w:sz w:val="20"/>
                <w:szCs w:val="20"/>
              </w:rPr>
            </w:pPr>
            <w:r w:rsidRPr="00C54284">
              <w:rPr>
                <w:rFonts w:ascii="Segoe UI" w:hAnsi="Segoe UI" w:cs="Segoe UI"/>
                <w:sz w:val="20"/>
                <w:szCs w:val="20"/>
              </w:rPr>
              <w:t>SharePoint list where details about contextual section</w:t>
            </w:r>
            <w:r w:rsidR="00DB273D" w:rsidRPr="00C54284">
              <w:rPr>
                <w:rFonts w:ascii="Segoe UI" w:hAnsi="Segoe UI" w:cs="Segoe UI"/>
                <w:sz w:val="20"/>
                <w:szCs w:val="20"/>
              </w:rPr>
              <w:t>s</w:t>
            </w:r>
            <w:r w:rsidRPr="00C54284">
              <w:rPr>
                <w:rFonts w:ascii="Segoe UI" w:hAnsi="Segoe UI" w:cs="Segoe UI"/>
                <w:sz w:val="20"/>
                <w:szCs w:val="20"/>
              </w:rPr>
              <w:t xml:space="preserve"> </w:t>
            </w:r>
            <w:r w:rsidR="00DB273D" w:rsidRPr="00C54284">
              <w:rPr>
                <w:rFonts w:ascii="Segoe UI" w:hAnsi="Segoe UI" w:cs="Segoe UI"/>
                <w:sz w:val="20"/>
                <w:szCs w:val="20"/>
              </w:rPr>
              <w:t>are stored</w:t>
            </w:r>
          </w:p>
        </w:tc>
      </w:tr>
      <w:tr w:rsidR="003B5A71" w:rsidRPr="00C54284" w14:paraId="3278F86A" w14:textId="77777777" w:rsidTr="00E27C55">
        <w:tc>
          <w:tcPr>
            <w:tcW w:w="2898" w:type="dxa"/>
          </w:tcPr>
          <w:p w14:paraId="445E8E3F" w14:textId="2CE1D5E8" w:rsidR="003B5A71" w:rsidRPr="00C54284" w:rsidRDefault="003B5A71" w:rsidP="003B5A71">
            <w:pPr>
              <w:rPr>
                <w:rFonts w:ascii="Segoe UI" w:hAnsi="Segoe UI" w:cs="Segoe UI"/>
                <w:sz w:val="20"/>
                <w:szCs w:val="20"/>
              </w:rPr>
            </w:pPr>
            <w:r w:rsidRPr="00C54284">
              <w:rPr>
                <w:rFonts w:ascii="Segoe UI" w:hAnsi="Segoe UI" w:cs="Segoe UI"/>
                <w:sz w:val="20"/>
                <w:szCs w:val="20"/>
              </w:rPr>
              <w:lastRenderedPageBreak/>
              <w:t>Matter Center Help Links</w:t>
            </w:r>
          </w:p>
        </w:tc>
        <w:tc>
          <w:tcPr>
            <w:tcW w:w="6570" w:type="dxa"/>
          </w:tcPr>
          <w:p w14:paraId="7A83EF1C" w14:textId="5ACE27C2" w:rsidR="003B5A71" w:rsidRPr="00C54284" w:rsidRDefault="003B5A71" w:rsidP="00DB273D">
            <w:pPr>
              <w:rPr>
                <w:rFonts w:ascii="Segoe UI" w:hAnsi="Segoe UI" w:cs="Segoe UI"/>
                <w:sz w:val="20"/>
                <w:szCs w:val="20"/>
              </w:rPr>
            </w:pPr>
            <w:r w:rsidRPr="00C54284">
              <w:rPr>
                <w:rFonts w:ascii="Segoe UI" w:hAnsi="Segoe UI" w:cs="Segoe UI"/>
                <w:sz w:val="20"/>
                <w:szCs w:val="20"/>
              </w:rPr>
              <w:t xml:space="preserve">SharePoint list where details about contextual </w:t>
            </w:r>
            <w:r w:rsidR="00DB273D" w:rsidRPr="00C54284">
              <w:rPr>
                <w:rFonts w:ascii="Segoe UI" w:hAnsi="Segoe UI" w:cs="Segoe UI"/>
                <w:sz w:val="20"/>
                <w:szCs w:val="20"/>
              </w:rPr>
              <w:t>help links are stored</w:t>
            </w:r>
          </w:p>
        </w:tc>
      </w:tr>
    </w:tbl>
    <w:p w14:paraId="61E00A40" w14:textId="77777777" w:rsidR="00E27C55" w:rsidRPr="00C54284" w:rsidRDefault="00E27C55" w:rsidP="00E27C55">
      <w:pPr>
        <w:rPr>
          <w:rFonts w:ascii="Segoe UI" w:hAnsi="Segoe UI" w:cs="Segoe UI"/>
        </w:rPr>
      </w:pPr>
    </w:p>
    <w:p w14:paraId="6AF62F69" w14:textId="77777777" w:rsidR="00E27C55" w:rsidRPr="00C54284" w:rsidRDefault="00E27C55" w:rsidP="00E27C55">
      <w:pPr>
        <w:ind w:left="360"/>
        <w:rPr>
          <w:rFonts w:ascii="Segoe UI" w:hAnsi="Segoe UI" w:cs="Segoe UI"/>
        </w:rPr>
      </w:pPr>
    </w:p>
    <w:p w14:paraId="0185BA25" w14:textId="66C7FE54" w:rsidR="00E27C55" w:rsidRPr="00C54284" w:rsidRDefault="00E27C55" w:rsidP="0088376A">
      <w:pPr>
        <w:pStyle w:val="Heading40"/>
        <w:numPr>
          <w:ilvl w:val="3"/>
          <w:numId w:val="288"/>
        </w:numPr>
        <w:rPr>
          <w:rFonts w:ascii="Segoe UI" w:hAnsi="Segoe UI" w:cs="Segoe UI"/>
          <w:i w:val="0"/>
        </w:rPr>
      </w:pPr>
      <w:bookmarkStart w:id="140" w:name="_Toc131477563"/>
      <w:r w:rsidRPr="00C54284">
        <w:rPr>
          <w:rFonts w:ascii="Segoe UI" w:hAnsi="Segoe UI" w:cs="Segoe UI"/>
          <w:i w:val="0"/>
        </w:rPr>
        <w:t>Availability</w:t>
      </w:r>
      <w:bookmarkEnd w:id="140"/>
    </w:p>
    <w:p w14:paraId="0242DF9B" w14:textId="77777777" w:rsidR="00E27C55" w:rsidRPr="00C54284" w:rsidRDefault="00E27C55" w:rsidP="00E27C55">
      <w:pPr>
        <w:rPr>
          <w:rFonts w:ascii="Segoe UI" w:hAnsi="Segoe UI" w:cs="Segoe UI"/>
        </w:rPr>
      </w:pPr>
    </w:p>
    <w:p w14:paraId="5A88FFB2" w14:textId="77777777" w:rsidR="00E27C55" w:rsidRPr="00C54284" w:rsidRDefault="00E27C55" w:rsidP="00E27C55">
      <w:pPr>
        <w:ind w:left="720"/>
        <w:rPr>
          <w:rFonts w:ascii="Segoe UI" w:hAnsi="Segoe UI" w:cs="Segoe UI"/>
          <w:sz w:val="20"/>
          <w:szCs w:val="20"/>
        </w:rPr>
      </w:pPr>
      <w:r w:rsidRPr="00C54284">
        <w:rPr>
          <w:rFonts w:ascii="Segoe UI" w:hAnsi="Segoe UI" w:cs="Segoe UI"/>
          <w:b/>
          <w:sz w:val="20"/>
          <w:szCs w:val="20"/>
        </w:rPr>
        <w:t>Windows Azure</w:t>
      </w:r>
      <w:r w:rsidRPr="00C54284">
        <w:rPr>
          <w:rFonts w:ascii="Segoe UI" w:hAnsi="Segoe UI" w:cs="Segoe UI"/>
          <w:sz w:val="20"/>
          <w:szCs w:val="20"/>
        </w:rPr>
        <w:t>: The availability of apps depends on the availability of websites for UI and service. These websites will be unavailable for a brief period when publishing is performed on them after some logical/configuration updates.</w:t>
      </w:r>
    </w:p>
    <w:p w14:paraId="54C63274" w14:textId="77777777" w:rsidR="00E27C55" w:rsidRPr="00C54284" w:rsidRDefault="00E27C55" w:rsidP="00E27C55">
      <w:pPr>
        <w:ind w:left="720"/>
        <w:rPr>
          <w:rFonts w:ascii="Segoe UI" w:hAnsi="Segoe UI" w:cs="Segoe UI"/>
          <w:sz w:val="20"/>
          <w:szCs w:val="20"/>
        </w:rPr>
      </w:pPr>
      <w:r w:rsidRPr="00C54284">
        <w:rPr>
          <w:rFonts w:ascii="Segoe UI" w:hAnsi="Segoe UI" w:cs="Segoe UI"/>
          <w:sz w:val="20"/>
          <w:szCs w:val="20"/>
        </w:rPr>
        <w:t>Also server maintenance may make the apps unavailable.</w:t>
      </w:r>
    </w:p>
    <w:p w14:paraId="528A751D" w14:textId="77777777" w:rsidR="00E27C55" w:rsidRPr="00C54284" w:rsidRDefault="00E27C55" w:rsidP="00E27C55">
      <w:pPr>
        <w:ind w:left="720"/>
        <w:rPr>
          <w:rFonts w:ascii="Segoe UI" w:hAnsi="Segoe UI" w:cs="Segoe UI"/>
          <w:sz w:val="20"/>
          <w:szCs w:val="20"/>
        </w:rPr>
      </w:pPr>
    </w:p>
    <w:p w14:paraId="24BBC5BC" w14:textId="77777777" w:rsidR="00E27C55" w:rsidRPr="00C54284" w:rsidRDefault="00E27C55" w:rsidP="00E27C55">
      <w:pPr>
        <w:ind w:left="720"/>
        <w:rPr>
          <w:rFonts w:ascii="Segoe UI" w:hAnsi="Segoe UI" w:cs="Segoe UI"/>
          <w:sz w:val="20"/>
          <w:szCs w:val="20"/>
        </w:rPr>
      </w:pPr>
      <w:r w:rsidRPr="00C54284">
        <w:rPr>
          <w:rFonts w:ascii="Segoe UI" w:hAnsi="Segoe UI" w:cs="Segoe UI"/>
          <w:b/>
          <w:sz w:val="20"/>
          <w:szCs w:val="20"/>
        </w:rPr>
        <w:t>Law Firm On-Premise IIS</w:t>
      </w:r>
      <w:r w:rsidRPr="00C54284">
        <w:rPr>
          <w:rFonts w:ascii="Segoe UI" w:hAnsi="Segoe UI" w:cs="Segoe UI"/>
          <w:sz w:val="20"/>
          <w:szCs w:val="20"/>
        </w:rPr>
        <w:t>: The availability of apps depends on the availability of websites for UI and service. These websites will be unavailable for a brief period when publishing is performed on them after some logical/configuration updates and when IIS reset is performed on the server</w:t>
      </w:r>
    </w:p>
    <w:p w14:paraId="529D7BDC" w14:textId="77777777" w:rsidR="00E27C55" w:rsidRPr="00C54284" w:rsidRDefault="00E27C55" w:rsidP="00E27C55">
      <w:pPr>
        <w:ind w:left="720"/>
        <w:rPr>
          <w:rFonts w:ascii="Segoe UI" w:hAnsi="Segoe UI" w:cs="Segoe UI"/>
          <w:sz w:val="20"/>
          <w:szCs w:val="20"/>
        </w:rPr>
      </w:pPr>
      <w:r w:rsidRPr="00C54284">
        <w:rPr>
          <w:rFonts w:ascii="Segoe UI" w:hAnsi="Segoe UI" w:cs="Segoe UI"/>
          <w:sz w:val="20"/>
          <w:szCs w:val="20"/>
        </w:rPr>
        <w:t>Also server maintenance, may make the apps unavailable. All these maintenance and publishing activities are performed by law firm IT teams.</w:t>
      </w:r>
    </w:p>
    <w:p w14:paraId="7EA59A75" w14:textId="77777777" w:rsidR="00E27C55" w:rsidRPr="00C54284" w:rsidRDefault="00E27C55" w:rsidP="00E27C55">
      <w:pPr>
        <w:ind w:left="720"/>
        <w:rPr>
          <w:rFonts w:ascii="Segoe UI" w:hAnsi="Segoe UI" w:cs="Segoe UI"/>
        </w:rPr>
      </w:pPr>
    </w:p>
    <w:p w14:paraId="32237E27" w14:textId="77777777" w:rsidR="00E27C55" w:rsidRPr="00C54284" w:rsidRDefault="00E27C55" w:rsidP="0088376A">
      <w:pPr>
        <w:pStyle w:val="Heading40"/>
        <w:numPr>
          <w:ilvl w:val="3"/>
          <w:numId w:val="288"/>
        </w:numPr>
        <w:rPr>
          <w:rFonts w:ascii="Segoe UI" w:hAnsi="Segoe UI" w:cs="Segoe UI"/>
          <w:i w:val="0"/>
        </w:rPr>
      </w:pPr>
      <w:bookmarkStart w:id="141" w:name="_Toc131477564"/>
      <w:r w:rsidRPr="00C54284">
        <w:rPr>
          <w:rFonts w:ascii="Segoe UI" w:hAnsi="Segoe UI" w:cs="Segoe UI"/>
          <w:i w:val="0"/>
        </w:rPr>
        <w:t>Reliability</w:t>
      </w:r>
      <w:bookmarkEnd w:id="141"/>
    </w:p>
    <w:p w14:paraId="16AB7D8E" w14:textId="77777777" w:rsidR="00E27C55" w:rsidRPr="00C54284" w:rsidRDefault="00E27C55" w:rsidP="00E27C55">
      <w:pPr>
        <w:rPr>
          <w:rFonts w:ascii="Segoe UI" w:hAnsi="Segoe UI" w:cs="Segoe UI"/>
        </w:rPr>
      </w:pPr>
    </w:p>
    <w:p w14:paraId="4BFC6CD4" w14:textId="77777777" w:rsidR="00E27C55" w:rsidRPr="00C54284" w:rsidRDefault="00E27C55" w:rsidP="00E27C55">
      <w:pPr>
        <w:ind w:left="720"/>
        <w:rPr>
          <w:rFonts w:ascii="Segoe UI" w:hAnsi="Segoe UI" w:cs="Segoe UI"/>
          <w:sz w:val="20"/>
          <w:szCs w:val="20"/>
        </w:rPr>
      </w:pPr>
      <w:r w:rsidRPr="00C54284">
        <w:rPr>
          <w:rFonts w:ascii="Segoe UI" w:hAnsi="Segoe UI" w:cs="Segoe UI"/>
          <w:b/>
          <w:sz w:val="20"/>
          <w:szCs w:val="20"/>
        </w:rPr>
        <w:t>Windows Azure</w:t>
      </w:r>
      <w:r w:rsidRPr="00C54284">
        <w:rPr>
          <w:rFonts w:ascii="Segoe UI" w:hAnsi="Segoe UI" w:cs="Segoe UI"/>
          <w:sz w:val="20"/>
          <w:szCs w:val="20"/>
        </w:rPr>
        <w:t>: The reliability of apps depends on the integrity of data as handled by SharePoint. Service does not stores any data within it and hence if down can be restored by re-publishing.</w:t>
      </w:r>
    </w:p>
    <w:p w14:paraId="2DE7DC5B" w14:textId="77777777" w:rsidR="00E27C55" w:rsidRPr="00C54284" w:rsidRDefault="00E27C55" w:rsidP="00E27C55">
      <w:pPr>
        <w:ind w:left="720"/>
        <w:rPr>
          <w:rFonts w:ascii="Segoe UI" w:hAnsi="Segoe UI" w:cs="Segoe UI"/>
          <w:sz w:val="20"/>
          <w:szCs w:val="20"/>
        </w:rPr>
      </w:pPr>
    </w:p>
    <w:p w14:paraId="32FD52A5" w14:textId="77777777" w:rsidR="00E27C55" w:rsidRPr="00C54284" w:rsidRDefault="00E27C55" w:rsidP="00E27C55">
      <w:pPr>
        <w:ind w:left="720"/>
        <w:rPr>
          <w:rFonts w:ascii="Segoe UI" w:hAnsi="Segoe UI" w:cs="Segoe UI"/>
          <w:sz w:val="20"/>
          <w:szCs w:val="20"/>
        </w:rPr>
      </w:pPr>
      <w:r w:rsidRPr="00C54284">
        <w:rPr>
          <w:rFonts w:ascii="Segoe UI" w:hAnsi="Segoe UI" w:cs="Segoe UI"/>
          <w:b/>
          <w:sz w:val="20"/>
          <w:szCs w:val="20"/>
        </w:rPr>
        <w:t>Law Firm On-Premise IIS</w:t>
      </w:r>
      <w:r w:rsidRPr="00C54284">
        <w:rPr>
          <w:rFonts w:ascii="Segoe UI" w:hAnsi="Segoe UI" w:cs="Segoe UI"/>
          <w:sz w:val="20"/>
          <w:szCs w:val="20"/>
        </w:rPr>
        <w:t>: The reliability of apps depends on the integrity of data as handled by SharePoint. Service does not stores any data within it and hence if down can be restored by re-publishing or recreating the website in IIS on the server.</w:t>
      </w:r>
    </w:p>
    <w:p w14:paraId="3B5857A3" w14:textId="77777777" w:rsidR="00E27C55" w:rsidRPr="00C54284" w:rsidRDefault="00E27C55" w:rsidP="00E27C55">
      <w:pPr>
        <w:ind w:left="720"/>
        <w:rPr>
          <w:rFonts w:ascii="Segoe UI" w:hAnsi="Segoe UI" w:cs="Segoe UI"/>
        </w:rPr>
      </w:pPr>
    </w:p>
    <w:p w14:paraId="4726DDEF" w14:textId="77777777" w:rsidR="00E27C55" w:rsidRPr="00C54284" w:rsidRDefault="00E27C55" w:rsidP="0088376A">
      <w:pPr>
        <w:pStyle w:val="Heading40"/>
        <w:numPr>
          <w:ilvl w:val="3"/>
          <w:numId w:val="288"/>
        </w:numPr>
        <w:rPr>
          <w:rFonts w:ascii="Segoe UI" w:hAnsi="Segoe UI" w:cs="Segoe UI"/>
          <w:i w:val="0"/>
        </w:rPr>
      </w:pPr>
      <w:bookmarkStart w:id="142" w:name="_Toc131477565"/>
      <w:r w:rsidRPr="00C54284">
        <w:rPr>
          <w:rFonts w:ascii="Segoe UI" w:hAnsi="Segoe UI" w:cs="Segoe UI"/>
          <w:i w:val="0"/>
        </w:rPr>
        <w:t>Safety</w:t>
      </w:r>
      <w:bookmarkEnd w:id="142"/>
    </w:p>
    <w:p w14:paraId="391CEBDF" w14:textId="77777777" w:rsidR="00E27C55" w:rsidRPr="00C54284" w:rsidRDefault="00E27C55" w:rsidP="00E27C55">
      <w:pPr>
        <w:rPr>
          <w:rFonts w:ascii="Segoe UI" w:hAnsi="Segoe UI" w:cs="Segoe UI"/>
        </w:rPr>
      </w:pPr>
    </w:p>
    <w:p w14:paraId="25919FE2" w14:textId="77777777" w:rsidR="00E27C55" w:rsidRPr="00C54284" w:rsidRDefault="00E27C55" w:rsidP="00E27C55">
      <w:pPr>
        <w:ind w:left="720"/>
        <w:rPr>
          <w:rFonts w:ascii="Segoe UI" w:hAnsi="Segoe UI" w:cs="Segoe UI"/>
          <w:sz w:val="20"/>
          <w:szCs w:val="20"/>
        </w:rPr>
      </w:pPr>
      <w:r w:rsidRPr="00C54284">
        <w:rPr>
          <w:rFonts w:ascii="Segoe UI" w:hAnsi="Segoe UI" w:cs="Segoe UI"/>
          <w:b/>
          <w:sz w:val="20"/>
          <w:szCs w:val="20"/>
        </w:rPr>
        <w:t>Windows Azure</w:t>
      </w:r>
      <w:r w:rsidRPr="00C54284">
        <w:rPr>
          <w:rFonts w:ascii="Segoe UI" w:hAnsi="Segoe UI" w:cs="Segoe UI"/>
          <w:sz w:val="20"/>
          <w:szCs w:val="20"/>
        </w:rPr>
        <w:t>: No custom handling done to support safety. Apps support default safety as provided by SharePoint and/or Windows Azure.</w:t>
      </w:r>
    </w:p>
    <w:p w14:paraId="5EAF5AB8" w14:textId="77777777" w:rsidR="00E27C55" w:rsidRPr="00C54284" w:rsidRDefault="00E27C55" w:rsidP="00E27C55">
      <w:pPr>
        <w:ind w:left="720"/>
        <w:rPr>
          <w:rFonts w:ascii="Segoe UI" w:hAnsi="Segoe UI" w:cs="Segoe UI"/>
          <w:sz w:val="20"/>
          <w:szCs w:val="20"/>
        </w:rPr>
      </w:pPr>
    </w:p>
    <w:p w14:paraId="083838D6" w14:textId="77777777" w:rsidR="00E27C55" w:rsidRPr="00C54284" w:rsidRDefault="00E27C55" w:rsidP="00E27C55">
      <w:pPr>
        <w:ind w:left="720"/>
        <w:rPr>
          <w:rFonts w:ascii="Segoe UI" w:hAnsi="Segoe UI" w:cs="Segoe UI"/>
          <w:sz w:val="20"/>
          <w:szCs w:val="20"/>
        </w:rPr>
      </w:pPr>
      <w:r w:rsidRPr="00C54284">
        <w:rPr>
          <w:rFonts w:ascii="Segoe UI" w:hAnsi="Segoe UI" w:cs="Segoe UI"/>
          <w:b/>
          <w:sz w:val="20"/>
          <w:szCs w:val="20"/>
        </w:rPr>
        <w:t>Law Firm On-Premise IIS</w:t>
      </w:r>
      <w:r w:rsidRPr="00C54284">
        <w:rPr>
          <w:rFonts w:ascii="Segoe UI" w:hAnsi="Segoe UI" w:cs="Segoe UI"/>
          <w:sz w:val="20"/>
          <w:szCs w:val="20"/>
        </w:rPr>
        <w:t>: No custom handling done to support safety. Apps support default safety as provided by SharePoint and/or IIS on server.</w:t>
      </w:r>
    </w:p>
    <w:p w14:paraId="6FE9241C" w14:textId="77777777" w:rsidR="00E27C55" w:rsidRPr="00C54284" w:rsidRDefault="00E27C55" w:rsidP="00E27C55">
      <w:pPr>
        <w:ind w:left="720"/>
        <w:rPr>
          <w:rFonts w:ascii="Segoe UI" w:hAnsi="Segoe UI" w:cs="Segoe UI"/>
        </w:rPr>
      </w:pPr>
    </w:p>
    <w:p w14:paraId="5E1B331E" w14:textId="77777777" w:rsidR="00E27C55" w:rsidRPr="00C54284" w:rsidRDefault="00E27C55" w:rsidP="0088376A">
      <w:pPr>
        <w:pStyle w:val="Heading40"/>
        <w:numPr>
          <w:ilvl w:val="3"/>
          <w:numId w:val="288"/>
        </w:numPr>
        <w:rPr>
          <w:rFonts w:ascii="Segoe UI" w:hAnsi="Segoe UI" w:cs="Segoe UI"/>
          <w:i w:val="0"/>
        </w:rPr>
      </w:pPr>
      <w:bookmarkStart w:id="143" w:name="_Toc131477568"/>
      <w:r w:rsidRPr="00C54284">
        <w:rPr>
          <w:rFonts w:ascii="Segoe UI" w:hAnsi="Segoe UI" w:cs="Segoe UI"/>
          <w:i w:val="0"/>
        </w:rPr>
        <w:t>Maintainability</w:t>
      </w:r>
      <w:bookmarkEnd w:id="143"/>
    </w:p>
    <w:p w14:paraId="5484E3EF" w14:textId="77777777" w:rsidR="00E27C55" w:rsidRPr="00C54284" w:rsidRDefault="00E27C55" w:rsidP="00E27C55">
      <w:pPr>
        <w:ind w:left="720"/>
        <w:rPr>
          <w:rFonts w:ascii="Segoe UI" w:hAnsi="Segoe UI" w:cs="Segoe UI"/>
          <w:sz w:val="20"/>
          <w:szCs w:val="20"/>
        </w:rPr>
      </w:pPr>
      <w:r w:rsidRPr="00C54284">
        <w:rPr>
          <w:rFonts w:ascii="Segoe UI" w:hAnsi="Segoe UI" w:cs="Segoe UI"/>
          <w:b/>
          <w:sz w:val="20"/>
          <w:szCs w:val="20"/>
        </w:rPr>
        <w:t>Windows Azure</w:t>
      </w:r>
      <w:r w:rsidRPr="00C54284">
        <w:rPr>
          <w:rFonts w:ascii="Segoe UI" w:hAnsi="Segoe UI" w:cs="Segoe UI"/>
          <w:sz w:val="20"/>
          <w:szCs w:val="20"/>
        </w:rPr>
        <w:t>: The apps are maintainable as they follow 3 layer architecture with separation of presentation, service and utility layer. Also SharePoint component will require minimum updates if redeployed after changes.</w:t>
      </w:r>
    </w:p>
    <w:p w14:paraId="09292018" w14:textId="77777777" w:rsidR="00E27C55" w:rsidRPr="00C54284" w:rsidRDefault="00E27C55" w:rsidP="00E27C55">
      <w:pPr>
        <w:ind w:left="720"/>
        <w:rPr>
          <w:rFonts w:ascii="Segoe UI" w:hAnsi="Segoe UI" w:cs="Segoe UI"/>
          <w:sz w:val="20"/>
          <w:szCs w:val="20"/>
        </w:rPr>
      </w:pPr>
    </w:p>
    <w:p w14:paraId="09C0EB26" w14:textId="77777777" w:rsidR="00E27C55" w:rsidRPr="00C54284" w:rsidRDefault="00E27C55" w:rsidP="00E27C55">
      <w:pPr>
        <w:ind w:left="720"/>
        <w:rPr>
          <w:rFonts w:ascii="Segoe UI" w:hAnsi="Segoe UI" w:cs="Segoe UI"/>
          <w:sz w:val="20"/>
          <w:szCs w:val="20"/>
        </w:rPr>
      </w:pPr>
      <w:r w:rsidRPr="00C54284">
        <w:rPr>
          <w:rFonts w:ascii="Segoe UI" w:hAnsi="Segoe UI" w:cs="Segoe UI"/>
          <w:b/>
          <w:sz w:val="20"/>
          <w:szCs w:val="20"/>
        </w:rPr>
        <w:t>Law Firm On-Premise IIS</w:t>
      </w:r>
      <w:r w:rsidRPr="00C54284">
        <w:rPr>
          <w:rFonts w:ascii="Segoe UI" w:hAnsi="Segoe UI" w:cs="Segoe UI"/>
          <w:sz w:val="20"/>
          <w:szCs w:val="20"/>
        </w:rPr>
        <w:t xml:space="preserve">: The apps are maintainable as they follow 3 layer architecture with separation of presentation, service and utility layer. Also SharePoint component does not require to undergo major </w:t>
      </w:r>
      <w:r w:rsidRPr="00C54284">
        <w:rPr>
          <w:rFonts w:ascii="Segoe UI" w:hAnsi="Segoe UI" w:cs="Segoe UI"/>
          <w:sz w:val="20"/>
          <w:szCs w:val="20"/>
        </w:rPr>
        <w:lastRenderedPageBreak/>
        <w:t>updates if redeployed after changes. Websites for both UI and service layer will go down in case of an IIS reset on the server</w:t>
      </w:r>
    </w:p>
    <w:p w14:paraId="4909CDA5" w14:textId="77777777" w:rsidR="00E27C55" w:rsidRPr="00C54284" w:rsidRDefault="00E27C55" w:rsidP="0088376A">
      <w:pPr>
        <w:pStyle w:val="Heading40"/>
        <w:numPr>
          <w:ilvl w:val="3"/>
          <w:numId w:val="288"/>
        </w:numPr>
        <w:rPr>
          <w:rFonts w:ascii="Segoe UI" w:hAnsi="Segoe UI" w:cs="Segoe UI"/>
          <w:i w:val="0"/>
        </w:rPr>
      </w:pPr>
      <w:r w:rsidRPr="00C54284">
        <w:rPr>
          <w:rFonts w:ascii="Segoe UI" w:hAnsi="Segoe UI" w:cs="Segoe UI"/>
          <w:i w:val="0"/>
        </w:rPr>
        <w:t>Storage Requirement</w:t>
      </w:r>
    </w:p>
    <w:p w14:paraId="18231FAA" w14:textId="77777777" w:rsidR="00E27C55" w:rsidRPr="00C54284" w:rsidRDefault="00E27C55" w:rsidP="00E27C55">
      <w:pPr>
        <w:pStyle w:val="Body"/>
        <w:ind w:left="720"/>
        <w:rPr>
          <w:rFonts w:ascii="Segoe UI" w:hAnsi="Segoe UI" w:cs="Segoe UI"/>
        </w:rPr>
      </w:pPr>
      <w:r w:rsidRPr="00C54284">
        <w:rPr>
          <w:rFonts w:ascii="Segoe UI" w:hAnsi="Segoe UI" w:cs="Segoe UI"/>
          <w:b/>
        </w:rPr>
        <w:t>Windows Azure:</w:t>
      </w:r>
      <w:r w:rsidRPr="00C54284">
        <w:rPr>
          <w:rFonts w:ascii="Segoe UI" w:hAnsi="Segoe UI" w:cs="Segoe UI"/>
        </w:rPr>
        <w:t xml:space="preserve"> The storage space for each site collection will be dependent on the space allocated by the administrator. The max limit for the site collection depends the Office 365 SKU and the storage of quota allocated for the site collection. For e.g. Office 365 E3 vs. E4 and the size it allows the site collection to be. 500MB vs. 1 TB. This is configurable and can be extended depending on the storage available in the tenant</w:t>
      </w:r>
    </w:p>
    <w:p w14:paraId="168285BE" w14:textId="77777777" w:rsidR="00E27C55" w:rsidRPr="00C54284" w:rsidRDefault="00E27C55" w:rsidP="00E27C55">
      <w:pPr>
        <w:pStyle w:val="Body"/>
        <w:ind w:left="720"/>
        <w:rPr>
          <w:rFonts w:ascii="Segoe UI" w:hAnsi="Segoe UI" w:cs="Segoe UI"/>
        </w:rPr>
      </w:pPr>
      <w:r w:rsidRPr="00C54284">
        <w:rPr>
          <w:rFonts w:ascii="Segoe UI" w:hAnsi="Segoe UI" w:cs="Segoe UI"/>
          <w:b/>
        </w:rPr>
        <w:t>Law Firm On-Premise IIS</w:t>
      </w:r>
      <w:r w:rsidRPr="00C54284">
        <w:rPr>
          <w:rFonts w:ascii="Segoe UI" w:hAnsi="Segoe UI" w:cs="Segoe UI"/>
        </w:rPr>
        <w:t>: The storage space for each site collection will be dependent on the SQL Server that will be used on the On Premise server.</w:t>
      </w:r>
    </w:p>
    <w:p w14:paraId="28517A5B" w14:textId="77777777" w:rsidR="00E27C55" w:rsidRPr="00C54284" w:rsidRDefault="00E27C55" w:rsidP="00E27C55">
      <w:pPr>
        <w:rPr>
          <w:rFonts w:ascii="Segoe UI" w:hAnsi="Segoe UI" w:cs="Segoe UI"/>
        </w:rPr>
      </w:pPr>
      <w:r w:rsidRPr="00C54284">
        <w:rPr>
          <w:rFonts w:ascii="Segoe UI" w:hAnsi="Segoe UI" w:cs="Segoe UI"/>
          <w:szCs w:val="20"/>
        </w:rPr>
        <w:tab/>
      </w:r>
    </w:p>
    <w:p w14:paraId="58CFAE9A" w14:textId="3C6180B4" w:rsidR="00E27C55" w:rsidRPr="00C54284" w:rsidRDefault="00E27C55" w:rsidP="0088376A">
      <w:pPr>
        <w:pStyle w:val="Heading30"/>
        <w:numPr>
          <w:ilvl w:val="2"/>
          <w:numId w:val="288"/>
        </w:numPr>
        <w:rPr>
          <w:rFonts w:ascii="Segoe UI" w:hAnsi="Segoe UI" w:cs="Segoe UI"/>
        </w:rPr>
      </w:pPr>
      <w:bookmarkStart w:id="144" w:name="_Toc384144756"/>
      <w:bookmarkStart w:id="145" w:name="_Toc384225739"/>
      <w:bookmarkStart w:id="146" w:name="_Toc384230391"/>
      <w:bookmarkStart w:id="147" w:name="_Toc384144757"/>
      <w:bookmarkStart w:id="148" w:name="_Toc384225740"/>
      <w:bookmarkStart w:id="149" w:name="_Toc384230392"/>
      <w:bookmarkStart w:id="150" w:name="_Toc384144758"/>
      <w:bookmarkStart w:id="151" w:name="_Toc384225741"/>
      <w:bookmarkStart w:id="152" w:name="_Toc384230393"/>
      <w:bookmarkStart w:id="153" w:name="_Toc384144759"/>
      <w:bookmarkStart w:id="154" w:name="_Toc384225742"/>
      <w:bookmarkStart w:id="155" w:name="_Toc384230394"/>
      <w:bookmarkStart w:id="156" w:name="_Toc131477569"/>
      <w:bookmarkStart w:id="157" w:name="_Toc393127913"/>
      <w:bookmarkStart w:id="158" w:name="_Toc426022659"/>
      <w:bookmarkEnd w:id="144"/>
      <w:bookmarkEnd w:id="145"/>
      <w:bookmarkEnd w:id="146"/>
      <w:bookmarkEnd w:id="147"/>
      <w:bookmarkEnd w:id="148"/>
      <w:bookmarkEnd w:id="149"/>
      <w:bookmarkEnd w:id="150"/>
      <w:bookmarkEnd w:id="151"/>
      <w:bookmarkEnd w:id="152"/>
      <w:bookmarkEnd w:id="153"/>
      <w:bookmarkEnd w:id="154"/>
      <w:bookmarkEnd w:id="155"/>
      <w:r w:rsidRPr="00C54284">
        <w:rPr>
          <w:rFonts w:ascii="Segoe UI" w:hAnsi="Segoe UI" w:cs="Segoe UI"/>
        </w:rPr>
        <w:t>Security</w:t>
      </w:r>
      <w:bookmarkEnd w:id="156"/>
      <w:bookmarkEnd w:id="157"/>
      <w:bookmarkEnd w:id="158"/>
    </w:p>
    <w:p w14:paraId="326A36F8" w14:textId="77777777" w:rsidR="00E27C55" w:rsidRPr="00C54284" w:rsidRDefault="00E27C55" w:rsidP="00E27C55">
      <w:pPr>
        <w:ind w:left="720"/>
        <w:rPr>
          <w:rFonts w:ascii="Segoe UI" w:hAnsi="Segoe UI" w:cs="Segoe UI"/>
          <w:b/>
          <w:sz w:val="20"/>
          <w:szCs w:val="20"/>
        </w:rPr>
      </w:pPr>
      <w:r w:rsidRPr="00C54284">
        <w:rPr>
          <w:rFonts w:ascii="Segoe UI" w:hAnsi="Segoe UI" w:cs="Segoe UI"/>
          <w:b/>
          <w:sz w:val="20"/>
          <w:szCs w:val="20"/>
        </w:rPr>
        <w:t>Windows Azure:</w:t>
      </w:r>
    </w:p>
    <w:p w14:paraId="2FCB8696" w14:textId="77777777" w:rsidR="00E27C55" w:rsidRPr="00C54284" w:rsidRDefault="00E27C55" w:rsidP="00E27C55">
      <w:pPr>
        <w:ind w:left="720"/>
        <w:rPr>
          <w:rFonts w:ascii="Segoe UI" w:hAnsi="Segoe UI" w:cs="Segoe UI"/>
          <w:sz w:val="20"/>
          <w:szCs w:val="20"/>
        </w:rPr>
      </w:pPr>
      <w:r w:rsidRPr="00C54284">
        <w:rPr>
          <w:rFonts w:ascii="Segoe UI" w:hAnsi="Segoe UI" w:cs="Segoe UI"/>
          <w:sz w:val="20"/>
          <w:szCs w:val="20"/>
        </w:rPr>
        <w:t>On a whole, the security in app is handled by RefreshToken. This RefreshToken is retrieved from SharePoint on login. Encrypted RefreshToken is then saved in secure cookies to be used in future app launch. RefreshToken is valid for 10 hours. To access data from SharePoint we use RefreshToken to generate AccessToken and then using AccessToken we create SharePoint’s context.</w:t>
      </w:r>
    </w:p>
    <w:p w14:paraId="2DF6EEB4" w14:textId="77777777" w:rsidR="00E27C55" w:rsidRPr="00C54284" w:rsidRDefault="00E27C55" w:rsidP="00E27C55">
      <w:pPr>
        <w:ind w:left="720"/>
        <w:rPr>
          <w:rFonts w:ascii="Segoe UI" w:hAnsi="Segoe UI" w:cs="Segoe UI"/>
          <w:sz w:val="20"/>
          <w:szCs w:val="20"/>
        </w:rPr>
      </w:pPr>
    </w:p>
    <w:p w14:paraId="75302A6E" w14:textId="77777777" w:rsidR="00E27C55" w:rsidRPr="00C54284" w:rsidRDefault="00E27C55" w:rsidP="00E27C55">
      <w:pPr>
        <w:ind w:left="720"/>
        <w:rPr>
          <w:rFonts w:ascii="Segoe UI" w:hAnsi="Segoe UI" w:cs="Segoe UI"/>
          <w:sz w:val="20"/>
          <w:szCs w:val="20"/>
        </w:rPr>
      </w:pPr>
      <w:r w:rsidRPr="00C54284">
        <w:rPr>
          <w:rFonts w:ascii="Segoe UI" w:hAnsi="Segoe UI" w:cs="Segoe UI"/>
          <w:sz w:val="20"/>
          <w:szCs w:val="20"/>
        </w:rPr>
        <w:t>Refresh Token and Access token is created using default ‘TokenHelper’ class provided by SharePoint.</w:t>
      </w:r>
    </w:p>
    <w:p w14:paraId="53D8C342" w14:textId="77777777" w:rsidR="00E27C55" w:rsidRPr="00C54284" w:rsidRDefault="00E27C55" w:rsidP="00E27C55">
      <w:pPr>
        <w:ind w:left="720"/>
        <w:rPr>
          <w:rFonts w:ascii="Segoe UI" w:hAnsi="Segoe UI" w:cs="Segoe UI"/>
          <w:sz w:val="20"/>
          <w:szCs w:val="20"/>
        </w:rPr>
      </w:pPr>
      <w:r w:rsidRPr="00C54284">
        <w:rPr>
          <w:rFonts w:ascii="Segoe UI" w:hAnsi="Segoe UI" w:cs="Segoe UI"/>
          <w:b/>
          <w:sz w:val="20"/>
          <w:szCs w:val="20"/>
        </w:rPr>
        <w:t>Flow</w:t>
      </w:r>
      <w:r w:rsidRPr="00C54284">
        <w:rPr>
          <w:rFonts w:ascii="Segoe UI" w:hAnsi="Segoe UI" w:cs="Segoe UI"/>
          <w:sz w:val="20"/>
          <w:szCs w:val="20"/>
        </w:rPr>
        <w:t xml:space="preserve">:  SPToken -&gt; Refresh Token -&gt; Access Token -&gt; Generate SharePoint Context </w:t>
      </w:r>
    </w:p>
    <w:p w14:paraId="3DC79A36" w14:textId="77777777" w:rsidR="00E27C55" w:rsidRPr="00C54284" w:rsidRDefault="00E27C55" w:rsidP="00E27C55">
      <w:pPr>
        <w:ind w:left="720"/>
        <w:rPr>
          <w:rFonts w:ascii="Segoe UI" w:hAnsi="Segoe UI" w:cs="Segoe UI"/>
          <w:sz w:val="20"/>
          <w:szCs w:val="20"/>
        </w:rPr>
      </w:pPr>
    </w:p>
    <w:p w14:paraId="2D73DE4A" w14:textId="77777777" w:rsidR="00E27C55" w:rsidRPr="00C54284" w:rsidRDefault="00E27C55" w:rsidP="00E27C55">
      <w:pPr>
        <w:rPr>
          <w:rFonts w:ascii="Segoe UI" w:hAnsi="Segoe UI" w:cs="Segoe UI"/>
          <w:sz w:val="20"/>
          <w:szCs w:val="20"/>
          <w:u w:val="single"/>
        </w:rPr>
      </w:pPr>
      <w:r w:rsidRPr="00C54284">
        <w:rPr>
          <w:rFonts w:ascii="Segoe UI" w:hAnsi="Segoe UI" w:cs="Segoe UI"/>
          <w:sz w:val="20"/>
          <w:szCs w:val="20"/>
        </w:rPr>
        <w:tab/>
      </w:r>
      <w:r w:rsidRPr="00C54284">
        <w:rPr>
          <w:rFonts w:ascii="Segoe UI" w:hAnsi="Segoe UI" w:cs="Segoe UI"/>
          <w:sz w:val="20"/>
          <w:szCs w:val="20"/>
          <w:u w:val="single"/>
        </w:rPr>
        <w:t xml:space="preserve">Code snippet to get RefreshToken from SPToken: </w:t>
      </w:r>
    </w:p>
    <w:p w14:paraId="51237A19"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ab/>
      </w:r>
    </w:p>
    <w:tbl>
      <w:tblPr>
        <w:tblStyle w:val="TableGrid"/>
        <w:tblW w:w="9657" w:type="dxa"/>
        <w:tblInd w:w="1327" w:type="dxa"/>
        <w:tblLook w:val="04A0" w:firstRow="1" w:lastRow="0" w:firstColumn="1" w:lastColumn="0" w:noHBand="0" w:noVBand="1"/>
      </w:tblPr>
      <w:tblGrid>
        <w:gridCol w:w="9657"/>
      </w:tblGrid>
      <w:tr w:rsidR="00E27C55" w:rsidRPr="00C54284" w14:paraId="550176E5" w14:textId="77777777" w:rsidTr="00E27C55">
        <w:trPr>
          <w:trHeight w:val="2967"/>
        </w:trPr>
        <w:tc>
          <w:tcPr>
            <w:tcW w:w="9657" w:type="dxa"/>
          </w:tcPr>
          <w:p w14:paraId="590FFA48" w14:textId="77777777" w:rsidR="00E27C55" w:rsidRPr="00C54284" w:rsidRDefault="00E27C55" w:rsidP="00E27C55">
            <w:pPr>
              <w:ind w:left="720"/>
              <w:rPr>
                <w:rFonts w:ascii="Segoe UI" w:hAnsi="Segoe UI" w:cs="Segoe UI"/>
                <w:sz w:val="20"/>
                <w:szCs w:val="20"/>
              </w:rPr>
            </w:pPr>
            <w:r w:rsidRPr="00C54284">
              <w:rPr>
                <w:rFonts w:ascii="Segoe UI" w:hAnsi="Segoe UI" w:cs="Segoe UI"/>
                <w:noProof/>
              </w:rPr>
              <w:drawing>
                <wp:inline distT="0" distB="0" distL="0" distR="0" wp14:anchorId="5C19871D" wp14:editId="5A6155A6">
                  <wp:extent cx="5305425" cy="166268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47331" cy="1675815"/>
                          </a:xfrm>
                          <a:prstGeom prst="rect">
                            <a:avLst/>
                          </a:prstGeom>
                        </pic:spPr>
                      </pic:pic>
                    </a:graphicData>
                  </a:graphic>
                </wp:inline>
              </w:drawing>
            </w:r>
          </w:p>
        </w:tc>
      </w:tr>
    </w:tbl>
    <w:p w14:paraId="343B07C2"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ab/>
      </w:r>
    </w:p>
    <w:p w14:paraId="57A56BC7" w14:textId="77777777" w:rsidR="00E27C55" w:rsidRPr="00C54284" w:rsidRDefault="00E27C55" w:rsidP="00E27C55">
      <w:pPr>
        <w:rPr>
          <w:rFonts w:ascii="Segoe UI" w:hAnsi="Segoe UI" w:cs="Segoe UI"/>
          <w:sz w:val="20"/>
          <w:szCs w:val="20"/>
          <w:u w:val="single"/>
        </w:rPr>
      </w:pPr>
      <w:r w:rsidRPr="00C54284">
        <w:rPr>
          <w:rFonts w:ascii="Segoe UI" w:hAnsi="Segoe UI" w:cs="Segoe UI"/>
          <w:sz w:val="20"/>
          <w:szCs w:val="20"/>
        </w:rPr>
        <w:tab/>
      </w:r>
      <w:r w:rsidRPr="00C54284">
        <w:rPr>
          <w:rFonts w:ascii="Segoe UI" w:hAnsi="Segoe UI" w:cs="Segoe UI"/>
          <w:sz w:val="20"/>
          <w:szCs w:val="20"/>
          <w:u w:val="single"/>
        </w:rPr>
        <w:t>Code snippet to get Stored RefreshToken in cookies:</w:t>
      </w:r>
    </w:p>
    <w:p w14:paraId="00248405" w14:textId="77777777" w:rsidR="00E27C55" w:rsidRPr="00C54284" w:rsidRDefault="00E27C55" w:rsidP="00E27C55">
      <w:pPr>
        <w:rPr>
          <w:rFonts w:ascii="Segoe UI" w:hAnsi="Segoe UI" w:cs="Segoe UI"/>
          <w:sz w:val="20"/>
          <w:szCs w:val="20"/>
          <w:u w:val="single"/>
        </w:rPr>
      </w:pPr>
    </w:p>
    <w:tbl>
      <w:tblPr>
        <w:tblStyle w:val="TableGrid"/>
        <w:tblW w:w="10521" w:type="dxa"/>
        <w:tblInd w:w="565" w:type="dxa"/>
        <w:tblLook w:val="04A0" w:firstRow="1" w:lastRow="0" w:firstColumn="1" w:lastColumn="0" w:noHBand="0" w:noVBand="1"/>
      </w:tblPr>
      <w:tblGrid>
        <w:gridCol w:w="10521"/>
      </w:tblGrid>
      <w:tr w:rsidR="00E27C55" w:rsidRPr="00C54284" w14:paraId="797A98F4" w14:textId="77777777" w:rsidTr="00E27C55">
        <w:trPr>
          <w:trHeight w:val="1513"/>
        </w:trPr>
        <w:tc>
          <w:tcPr>
            <w:tcW w:w="10521" w:type="dxa"/>
          </w:tcPr>
          <w:p w14:paraId="13E95550" w14:textId="77777777" w:rsidR="00E27C55" w:rsidRPr="00C54284" w:rsidRDefault="00E27C55" w:rsidP="00E27C55">
            <w:pPr>
              <w:ind w:left="720"/>
              <w:rPr>
                <w:rFonts w:ascii="Segoe UI" w:hAnsi="Segoe UI" w:cs="Segoe UI"/>
                <w:sz w:val="20"/>
                <w:szCs w:val="20"/>
                <w:u w:val="single"/>
              </w:rPr>
            </w:pPr>
            <w:r w:rsidRPr="00C54284">
              <w:rPr>
                <w:rFonts w:ascii="Segoe UI" w:hAnsi="Segoe UI" w:cs="Segoe UI"/>
                <w:noProof/>
              </w:rPr>
              <w:drawing>
                <wp:inline distT="0" distB="0" distL="0" distR="0" wp14:anchorId="631FB3A5" wp14:editId="523BA1D3">
                  <wp:extent cx="5680075" cy="933427"/>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049688" cy="994167"/>
                          </a:xfrm>
                          <a:prstGeom prst="rect">
                            <a:avLst/>
                          </a:prstGeom>
                        </pic:spPr>
                      </pic:pic>
                    </a:graphicData>
                  </a:graphic>
                </wp:inline>
              </w:drawing>
            </w:r>
          </w:p>
        </w:tc>
      </w:tr>
    </w:tbl>
    <w:p w14:paraId="6F4ACE5E" w14:textId="77777777" w:rsidR="00E27C55" w:rsidRPr="00C54284" w:rsidRDefault="00E27C55" w:rsidP="00E27C55">
      <w:pPr>
        <w:rPr>
          <w:rFonts w:ascii="Segoe UI" w:hAnsi="Segoe UI" w:cs="Segoe UI"/>
          <w:sz w:val="20"/>
          <w:szCs w:val="20"/>
          <w:u w:val="single"/>
        </w:rPr>
      </w:pPr>
    </w:p>
    <w:p w14:paraId="23DBD6A0" w14:textId="77777777" w:rsidR="00E27C55" w:rsidRPr="00C54284" w:rsidRDefault="00E27C55" w:rsidP="00E27C55">
      <w:pPr>
        <w:rPr>
          <w:rFonts w:ascii="Segoe UI" w:hAnsi="Segoe UI" w:cs="Segoe UI"/>
          <w:sz w:val="20"/>
          <w:szCs w:val="20"/>
        </w:rPr>
      </w:pPr>
    </w:p>
    <w:p w14:paraId="43C56FF2" w14:textId="77777777" w:rsidR="00E27C55" w:rsidRPr="00C54284" w:rsidRDefault="00E27C55" w:rsidP="00E27C55">
      <w:pPr>
        <w:rPr>
          <w:rFonts w:ascii="Segoe UI" w:hAnsi="Segoe UI" w:cs="Segoe UI"/>
          <w:sz w:val="20"/>
          <w:szCs w:val="20"/>
        </w:rPr>
      </w:pPr>
    </w:p>
    <w:p w14:paraId="08647D1F" w14:textId="77777777" w:rsidR="00E27C55" w:rsidRPr="00C54284" w:rsidRDefault="00E27C55" w:rsidP="00E27C55">
      <w:pPr>
        <w:ind w:firstLine="720"/>
        <w:rPr>
          <w:rFonts w:ascii="Segoe UI" w:hAnsi="Segoe UI" w:cs="Segoe UI"/>
          <w:sz w:val="20"/>
          <w:szCs w:val="20"/>
          <w:u w:val="single"/>
        </w:rPr>
      </w:pPr>
      <w:r w:rsidRPr="00C54284">
        <w:rPr>
          <w:rFonts w:ascii="Segoe UI" w:hAnsi="Segoe UI" w:cs="Segoe UI"/>
          <w:sz w:val="20"/>
          <w:szCs w:val="20"/>
          <w:u w:val="single"/>
        </w:rPr>
        <w:t xml:space="preserve">Code snippet to get AccessToken from RefreshToken: </w:t>
      </w:r>
    </w:p>
    <w:p w14:paraId="1220B873" w14:textId="77777777" w:rsidR="00E27C55" w:rsidRPr="00C54284" w:rsidRDefault="00E27C55" w:rsidP="00E27C55">
      <w:pPr>
        <w:rPr>
          <w:rFonts w:ascii="Segoe UI" w:hAnsi="Segoe UI" w:cs="Segoe UI"/>
          <w:sz w:val="20"/>
          <w:szCs w:val="20"/>
          <w:u w:val="single"/>
        </w:rPr>
      </w:pPr>
    </w:p>
    <w:tbl>
      <w:tblPr>
        <w:tblStyle w:val="TableGrid"/>
        <w:tblW w:w="10172" w:type="dxa"/>
        <w:tblInd w:w="607" w:type="dxa"/>
        <w:tblLayout w:type="fixed"/>
        <w:tblLook w:val="04A0" w:firstRow="1" w:lastRow="0" w:firstColumn="1" w:lastColumn="0" w:noHBand="0" w:noVBand="1"/>
      </w:tblPr>
      <w:tblGrid>
        <w:gridCol w:w="10172"/>
      </w:tblGrid>
      <w:tr w:rsidR="00E27C55" w:rsidRPr="00C54284" w14:paraId="137CE8D4" w14:textId="77777777" w:rsidTr="00E27C55">
        <w:trPr>
          <w:trHeight w:val="1187"/>
        </w:trPr>
        <w:tc>
          <w:tcPr>
            <w:tcW w:w="10172" w:type="dxa"/>
          </w:tcPr>
          <w:p w14:paraId="0C50D15F" w14:textId="77777777" w:rsidR="00E27C55" w:rsidRPr="00C54284" w:rsidRDefault="00E27C55" w:rsidP="00E27C55">
            <w:pPr>
              <w:rPr>
                <w:rFonts w:ascii="Segoe UI" w:hAnsi="Segoe UI" w:cs="Segoe UI"/>
                <w:sz w:val="20"/>
                <w:szCs w:val="20"/>
                <w:u w:val="single"/>
              </w:rPr>
            </w:pPr>
            <w:r w:rsidRPr="00C54284">
              <w:rPr>
                <w:rFonts w:ascii="Segoe UI" w:hAnsi="Segoe UI" w:cs="Segoe UI"/>
                <w:noProof/>
              </w:rPr>
              <w:drawing>
                <wp:inline distT="0" distB="0" distL="0" distR="0" wp14:anchorId="54BBF02C" wp14:editId="48F99DA1">
                  <wp:extent cx="5372100" cy="7048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72100" cy="704850"/>
                          </a:xfrm>
                          <a:prstGeom prst="rect">
                            <a:avLst/>
                          </a:prstGeom>
                        </pic:spPr>
                      </pic:pic>
                    </a:graphicData>
                  </a:graphic>
                </wp:inline>
              </w:drawing>
            </w:r>
          </w:p>
        </w:tc>
      </w:tr>
    </w:tbl>
    <w:p w14:paraId="39FCD326" w14:textId="77777777" w:rsidR="00E27C55" w:rsidRPr="00C54284" w:rsidRDefault="00E27C55" w:rsidP="00E27C55">
      <w:pPr>
        <w:rPr>
          <w:rFonts w:ascii="Segoe UI" w:hAnsi="Segoe UI" w:cs="Segoe UI"/>
          <w:sz w:val="20"/>
          <w:szCs w:val="20"/>
          <w:u w:val="single"/>
        </w:rPr>
      </w:pPr>
    </w:p>
    <w:tbl>
      <w:tblPr>
        <w:tblStyle w:val="TableGrid"/>
        <w:tblW w:w="10070" w:type="dxa"/>
        <w:tblInd w:w="670" w:type="dxa"/>
        <w:tblLook w:val="04A0" w:firstRow="1" w:lastRow="0" w:firstColumn="1" w:lastColumn="0" w:noHBand="0" w:noVBand="1"/>
      </w:tblPr>
      <w:tblGrid>
        <w:gridCol w:w="10296"/>
      </w:tblGrid>
      <w:tr w:rsidR="00E27C55" w:rsidRPr="00C54284" w14:paraId="4DE3B494" w14:textId="77777777" w:rsidTr="00E27C55">
        <w:tc>
          <w:tcPr>
            <w:tcW w:w="10070" w:type="dxa"/>
          </w:tcPr>
          <w:p w14:paraId="333D333F" w14:textId="77777777" w:rsidR="00E27C55" w:rsidRPr="00C54284" w:rsidRDefault="00E27C55" w:rsidP="00E27C55">
            <w:pPr>
              <w:rPr>
                <w:rFonts w:ascii="Segoe UI" w:hAnsi="Segoe UI" w:cs="Segoe UI"/>
                <w:sz w:val="20"/>
                <w:szCs w:val="20"/>
                <w:u w:val="single"/>
              </w:rPr>
            </w:pPr>
            <w:r w:rsidRPr="00C54284">
              <w:rPr>
                <w:rFonts w:ascii="Segoe UI" w:hAnsi="Segoe UI" w:cs="Segoe UI"/>
                <w:noProof/>
              </w:rPr>
              <w:drawing>
                <wp:inline distT="0" distB="0" distL="0" distR="0" wp14:anchorId="2B20F491" wp14:editId="2A5338AB">
                  <wp:extent cx="6400800" cy="8667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400800" cy="866775"/>
                          </a:xfrm>
                          <a:prstGeom prst="rect">
                            <a:avLst/>
                          </a:prstGeom>
                        </pic:spPr>
                      </pic:pic>
                    </a:graphicData>
                  </a:graphic>
                </wp:inline>
              </w:drawing>
            </w:r>
          </w:p>
        </w:tc>
      </w:tr>
    </w:tbl>
    <w:p w14:paraId="3393708D" w14:textId="77777777" w:rsidR="00E27C55" w:rsidRPr="00C54284" w:rsidRDefault="00E27C55" w:rsidP="00E27C55">
      <w:pPr>
        <w:rPr>
          <w:rFonts w:ascii="Segoe UI" w:hAnsi="Segoe UI" w:cs="Segoe UI"/>
          <w:sz w:val="20"/>
          <w:szCs w:val="20"/>
          <w:u w:val="single"/>
        </w:rPr>
      </w:pPr>
    </w:p>
    <w:p w14:paraId="3A51A272" w14:textId="77777777" w:rsidR="00E27C55" w:rsidRPr="00C54284" w:rsidRDefault="00E27C55" w:rsidP="00E27C55">
      <w:pPr>
        <w:rPr>
          <w:rFonts w:ascii="Segoe UI" w:hAnsi="Segoe UI" w:cs="Segoe UI"/>
          <w:sz w:val="20"/>
          <w:szCs w:val="20"/>
        </w:rPr>
      </w:pPr>
    </w:p>
    <w:p w14:paraId="68D1C55B" w14:textId="77777777" w:rsidR="00E27C55" w:rsidRPr="00C54284" w:rsidRDefault="00E27C55" w:rsidP="00E27C55">
      <w:pPr>
        <w:ind w:left="720"/>
        <w:rPr>
          <w:rFonts w:ascii="Segoe UI" w:hAnsi="Segoe UI" w:cs="Segoe UI"/>
          <w:sz w:val="20"/>
          <w:szCs w:val="20"/>
        </w:rPr>
      </w:pPr>
      <w:r w:rsidRPr="00C54284">
        <w:rPr>
          <w:rFonts w:ascii="Segoe UI" w:hAnsi="Segoe UI" w:cs="Segoe UI"/>
          <w:sz w:val="20"/>
          <w:szCs w:val="20"/>
        </w:rPr>
        <w:t>Data within the app is displayed based on SharePoint context created from AccessToken. This SharePoint context is user based and hence if user has permission on that SharePoint object he/she will able to view that object (It is true even if we use SharePoint’s search API). Hence the authorization within the apps is handled by SharePoint’s default behavior.</w:t>
      </w:r>
    </w:p>
    <w:p w14:paraId="528D1B02" w14:textId="77777777" w:rsidR="00E27C55" w:rsidRPr="00C54284" w:rsidRDefault="00E27C55" w:rsidP="00E27C55">
      <w:pPr>
        <w:ind w:left="720"/>
        <w:rPr>
          <w:rFonts w:ascii="Segoe UI" w:hAnsi="Segoe UI" w:cs="Segoe UI"/>
          <w:sz w:val="20"/>
          <w:szCs w:val="20"/>
        </w:rPr>
      </w:pPr>
    </w:p>
    <w:p w14:paraId="0A520B99" w14:textId="77777777" w:rsidR="00E27C55" w:rsidRPr="00C54284" w:rsidRDefault="00E27C55" w:rsidP="00E27C55">
      <w:pPr>
        <w:ind w:left="720"/>
        <w:rPr>
          <w:rFonts w:ascii="Segoe UI" w:hAnsi="Segoe UI" w:cs="Segoe UI"/>
          <w:b/>
          <w:sz w:val="20"/>
          <w:szCs w:val="20"/>
        </w:rPr>
      </w:pPr>
      <w:r w:rsidRPr="00C54284">
        <w:rPr>
          <w:rFonts w:ascii="Segoe UI" w:hAnsi="Segoe UI" w:cs="Segoe UI"/>
          <w:b/>
          <w:sz w:val="20"/>
          <w:szCs w:val="20"/>
        </w:rPr>
        <w:t>Encryption and decryption of Refresh Token for SharePoint online</w:t>
      </w:r>
    </w:p>
    <w:p w14:paraId="0893A754" w14:textId="77777777" w:rsidR="00E27C55" w:rsidRPr="00C54284" w:rsidRDefault="00E27C55" w:rsidP="00E27C55">
      <w:pPr>
        <w:ind w:left="720"/>
        <w:rPr>
          <w:rFonts w:ascii="Segoe UI" w:hAnsi="Segoe UI" w:cs="Segoe UI"/>
          <w:sz w:val="20"/>
          <w:szCs w:val="20"/>
        </w:rPr>
      </w:pPr>
      <w:r w:rsidRPr="00C54284">
        <w:rPr>
          <w:rFonts w:ascii="Segoe UI" w:hAnsi="Segoe UI" w:cs="Segoe UI"/>
          <w:sz w:val="20"/>
          <w:szCs w:val="20"/>
        </w:rPr>
        <w:t xml:space="preserve">After the RefreshToken is retrieved from the SPToken provided by, the RefreshToken is encrypted using AES algorithm. The key used for the encryption is stored in the App settings of the Azure website for UI. </w:t>
      </w:r>
    </w:p>
    <w:p w14:paraId="23870494" w14:textId="77777777" w:rsidR="00E27C55" w:rsidRPr="00C54284" w:rsidRDefault="00E27C55" w:rsidP="00E27C55">
      <w:pPr>
        <w:ind w:left="720"/>
        <w:rPr>
          <w:rFonts w:ascii="Segoe UI" w:hAnsi="Segoe UI" w:cs="Segoe UI"/>
          <w:sz w:val="20"/>
          <w:szCs w:val="20"/>
        </w:rPr>
      </w:pPr>
    </w:p>
    <w:p w14:paraId="0DC76B0D" w14:textId="77777777" w:rsidR="00E27C55" w:rsidRPr="00C54284" w:rsidRDefault="00E27C55" w:rsidP="00E27C55">
      <w:pPr>
        <w:ind w:left="720"/>
        <w:rPr>
          <w:rFonts w:ascii="Segoe UI" w:hAnsi="Segoe UI" w:cs="Segoe UI"/>
          <w:sz w:val="20"/>
          <w:szCs w:val="20"/>
        </w:rPr>
      </w:pPr>
    </w:p>
    <w:p w14:paraId="36627790" w14:textId="77777777" w:rsidR="00E27C55" w:rsidRPr="00C54284" w:rsidRDefault="00E27C55" w:rsidP="00E27C55">
      <w:pPr>
        <w:ind w:firstLine="720"/>
        <w:rPr>
          <w:rFonts w:ascii="Segoe UI" w:hAnsi="Segoe UI" w:cs="Segoe UI"/>
          <w:sz w:val="20"/>
          <w:szCs w:val="20"/>
          <w:u w:val="single"/>
        </w:rPr>
      </w:pPr>
      <w:r w:rsidRPr="00C54284">
        <w:rPr>
          <w:rFonts w:ascii="Segoe UI" w:hAnsi="Segoe UI" w:cs="Segoe UI"/>
          <w:sz w:val="20"/>
          <w:szCs w:val="20"/>
          <w:u w:val="single"/>
        </w:rPr>
        <w:t xml:space="preserve">Code snippet to perform encryption for RefreshToken: </w:t>
      </w:r>
    </w:p>
    <w:p w14:paraId="7A919EBC" w14:textId="77777777" w:rsidR="00E27C55" w:rsidRPr="00C54284" w:rsidRDefault="00E27C55" w:rsidP="00E27C55">
      <w:pPr>
        <w:ind w:left="720"/>
        <w:rPr>
          <w:rFonts w:ascii="Segoe UI" w:hAnsi="Segoe UI" w:cs="Segoe UI"/>
          <w:sz w:val="20"/>
          <w:szCs w:val="20"/>
        </w:rPr>
      </w:pPr>
    </w:p>
    <w:tbl>
      <w:tblPr>
        <w:tblStyle w:val="TableGrid"/>
        <w:tblW w:w="9814" w:type="dxa"/>
        <w:tblInd w:w="720" w:type="dxa"/>
        <w:tblLook w:val="04A0" w:firstRow="1" w:lastRow="0" w:firstColumn="1" w:lastColumn="0" w:noHBand="0" w:noVBand="1"/>
      </w:tblPr>
      <w:tblGrid>
        <w:gridCol w:w="10296"/>
      </w:tblGrid>
      <w:tr w:rsidR="00E27C55" w:rsidRPr="00C54284" w14:paraId="32F1A8C5" w14:textId="77777777" w:rsidTr="00E27C55">
        <w:trPr>
          <w:trHeight w:val="1340"/>
        </w:trPr>
        <w:tc>
          <w:tcPr>
            <w:tcW w:w="9814" w:type="dxa"/>
          </w:tcPr>
          <w:p w14:paraId="3F8380D1" w14:textId="77777777" w:rsidR="00E27C55" w:rsidRPr="00C54284" w:rsidRDefault="00E27C55" w:rsidP="00E27C55">
            <w:pPr>
              <w:rPr>
                <w:rFonts w:ascii="Segoe UI" w:hAnsi="Segoe UI" w:cs="Segoe UI"/>
                <w:sz w:val="20"/>
                <w:szCs w:val="20"/>
              </w:rPr>
            </w:pPr>
            <w:r w:rsidRPr="00C54284">
              <w:rPr>
                <w:rFonts w:ascii="Segoe UI" w:hAnsi="Segoe UI" w:cs="Segoe UI"/>
                <w:noProof/>
              </w:rPr>
              <w:drawing>
                <wp:inline distT="0" distB="0" distL="0" distR="0" wp14:anchorId="55B1B15E" wp14:editId="1CEE344C">
                  <wp:extent cx="6400800" cy="7010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400800" cy="701040"/>
                          </a:xfrm>
                          <a:prstGeom prst="rect">
                            <a:avLst/>
                          </a:prstGeom>
                        </pic:spPr>
                      </pic:pic>
                    </a:graphicData>
                  </a:graphic>
                </wp:inline>
              </w:drawing>
            </w:r>
          </w:p>
        </w:tc>
      </w:tr>
    </w:tbl>
    <w:p w14:paraId="7BE4550B" w14:textId="77777777" w:rsidR="00E27C55" w:rsidRPr="00C54284" w:rsidRDefault="00E27C55" w:rsidP="00E27C55">
      <w:pPr>
        <w:ind w:left="720"/>
        <w:rPr>
          <w:rFonts w:ascii="Segoe UI" w:hAnsi="Segoe UI" w:cs="Segoe UI"/>
          <w:sz w:val="20"/>
          <w:szCs w:val="20"/>
        </w:rPr>
      </w:pPr>
    </w:p>
    <w:p w14:paraId="019F9224" w14:textId="77777777" w:rsidR="00E27C55" w:rsidRPr="00C54284" w:rsidRDefault="00E27C55" w:rsidP="00E27C55">
      <w:pPr>
        <w:ind w:left="720"/>
        <w:rPr>
          <w:rFonts w:ascii="Segoe UI" w:hAnsi="Segoe UI" w:cs="Segoe UI"/>
          <w:sz w:val="20"/>
          <w:szCs w:val="20"/>
        </w:rPr>
      </w:pPr>
    </w:p>
    <w:p w14:paraId="61B62E64" w14:textId="77777777" w:rsidR="00E27C55" w:rsidRPr="00C54284" w:rsidRDefault="00E27C55" w:rsidP="00E27C55">
      <w:pPr>
        <w:ind w:left="720"/>
        <w:rPr>
          <w:rFonts w:ascii="Segoe UI" w:hAnsi="Segoe UI" w:cs="Segoe UI"/>
          <w:sz w:val="20"/>
          <w:szCs w:val="20"/>
        </w:rPr>
      </w:pPr>
      <w:r w:rsidRPr="00C54284">
        <w:rPr>
          <w:rFonts w:ascii="Segoe UI" w:hAnsi="Segoe UI" w:cs="Segoe UI"/>
          <w:sz w:val="20"/>
          <w:szCs w:val="20"/>
        </w:rPr>
        <w:t>The RefreshToken is decrypted before retrieving the Access Token to generate SharePoint Context. The key used for decryption is stored in the App settings of the Azure website for Service. The key will be changed after a particular duration. To maintain the track of the old key, we also store the old key used for decryption in the App settings of the Azure website for Service.</w:t>
      </w:r>
    </w:p>
    <w:p w14:paraId="251E9ED4" w14:textId="77777777" w:rsidR="00E27C55" w:rsidRPr="00C54284" w:rsidRDefault="00E27C55" w:rsidP="00E27C55">
      <w:pPr>
        <w:ind w:left="720"/>
        <w:rPr>
          <w:rFonts w:ascii="Segoe UI" w:hAnsi="Segoe UI" w:cs="Segoe UI"/>
          <w:sz w:val="20"/>
          <w:szCs w:val="20"/>
        </w:rPr>
      </w:pPr>
    </w:p>
    <w:p w14:paraId="22BFEA8F" w14:textId="77777777" w:rsidR="00E27C55" w:rsidRPr="00C54284" w:rsidRDefault="00E27C55" w:rsidP="00E27C55">
      <w:pPr>
        <w:ind w:firstLine="720"/>
        <w:rPr>
          <w:rFonts w:ascii="Segoe UI" w:hAnsi="Segoe UI" w:cs="Segoe UI"/>
          <w:sz w:val="20"/>
          <w:szCs w:val="20"/>
          <w:u w:val="single"/>
        </w:rPr>
      </w:pPr>
      <w:r w:rsidRPr="00C54284">
        <w:rPr>
          <w:rFonts w:ascii="Segoe UI" w:hAnsi="Segoe UI" w:cs="Segoe UI"/>
          <w:sz w:val="20"/>
          <w:szCs w:val="20"/>
          <w:u w:val="single"/>
        </w:rPr>
        <w:t xml:space="preserve">Code snippet to perform decryption for RefreshToken: </w:t>
      </w:r>
    </w:p>
    <w:p w14:paraId="379624A0" w14:textId="77777777" w:rsidR="00E27C55" w:rsidRPr="00C54284" w:rsidRDefault="00E27C55" w:rsidP="00E27C55">
      <w:pPr>
        <w:ind w:left="720"/>
        <w:rPr>
          <w:rFonts w:ascii="Segoe UI" w:hAnsi="Segoe UI" w:cs="Segoe UI"/>
          <w:sz w:val="20"/>
          <w:szCs w:val="20"/>
        </w:rPr>
      </w:pPr>
    </w:p>
    <w:tbl>
      <w:tblPr>
        <w:tblStyle w:val="TableGrid"/>
        <w:tblW w:w="10026" w:type="dxa"/>
        <w:tblInd w:w="720" w:type="dxa"/>
        <w:tblLook w:val="04A0" w:firstRow="1" w:lastRow="0" w:firstColumn="1" w:lastColumn="0" w:noHBand="0" w:noVBand="1"/>
      </w:tblPr>
      <w:tblGrid>
        <w:gridCol w:w="10296"/>
      </w:tblGrid>
      <w:tr w:rsidR="00E27C55" w:rsidRPr="00C54284" w14:paraId="469774B5" w14:textId="77777777" w:rsidTr="00E27C55">
        <w:trPr>
          <w:trHeight w:val="1141"/>
        </w:trPr>
        <w:tc>
          <w:tcPr>
            <w:tcW w:w="10026" w:type="dxa"/>
          </w:tcPr>
          <w:p w14:paraId="1607DC34" w14:textId="77777777" w:rsidR="00E27C55" w:rsidRPr="00C54284" w:rsidRDefault="00E27C55" w:rsidP="00E27C55">
            <w:pPr>
              <w:rPr>
                <w:rFonts w:ascii="Segoe UI" w:hAnsi="Segoe UI" w:cs="Segoe UI"/>
                <w:sz w:val="20"/>
                <w:szCs w:val="20"/>
              </w:rPr>
            </w:pPr>
            <w:r w:rsidRPr="00C54284">
              <w:rPr>
                <w:rFonts w:ascii="Segoe UI" w:hAnsi="Segoe UI" w:cs="Segoe UI"/>
                <w:noProof/>
              </w:rPr>
              <w:lastRenderedPageBreak/>
              <w:drawing>
                <wp:inline distT="0" distB="0" distL="0" distR="0" wp14:anchorId="79591695" wp14:editId="69C43D33">
                  <wp:extent cx="6400800" cy="73596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00800" cy="735965"/>
                          </a:xfrm>
                          <a:prstGeom prst="rect">
                            <a:avLst/>
                          </a:prstGeom>
                        </pic:spPr>
                      </pic:pic>
                    </a:graphicData>
                  </a:graphic>
                </wp:inline>
              </w:drawing>
            </w:r>
          </w:p>
        </w:tc>
      </w:tr>
    </w:tbl>
    <w:p w14:paraId="3B6517F9" w14:textId="77777777" w:rsidR="00E27C55" w:rsidRPr="00C54284" w:rsidRDefault="00E27C55" w:rsidP="00E27C55">
      <w:pPr>
        <w:ind w:left="720"/>
        <w:rPr>
          <w:rFonts w:ascii="Segoe UI" w:hAnsi="Segoe UI" w:cs="Segoe UI"/>
          <w:sz w:val="20"/>
          <w:szCs w:val="20"/>
        </w:rPr>
      </w:pPr>
    </w:p>
    <w:p w14:paraId="30558B97" w14:textId="77777777" w:rsidR="00E27C55" w:rsidRPr="00C54284" w:rsidRDefault="00E27C55" w:rsidP="00E27C55">
      <w:pPr>
        <w:ind w:left="720"/>
        <w:rPr>
          <w:rFonts w:ascii="Segoe UI" w:hAnsi="Segoe UI" w:cs="Segoe UI"/>
          <w:sz w:val="20"/>
          <w:szCs w:val="20"/>
        </w:rPr>
      </w:pPr>
    </w:p>
    <w:p w14:paraId="5CD8FB6B" w14:textId="77777777" w:rsidR="00E27C55" w:rsidRPr="00C54284" w:rsidRDefault="00E27C55" w:rsidP="00E27C55">
      <w:pPr>
        <w:ind w:left="720"/>
        <w:rPr>
          <w:rFonts w:ascii="Segoe UI" w:hAnsi="Segoe UI" w:cs="Segoe UI"/>
          <w:sz w:val="20"/>
          <w:szCs w:val="20"/>
        </w:rPr>
      </w:pPr>
      <w:r w:rsidRPr="00C54284">
        <w:rPr>
          <w:rFonts w:ascii="Segoe UI" w:hAnsi="Segoe UI" w:cs="Segoe UI"/>
          <w:sz w:val="20"/>
          <w:szCs w:val="20"/>
        </w:rPr>
        <w:t xml:space="preserve">When the user reloads the page or switches from one App to another, refresh token is checked whether it is encrypted using the new encryption key. If the refresh token is not encrypted with the new encryption key, the refresh token is encrypted with the new key. The new encrypted refresh token will be stored in the cookie and will be written on the page. </w:t>
      </w:r>
    </w:p>
    <w:p w14:paraId="0B32105D" w14:textId="77777777" w:rsidR="00E27C55" w:rsidRPr="00C54284" w:rsidRDefault="00E27C55" w:rsidP="00E27C55">
      <w:pPr>
        <w:ind w:left="720"/>
        <w:rPr>
          <w:rFonts w:ascii="Segoe UI" w:hAnsi="Segoe UI" w:cs="Segoe UI"/>
          <w:sz w:val="20"/>
          <w:szCs w:val="20"/>
        </w:rPr>
      </w:pPr>
      <w:r w:rsidRPr="00C54284">
        <w:rPr>
          <w:rFonts w:ascii="Segoe UI" w:hAnsi="Segoe UI" w:cs="Segoe UI"/>
          <w:sz w:val="20"/>
          <w:szCs w:val="20"/>
        </w:rPr>
        <w:t>In the service, the refresh token is first decrypted with the new encryption key. If the decryption fails, the refresh token is decrypted with the old encryption key. The refresh token will remain encrypted with the old encryption key until the user reloads the page or switches from one App to another.</w:t>
      </w:r>
    </w:p>
    <w:p w14:paraId="1AAA871F" w14:textId="77777777" w:rsidR="00E27C55" w:rsidRPr="00C54284" w:rsidRDefault="00E27C55" w:rsidP="00E27C55">
      <w:pPr>
        <w:ind w:left="720"/>
        <w:rPr>
          <w:rFonts w:ascii="Segoe UI" w:hAnsi="Segoe UI" w:cs="Segoe UI"/>
          <w:sz w:val="20"/>
          <w:szCs w:val="20"/>
        </w:rPr>
      </w:pPr>
    </w:p>
    <w:p w14:paraId="1B0E60BE" w14:textId="77777777" w:rsidR="00E27C55" w:rsidRPr="00C54284" w:rsidRDefault="00E27C55" w:rsidP="00E27C55">
      <w:pPr>
        <w:ind w:left="720"/>
        <w:rPr>
          <w:rFonts w:ascii="Segoe UI" w:hAnsi="Segoe UI" w:cs="Segoe UI"/>
          <w:sz w:val="20"/>
          <w:szCs w:val="20"/>
        </w:rPr>
      </w:pPr>
      <w:r w:rsidRPr="00C54284">
        <w:rPr>
          <w:rFonts w:ascii="Segoe UI" w:hAnsi="Segoe UI" w:cs="Segoe UI"/>
          <w:b/>
          <w:sz w:val="20"/>
          <w:szCs w:val="20"/>
        </w:rPr>
        <w:t>Law Firm On-Premise IIS</w:t>
      </w:r>
      <w:r w:rsidRPr="00C54284">
        <w:rPr>
          <w:rFonts w:ascii="Segoe UI" w:hAnsi="Segoe UI" w:cs="Segoe UI"/>
          <w:sz w:val="20"/>
          <w:szCs w:val="20"/>
        </w:rPr>
        <w:t>:</w:t>
      </w:r>
    </w:p>
    <w:p w14:paraId="11A22082" w14:textId="77777777" w:rsidR="00E27C55" w:rsidRPr="00C54284" w:rsidRDefault="00E27C55" w:rsidP="00E27C55">
      <w:pPr>
        <w:ind w:left="720"/>
        <w:rPr>
          <w:rFonts w:ascii="Segoe UI" w:hAnsi="Segoe UI" w:cs="Segoe UI"/>
          <w:sz w:val="20"/>
          <w:szCs w:val="20"/>
        </w:rPr>
      </w:pPr>
      <w:r w:rsidRPr="00C54284">
        <w:rPr>
          <w:rFonts w:ascii="Segoe UI" w:hAnsi="Segoe UI" w:cs="Segoe UI"/>
          <w:sz w:val="20"/>
          <w:szCs w:val="20"/>
        </w:rPr>
        <w:t>On a whole, the security in the app is handled by Windows Identity. The Windows identity is retrieved from the user credentials during login. To access data from SharePoint we use Windows Identity and then by using this Windows Identity we create SharePoint’s context.</w:t>
      </w:r>
    </w:p>
    <w:p w14:paraId="13C5D9A5" w14:textId="77777777" w:rsidR="00E27C55" w:rsidRPr="00C54284" w:rsidRDefault="00E27C55" w:rsidP="00E27C55">
      <w:pPr>
        <w:ind w:left="720"/>
        <w:rPr>
          <w:rFonts w:ascii="Segoe UI" w:hAnsi="Segoe UI" w:cs="Segoe UI"/>
          <w:sz w:val="20"/>
          <w:szCs w:val="20"/>
        </w:rPr>
      </w:pPr>
    </w:p>
    <w:p w14:paraId="283B4E2F" w14:textId="77777777" w:rsidR="00E27C55" w:rsidRPr="00C54284" w:rsidRDefault="00E27C55" w:rsidP="00E27C55">
      <w:pPr>
        <w:ind w:left="720"/>
        <w:rPr>
          <w:rFonts w:ascii="Segoe UI" w:hAnsi="Segoe UI" w:cs="Segoe UI"/>
          <w:sz w:val="20"/>
          <w:szCs w:val="20"/>
        </w:rPr>
      </w:pPr>
      <w:r w:rsidRPr="00C54284">
        <w:rPr>
          <w:rFonts w:ascii="Segoe UI" w:hAnsi="Segoe UI" w:cs="Segoe UI"/>
          <w:sz w:val="20"/>
          <w:szCs w:val="20"/>
        </w:rPr>
        <w:t>Data within the app is displayed based on the SharePoint context created from Windows Identity. This SharePoint context is user based and hence if the user has permission on that SharePoint object he/she will be able to view the object.</w:t>
      </w:r>
    </w:p>
    <w:p w14:paraId="0633203E" w14:textId="77777777" w:rsidR="00E27C55" w:rsidRPr="00C54284" w:rsidRDefault="00E27C55" w:rsidP="00E27C55">
      <w:pPr>
        <w:ind w:left="720"/>
        <w:rPr>
          <w:rFonts w:ascii="Segoe UI" w:hAnsi="Segoe UI" w:cs="Segoe UI"/>
          <w:sz w:val="20"/>
          <w:szCs w:val="20"/>
        </w:rPr>
      </w:pPr>
    </w:p>
    <w:p w14:paraId="7268A2B8" w14:textId="77777777" w:rsidR="00E27C55" w:rsidRPr="00C54284" w:rsidRDefault="00E27C55" w:rsidP="00E27C55">
      <w:pPr>
        <w:ind w:left="720"/>
        <w:rPr>
          <w:rFonts w:ascii="Segoe UI" w:hAnsi="Segoe UI" w:cs="Segoe UI"/>
          <w:sz w:val="20"/>
          <w:szCs w:val="20"/>
        </w:rPr>
      </w:pPr>
      <w:r w:rsidRPr="00C54284">
        <w:rPr>
          <w:rFonts w:ascii="Segoe UI" w:hAnsi="Segoe UI" w:cs="Segoe UI"/>
          <w:sz w:val="20"/>
          <w:szCs w:val="20"/>
        </w:rPr>
        <w:t>When a matter is provisioned, the user must mention the specific roles and enter users into those roles. A user role of Responsible Attorney will be present by default while provisioning the matter. Each Role will be assigned specific permissions and based on these permissions, the user will be able to access specific applications:</w:t>
      </w:r>
    </w:p>
    <w:tbl>
      <w:tblPr>
        <w:tblStyle w:val="TableGrid"/>
        <w:tblW w:w="8995" w:type="dxa"/>
        <w:tblInd w:w="720" w:type="dxa"/>
        <w:tblLook w:val="04A0" w:firstRow="1" w:lastRow="0" w:firstColumn="1" w:lastColumn="0" w:noHBand="0" w:noVBand="1"/>
      </w:tblPr>
      <w:tblGrid>
        <w:gridCol w:w="2989"/>
        <w:gridCol w:w="6006"/>
      </w:tblGrid>
      <w:tr w:rsidR="00E27C55" w:rsidRPr="00C54284" w14:paraId="5772EE3E" w14:textId="77777777" w:rsidTr="00E27C55">
        <w:tc>
          <w:tcPr>
            <w:tcW w:w="2989" w:type="dxa"/>
          </w:tcPr>
          <w:p w14:paraId="33374F87" w14:textId="77777777" w:rsidR="00E27C55" w:rsidRPr="00C54284" w:rsidRDefault="00E27C55" w:rsidP="00E27C55">
            <w:pPr>
              <w:rPr>
                <w:rFonts w:ascii="Segoe UI" w:hAnsi="Segoe UI" w:cs="Segoe UI"/>
                <w:b/>
                <w:sz w:val="20"/>
                <w:szCs w:val="20"/>
              </w:rPr>
            </w:pPr>
            <w:r w:rsidRPr="00C54284">
              <w:rPr>
                <w:rFonts w:ascii="Segoe UI" w:hAnsi="Segoe UI" w:cs="Segoe UI"/>
                <w:b/>
                <w:sz w:val="20"/>
                <w:szCs w:val="20"/>
              </w:rPr>
              <w:t>Role</w:t>
            </w:r>
          </w:p>
        </w:tc>
        <w:tc>
          <w:tcPr>
            <w:tcW w:w="6006" w:type="dxa"/>
          </w:tcPr>
          <w:p w14:paraId="6BF2AA0F" w14:textId="77777777" w:rsidR="00E27C55" w:rsidRPr="00C54284" w:rsidRDefault="00E27C55" w:rsidP="00E27C55">
            <w:pPr>
              <w:rPr>
                <w:rFonts w:ascii="Segoe UI" w:hAnsi="Segoe UI" w:cs="Segoe UI"/>
                <w:b/>
                <w:sz w:val="20"/>
                <w:szCs w:val="20"/>
              </w:rPr>
            </w:pPr>
            <w:r w:rsidRPr="00C54284">
              <w:rPr>
                <w:rFonts w:ascii="Segoe UI" w:hAnsi="Segoe UI" w:cs="Segoe UI"/>
                <w:b/>
                <w:sz w:val="20"/>
                <w:szCs w:val="20"/>
              </w:rPr>
              <w:t>Module or Page</w:t>
            </w:r>
          </w:p>
        </w:tc>
      </w:tr>
      <w:tr w:rsidR="00E27C55" w:rsidRPr="00C54284" w14:paraId="3F26977F" w14:textId="77777777" w:rsidTr="00E27C55">
        <w:tc>
          <w:tcPr>
            <w:tcW w:w="2989" w:type="dxa"/>
          </w:tcPr>
          <w:p w14:paraId="6F2AB6D5"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Senior Associate</w:t>
            </w:r>
          </w:p>
        </w:tc>
        <w:tc>
          <w:tcPr>
            <w:tcW w:w="6006" w:type="dxa"/>
          </w:tcPr>
          <w:p w14:paraId="54B50250"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Search Matter, Search Document and Web Dashboard</w:t>
            </w:r>
          </w:p>
        </w:tc>
      </w:tr>
      <w:tr w:rsidR="00E27C55" w:rsidRPr="00C54284" w14:paraId="17C319F5" w14:textId="77777777" w:rsidTr="00E27C55">
        <w:tc>
          <w:tcPr>
            <w:tcW w:w="2989" w:type="dxa"/>
          </w:tcPr>
          <w:p w14:paraId="468EB436"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Paralegal</w:t>
            </w:r>
          </w:p>
        </w:tc>
        <w:tc>
          <w:tcPr>
            <w:tcW w:w="6006" w:type="dxa"/>
          </w:tcPr>
          <w:p w14:paraId="6BA4439F"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Search Matter, Search Document and Web Dashboard</w:t>
            </w:r>
          </w:p>
        </w:tc>
      </w:tr>
      <w:tr w:rsidR="00E27C55" w:rsidRPr="00C54284" w14:paraId="5777EC65" w14:textId="77777777" w:rsidTr="00E27C55">
        <w:tc>
          <w:tcPr>
            <w:tcW w:w="2989" w:type="dxa"/>
          </w:tcPr>
          <w:p w14:paraId="32C794C3"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Legal Administrator</w:t>
            </w:r>
          </w:p>
        </w:tc>
        <w:tc>
          <w:tcPr>
            <w:tcW w:w="6006" w:type="dxa"/>
          </w:tcPr>
          <w:p w14:paraId="2DA2BEA1"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Provision DMS Matter, Search Matter, Search Document and Web Dashboard</w:t>
            </w:r>
          </w:p>
        </w:tc>
      </w:tr>
      <w:tr w:rsidR="00E27C55" w:rsidRPr="00C54284" w14:paraId="13B7874F" w14:textId="77777777" w:rsidTr="00E27C55">
        <w:tc>
          <w:tcPr>
            <w:tcW w:w="2989" w:type="dxa"/>
          </w:tcPr>
          <w:p w14:paraId="2EB4CA97"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Associate</w:t>
            </w:r>
          </w:p>
        </w:tc>
        <w:tc>
          <w:tcPr>
            <w:tcW w:w="6006" w:type="dxa"/>
          </w:tcPr>
          <w:p w14:paraId="68CCCBE9"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Search Matter, Search Document and Web Dashboard</w:t>
            </w:r>
          </w:p>
        </w:tc>
      </w:tr>
    </w:tbl>
    <w:p w14:paraId="02CE9721" w14:textId="77777777" w:rsidR="00E27C55" w:rsidRPr="00C54284" w:rsidRDefault="00E27C55" w:rsidP="00E27C55">
      <w:pPr>
        <w:ind w:left="720"/>
        <w:rPr>
          <w:rFonts w:ascii="Segoe UI" w:hAnsi="Segoe UI" w:cs="Segoe UI"/>
          <w:sz w:val="20"/>
          <w:szCs w:val="20"/>
        </w:rPr>
      </w:pPr>
    </w:p>
    <w:p w14:paraId="4A886DA8" w14:textId="77777777" w:rsidR="00E27C55" w:rsidRPr="00C54284" w:rsidRDefault="00E27C55" w:rsidP="00E27C55">
      <w:pPr>
        <w:ind w:left="720"/>
        <w:rPr>
          <w:rFonts w:ascii="Segoe UI" w:hAnsi="Segoe UI" w:cs="Segoe UI"/>
        </w:rPr>
      </w:pPr>
      <w:r w:rsidRPr="00C54284">
        <w:rPr>
          <w:rFonts w:ascii="Segoe UI" w:hAnsi="Segoe UI" w:cs="Segoe UI"/>
          <w:sz w:val="20"/>
          <w:szCs w:val="20"/>
        </w:rPr>
        <w:t xml:space="preserve">Roles are stored in a custom SharePoint list (‘MatterCenterRoles). </w:t>
      </w:r>
    </w:p>
    <w:p w14:paraId="6EE3A75D" w14:textId="77777777" w:rsidR="00E27C55" w:rsidRPr="00C54284" w:rsidRDefault="00E27C55" w:rsidP="00E27C55">
      <w:pPr>
        <w:ind w:left="720"/>
        <w:rPr>
          <w:rFonts w:ascii="Segoe UI" w:hAnsi="Segoe UI" w:cs="Segoe UI"/>
        </w:rPr>
      </w:pPr>
      <w:r w:rsidRPr="00C54284">
        <w:rPr>
          <w:rFonts w:ascii="Segoe UI" w:hAnsi="Segoe UI" w:cs="Segoe UI"/>
          <w:sz w:val="20"/>
          <w:szCs w:val="20"/>
        </w:rPr>
        <w:t>Depending on the business need, the roles are specified as mandatory or non-mandatory.</w:t>
      </w:r>
    </w:p>
    <w:p w14:paraId="2E9889C1" w14:textId="77777777" w:rsidR="00E27C55" w:rsidRPr="00C54284" w:rsidRDefault="00E27C55" w:rsidP="00E27C55">
      <w:pPr>
        <w:ind w:left="720"/>
        <w:rPr>
          <w:rFonts w:ascii="Segoe UI" w:hAnsi="Segoe UI" w:cs="Segoe UI"/>
        </w:rPr>
      </w:pPr>
      <w:r w:rsidRPr="00C54284">
        <w:rPr>
          <w:rFonts w:ascii="Segoe UI" w:hAnsi="Segoe UI" w:cs="Segoe UI"/>
          <w:sz w:val="20"/>
          <w:szCs w:val="20"/>
        </w:rPr>
        <w:t>When a matter is being provisioned, at least one user must be assigned to each of the mandatory roles.</w:t>
      </w:r>
    </w:p>
    <w:p w14:paraId="2CE98B67" w14:textId="77777777" w:rsidR="00E27C55" w:rsidRPr="00C54284" w:rsidRDefault="00E27C55" w:rsidP="00E27C55">
      <w:pPr>
        <w:ind w:left="720"/>
        <w:rPr>
          <w:rFonts w:ascii="Segoe UI" w:hAnsi="Segoe UI" w:cs="Segoe UI"/>
        </w:rPr>
      </w:pPr>
      <w:r w:rsidRPr="00C54284">
        <w:rPr>
          <w:rFonts w:ascii="Segoe UI" w:hAnsi="Segoe UI" w:cs="Segoe UI"/>
          <w:sz w:val="20"/>
          <w:szCs w:val="20"/>
        </w:rPr>
        <w:t>The list structure is as shown below:</w:t>
      </w:r>
    </w:p>
    <w:tbl>
      <w:tblPr>
        <w:tblStyle w:val="TableGrid"/>
        <w:tblW w:w="0" w:type="auto"/>
        <w:tblInd w:w="715" w:type="dxa"/>
        <w:tblLook w:val="04A0" w:firstRow="1" w:lastRow="0" w:firstColumn="1" w:lastColumn="0" w:noHBand="0" w:noVBand="1"/>
      </w:tblPr>
      <w:tblGrid>
        <w:gridCol w:w="3009"/>
        <w:gridCol w:w="2963"/>
        <w:gridCol w:w="3018"/>
      </w:tblGrid>
      <w:tr w:rsidR="00E27C55" w:rsidRPr="00C54284" w14:paraId="222BF81E" w14:textId="77777777" w:rsidTr="00E27C55">
        <w:tc>
          <w:tcPr>
            <w:tcW w:w="3009" w:type="dxa"/>
          </w:tcPr>
          <w:p w14:paraId="1695C38A" w14:textId="77777777" w:rsidR="00E27C55" w:rsidRPr="00C54284" w:rsidRDefault="00E27C55" w:rsidP="00E27C55">
            <w:pPr>
              <w:pStyle w:val="Body"/>
              <w:rPr>
                <w:rFonts w:ascii="Segoe UI" w:hAnsi="Segoe UI" w:cs="Segoe UI"/>
                <w:b/>
              </w:rPr>
            </w:pPr>
            <w:r w:rsidRPr="00C54284">
              <w:rPr>
                <w:rFonts w:ascii="Segoe UI" w:hAnsi="Segoe UI" w:cs="Segoe UI"/>
                <w:b/>
              </w:rPr>
              <w:t>Column Name</w:t>
            </w:r>
          </w:p>
        </w:tc>
        <w:tc>
          <w:tcPr>
            <w:tcW w:w="2963" w:type="dxa"/>
          </w:tcPr>
          <w:p w14:paraId="0A7B45CD" w14:textId="77777777" w:rsidR="00E27C55" w:rsidRPr="00C54284" w:rsidRDefault="00E27C55" w:rsidP="00E27C55">
            <w:pPr>
              <w:pStyle w:val="Body"/>
              <w:rPr>
                <w:rFonts w:ascii="Segoe UI" w:hAnsi="Segoe UI" w:cs="Segoe UI"/>
                <w:b/>
              </w:rPr>
            </w:pPr>
            <w:r w:rsidRPr="00C54284">
              <w:rPr>
                <w:rFonts w:ascii="Segoe UI" w:hAnsi="Segoe UI" w:cs="Segoe UI"/>
                <w:b/>
              </w:rPr>
              <w:t>Data Type</w:t>
            </w:r>
          </w:p>
        </w:tc>
        <w:tc>
          <w:tcPr>
            <w:tcW w:w="3018" w:type="dxa"/>
          </w:tcPr>
          <w:p w14:paraId="36317395" w14:textId="77777777" w:rsidR="00E27C55" w:rsidRPr="00C54284" w:rsidRDefault="00E27C55" w:rsidP="00E27C55">
            <w:pPr>
              <w:pStyle w:val="Body"/>
              <w:rPr>
                <w:rFonts w:ascii="Segoe UI" w:hAnsi="Segoe UI" w:cs="Segoe UI"/>
                <w:b/>
              </w:rPr>
            </w:pPr>
            <w:r w:rsidRPr="00C54284">
              <w:rPr>
                <w:rFonts w:ascii="Segoe UI" w:hAnsi="Segoe UI" w:cs="Segoe UI"/>
                <w:b/>
              </w:rPr>
              <w:t>Description</w:t>
            </w:r>
          </w:p>
        </w:tc>
      </w:tr>
      <w:tr w:rsidR="00E27C55" w:rsidRPr="00C54284" w14:paraId="272A6AAB" w14:textId="77777777" w:rsidTr="00E27C55">
        <w:tc>
          <w:tcPr>
            <w:tcW w:w="3009" w:type="dxa"/>
          </w:tcPr>
          <w:p w14:paraId="0BDA5A56" w14:textId="77777777" w:rsidR="00E27C55" w:rsidRPr="00C54284" w:rsidRDefault="00E27C55" w:rsidP="00E27C55">
            <w:pPr>
              <w:rPr>
                <w:rFonts w:ascii="Segoe UI" w:hAnsi="Segoe UI" w:cs="Segoe UI"/>
              </w:rPr>
            </w:pPr>
            <w:r w:rsidRPr="00C54284">
              <w:rPr>
                <w:rFonts w:ascii="Segoe UI" w:hAnsi="Segoe UI" w:cs="Segoe UI"/>
                <w:sz w:val="20"/>
                <w:szCs w:val="20"/>
              </w:rPr>
              <w:t>RoleName</w:t>
            </w:r>
          </w:p>
        </w:tc>
        <w:tc>
          <w:tcPr>
            <w:tcW w:w="2963" w:type="dxa"/>
          </w:tcPr>
          <w:p w14:paraId="52C85B00" w14:textId="77777777" w:rsidR="00E27C55" w:rsidRPr="00C54284" w:rsidRDefault="00E27C55" w:rsidP="00E27C55">
            <w:pPr>
              <w:rPr>
                <w:rFonts w:ascii="Segoe UI" w:hAnsi="Segoe UI" w:cs="Segoe UI"/>
              </w:rPr>
            </w:pPr>
            <w:r w:rsidRPr="00C54284">
              <w:rPr>
                <w:rFonts w:ascii="Segoe UI" w:hAnsi="Segoe UI" w:cs="Segoe UI"/>
                <w:sz w:val="20"/>
                <w:szCs w:val="20"/>
              </w:rPr>
              <w:t>Single Line of Text</w:t>
            </w:r>
          </w:p>
        </w:tc>
        <w:tc>
          <w:tcPr>
            <w:tcW w:w="3018" w:type="dxa"/>
          </w:tcPr>
          <w:p w14:paraId="6B57ECF5" w14:textId="77777777" w:rsidR="00E27C55" w:rsidRPr="00C54284" w:rsidRDefault="00E27C55" w:rsidP="00E27C55">
            <w:pPr>
              <w:rPr>
                <w:rFonts w:ascii="Segoe UI" w:hAnsi="Segoe UI" w:cs="Segoe UI"/>
              </w:rPr>
            </w:pPr>
            <w:r w:rsidRPr="00C54284">
              <w:rPr>
                <w:rFonts w:ascii="Segoe UI" w:hAnsi="Segoe UI" w:cs="Segoe UI"/>
                <w:sz w:val="20"/>
                <w:szCs w:val="20"/>
              </w:rPr>
              <w:t>Name of the role</w:t>
            </w:r>
          </w:p>
        </w:tc>
      </w:tr>
      <w:tr w:rsidR="00E27C55" w:rsidRPr="00C54284" w14:paraId="3723181B" w14:textId="77777777" w:rsidTr="00E27C55">
        <w:tc>
          <w:tcPr>
            <w:tcW w:w="3009" w:type="dxa"/>
          </w:tcPr>
          <w:p w14:paraId="214AD8BF" w14:textId="77777777" w:rsidR="00E27C55" w:rsidRPr="00C54284" w:rsidRDefault="00E27C55" w:rsidP="00E27C55">
            <w:pPr>
              <w:rPr>
                <w:rFonts w:ascii="Segoe UI" w:hAnsi="Segoe UI" w:cs="Segoe UI"/>
              </w:rPr>
            </w:pPr>
            <w:r w:rsidRPr="00C54284">
              <w:rPr>
                <w:rFonts w:ascii="Segoe UI" w:hAnsi="Segoe UI" w:cs="Segoe UI"/>
                <w:sz w:val="20"/>
                <w:szCs w:val="20"/>
              </w:rPr>
              <w:t>Mandatory</w:t>
            </w:r>
          </w:p>
        </w:tc>
        <w:tc>
          <w:tcPr>
            <w:tcW w:w="2963" w:type="dxa"/>
          </w:tcPr>
          <w:p w14:paraId="4F69DAD2" w14:textId="77777777" w:rsidR="00E27C55" w:rsidRPr="00C54284" w:rsidRDefault="00E27C55" w:rsidP="00E27C55">
            <w:pPr>
              <w:rPr>
                <w:rFonts w:ascii="Segoe UI" w:hAnsi="Segoe UI" w:cs="Segoe UI"/>
              </w:rPr>
            </w:pPr>
            <w:r w:rsidRPr="00C54284">
              <w:rPr>
                <w:rFonts w:ascii="Segoe UI" w:hAnsi="Segoe UI" w:cs="Segoe UI"/>
                <w:sz w:val="20"/>
                <w:szCs w:val="20"/>
              </w:rPr>
              <w:t>Yes/No</w:t>
            </w:r>
          </w:p>
        </w:tc>
        <w:tc>
          <w:tcPr>
            <w:tcW w:w="3018" w:type="dxa"/>
          </w:tcPr>
          <w:p w14:paraId="2AFC966A" w14:textId="77777777" w:rsidR="00E27C55" w:rsidRPr="00C54284" w:rsidRDefault="00E27C55" w:rsidP="00E27C55">
            <w:pPr>
              <w:rPr>
                <w:rFonts w:ascii="Segoe UI" w:hAnsi="Segoe UI" w:cs="Segoe UI"/>
              </w:rPr>
            </w:pPr>
            <w:r w:rsidRPr="00C54284">
              <w:rPr>
                <w:rFonts w:ascii="Segoe UI" w:hAnsi="Segoe UI" w:cs="Segoe UI"/>
                <w:sz w:val="20"/>
                <w:szCs w:val="20"/>
              </w:rPr>
              <w:t>Flag to specify is the role is mandatory role for matters</w:t>
            </w:r>
          </w:p>
        </w:tc>
      </w:tr>
    </w:tbl>
    <w:p w14:paraId="5860951B" w14:textId="77777777" w:rsidR="00E27C55" w:rsidRPr="00C54284" w:rsidRDefault="00E27C55" w:rsidP="00E27C55">
      <w:pPr>
        <w:ind w:left="720"/>
        <w:rPr>
          <w:rFonts w:ascii="Segoe UI" w:hAnsi="Segoe UI" w:cs="Segoe UI"/>
          <w:sz w:val="20"/>
          <w:szCs w:val="20"/>
        </w:rPr>
      </w:pPr>
    </w:p>
    <w:p w14:paraId="0C4509B9" w14:textId="77777777" w:rsidR="00E27C55" w:rsidRPr="00C54284" w:rsidRDefault="00E27C55" w:rsidP="00E27C55">
      <w:pPr>
        <w:ind w:left="720"/>
        <w:rPr>
          <w:rFonts w:ascii="Segoe UI" w:hAnsi="Segoe UI" w:cs="Segoe UI"/>
          <w:sz w:val="20"/>
          <w:szCs w:val="20"/>
        </w:rPr>
      </w:pPr>
    </w:p>
    <w:p w14:paraId="4F92BAAC" w14:textId="77777777" w:rsidR="00E27C55" w:rsidRPr="00C54284" w:rsidRDefault="00E27C55" w:rsidP="00E27C55">
      <w:pPr>
        <w:ind w:left="720"/>
        <w:rPr>
          <w:rFonts w:ascii="Segoe UI" w:hAnsi="Segoe UI" w:cs="Segoe UI"/>
          <w:sz w:val="20"/>
          <w:szCs w:val="20"/>
        </w:rPr>
      </w:pPr>
      <w:r w:rsidRPr="00C54284">
        <w:rPr>
          <w:rFonts w:ascii="Segoe UI" w:hAnsi="Segoe UI" w:cs="Segoe UI"/>
          <w:sz w:val="20"/>
          <w:szCs w:val="20"/>
        </w:rPr>
        <w:lastRenderedPageBreak/>
        <w:t>As mentioned in the table above, A Legal Administrator will have access over Matter Provisioning, Find Matter and Find Document Applications. However an Associate will only have access to the Find Matter and Find Document Applications.</w:t>
      </w:r>
    </w:p>
    <w:p w14:paraId="4B1048BA" w14:textId="77777777" w:rsidR="00E27C55" w:rsidRPr="00C54284" w:rsidRDefault="00E27C55" w:rsidP="00E27C55">
      <w:pPr>
        <w:rPr>
          <w:rFonts w:ascii="Segoe UI" w:hAnsi="Segoe UI" w:cs="Segoe UI"/>
        </w:rPr>
      </w:pPr>
    </w:p>
    <w:p w14:paraId="4AC2E528" w14:textId="531D3AE7" w:rsidR="00E27C55" w:rsidRPr="00C54284" w:rsidRDefault="00E27C55" w:rsidP="0088376A">
      <w:pPr>
        <w:pStyle w:val="Heading40"/>
        <w:numPr>
          <w:ilvl w:val="3"/>
          <w:numId w:val="288"/>
        </w:numPr>
        <w:rPr>
          <w:rFonts w:ascii="Segoe UI" w:hAnsi="Segoe UI" w:cs="Segoe UI"/>
          <w:i w:val="0"/>
        </w:rPr>
      </w:pPr>
      <w:bookmarkStart w:id="159" w:name="_Toc131477570"/>
      <w:r w:rsidRPr="00C54284">
        <w:rPr>
          <w:rFonts w:ascii="Segoe UI" w:hAnsi="Segoe UI" w:cs="Segoe UI"/>
          <w:i w:val="0"/>
        </w:rPr>
        <w:t>Confidentiality</w:t>
      </w:r>
      <w:bookmarkEnd w:id="159"/>
    </w:p>
    <w:p w14:paraId="31DE045A" w14:textId="77777777" w:rsidR="00E27C55" w:rsidRPr="00C54284" w:rsidRDefault="00E27C55" w:rsidP="00E27C55">
      <w:pPr>
        <w:rPr>
          <w:rFonts w:ascii="Segoe UI" w:hAnsi="Segoe UI" w:cs="Segoe UI"/>
        </w:rPr>
      </w:pPr>
    </w:p>
    <w:p w14:paraId="2D59BBDA" w14:textId="77777777" w:rsidR="00E27C55" w:rsidRPr="00C54284" w:rsidRDefault="00E27C55" w:rsidP="00E27C55">
      <w:pPr>
        <w:ind w:left="720"/>
        <w:rPr>
          <w:rFonts w:ascii="Segoe UI" w:hAnsi="Segoe UI" w:cs="Segoe UI"/>
          <w:sz w:val="20"/>
          <w:szCs w:val="20"/>
        </w:rPr>
      </w:pPr>
      <w:r w:rsidRPr="00C54284">
        <w:rPr>
          <w:rFonts w:ascii="Segoe UI" w:hAnsi="Segoe UI" w:cs="Segoe UI"/>
          <w:sz w:val="20"/>
          <w:szCs w:val="20"/>
        </w:rPr>
        <w:t>In case of a conflict of interest, an admin will enter conflict details associated with the matter. If conflict is identified in the matter, admin will provide the user(s) who are blocked from accessing the matter. Admin will mention the user who conducted the conflict check and the date on which it was performed on the matter as well.</w:t>
      </w:r>
      <w:r w:rsidRPr="00C54284" w:rsidDel="007631F1">
        <w:rPr>
          <w:rStyle w:val="CommentReference"/>
          <w:rFonts w:ascii="Segoe UI" w:hAnsi="Segoe UI" w:cs="Segoe UI"/>
          <w:sz w:val="20"/>
          <w:szCs w:val="20"/>
        </w:rPr>
        <w:t xml:space="preserve"> </w:t>
      </w:r>
    </w:p>
    <w:p w14:paraId="668854CA" w14:textId="77777777" w:rsidR="00E27C55" w:rsidRPr="00C54284" w:rsidRDefault="00E27C55" w:rsidP="00E27C55">
      <w:pPr>
        <w:ind w:left="720"/>
        <w:rPr>
          <w:rFonts w:ascii="Segoe UI" w:hAnsi="Segoe UI" w:cs="Segoe UI"/>
          <w:sz w:val="20"/>
          <w:szCs w:val="20"/>
        </w:rPr>
      </w:pPr>
      <w:r w:rsidRPr="00C54284">
        <w:rPr>
          <w:rFonts w:ascii="Segoe UI" w:hAnsi="Segoe UI" w:cs="Segoe UI"/>
          <w:sz w:val="20"/>
          <w:szCs w:val="20"/>
        </w:rPr>
        <w:t>Once the matter is provisioned, those users listed the blocked sections will not have permissions on the new matter. This matter will not be accessible to blocked users.</w:t>
      </w:r>
    </w:p>
    <w:p w14:paraId="1729A4E0" w14:textId="77777777" w:rsidR="00E27C55" w:rsidRPr="00C54284" w:rsidRDefault="00E27C55" w:rsidP="00E27C55">
      <w:pPr>
        <w:ind w:left="720"/>
        <w:rPr>
          <w:rFonts w:ascii="Segoe UI" w:hAnsi="Segoe UI" w:cs="Segoe UI"/>
          <w:sz w:val="20"/>
          <w:szCs w:val="20"/>
        </w:rPr>
      </w:pPr>
      <w:r w:rsidRPr="00C54284">
        <w:rPr>
          <w:rFonts w:ascii="Segoe UI" w:hAnsi="Segoe UI" w:cs="Segoe UI"/>
          <w:sz w:val="20"/>
          <w:szCs w:val="20"/>
        </w:rPr>
        <w:t>If a conflict was identified and some users were blocked and others assigned, all the existing permissions from the matter will be removed and only users specified to have access will be granted permission.</w:t>
      </w:r>
    </w:p>
    <w:p w14:paraId="33A6D089" w14:textId="77777777" w:rsidR="00E27C55" w:rsidRPr="00C54284" w:rsidRDefault="00E27C55" w:rsidP="00E27C55">
      <w:pPr>
        <w:ind w:left="720"/>
        <w:rPr>
          <w:rFonts w:ascii="Segoe UI" w:hAnsi="Segoe UI" w:cs="Segoe UI"/>
        </w:rPr>
      </w:pPr>
      <w:r w:rsidRPr="00C54284">
        <w:rPr>
          <w:rFonts w:ascii="Segoe UI" w:hAnsi="Segoe UI" w:cs="Segoe UI"/>
          <w:sz w:val="20"/>
          <w:szCs w:val="20"/>
        </w:rPr>
        <w:t>If conflict check was identified but no users were blocked, then all the users having access to parent will have permission to this matter along with all the newly assigned users.</w:t>
      </w:r>
    </w:p>
    <w:p w14:paraId="219AE339" w14:textId="77777777" w:rsidR="00E27C55" w:rsidRPr="00C54284" w:rsidRDefault="00E27C55" w:rsidP="00E27C55">
      <w:pPr>
        <w:rPr>
          <w:rFonts w:ascii="Segoe UI" w:hAnsi="Segoe UI" w:cs="Segoe UI"/>
          <w:color w:val="0000FF"/>
        </w:rPr>
      </w:pPr>
    </w:p>
    <w:p w14:paraId="4E0BD82C" w14:textId="77777777" w:rsidR="00E27C55" w:rsidRPr="00C54284" w:rsidRDefault="00E27C55" w:rsidP="0088376A">
      <w:pPr>
        <w:pStyle w:val="Heading40"/>
        <w:numPr>
          <w:ilvl w:val="3"/>
          <w:numId w:val="288"/>
        </w:numPr>
        <w:rPr>
          <w:rFonts w:ascii="Segoe UI" w:hAnsi="Segoe UI" w:cs="Segoe UI"/>
          <w:i w:val="0"/>
        </w:rPr>
      </w:pPr>
      <w:bookmarkStart w:id="160" w:name="_Toc131477571"/>
      <w:r w:rsidRPr="00C54284">
        <w:rPr>
          <w:rFonts w:ascii="Segoe UI" w:hAnsi="Segoe UI" w:cs="Segoe UI"/>
          <w:i w:val="0"/>
        </w:rPr>
        <w:t>Integrity</w:t>
      </w:r>
      <w:bookmarkEnd w:id="160"/>
    </w:p>
    <w:p w14:paraId="3771015A" w14:textId="77777777" w:rsidR="00E27C55" w:rsidRPr="00C54284" w:rsidRDefault="00E27C55" w:rsidP="00E27C55">
      <w:pPr>
        <w:ind w:left="360"/>
        <w:rPr>
          <w:rFonts w:ascii="Segoe UI" w:hAnsi="Segoe UI" w:cs="Segoe UI"/>
          <w:sz w:val="20"/>
          <w:szCs w:val="20"/>
        </w:rPr>
      </w:pPr>
      <w:r w:rsidRPr="00C54284">
        <w:rPr>
          <w:rFonts w:ascii="Segoe UI" w:hAnsi="Segoe UI" w:cs="Segoe UI"/>
          <w:sz w:val="20"/>
          <w:szCs w:val="20"/>
        </w:rPr>
        <w:t>All Legal documents present in each matter will be available and editable for only those users who have been provided explicit access when the matter was provisioned.</w:t>
      </w:r>
    </w:p>
    <w:p w14:paraId="054DACB8" w14:textId="77777777" w:rsidR="00E27C55" w:rsidRPr="00C54284" w:rsidRDefault="00E27C55" w:rsidP="00E27C55">
      <w:pPr>
        <w:rPr>
          <w:rFonts w:ascii="Segoe UI" w:hAnsi="Segoe UI" w:cs="Segoe UI"/>
          <w:color w:val="0000FF"/>
        </w:rPr>
      </w:pPr>
    </w:p>
    <w:p w14:paraId="0FE7CC37" w14:textId="77777777" w:rsidR="00E27C55" w:rsidRPr="00C54284" w:rsidRDefault="00E27C55" w:rsidP="00E27C55">
      <w:pPr>
        <w:ind w:left="270"/>
        <w:rPr>
          <w:rFonts w:ascii="Segoe UI" w:hAnsi="Segoe UI" w:cs="Segoe UI"/>
        </w:rPr>
      </w:pPr>
    </w:p>
    <w:p w14:paraId="4A920464" w14:textId="77777777" w:rsidR="00E27C55" w:rsidRPr="00C54284" w:rsidRDefault="00E27C55" w:rsidP="0088376A">
      <w:pPr>
        <w:pStyle w:val="Heading40"/>
        <w:numPr>
          <w:ilvl w:val="3"/>
          <w:numId w:val="288"/>
        </w:numPr>
        <w:rPr>
          <w:rFonts w:ascii="Segoe UI" w:hAnsi="Segoe UI" w:cs="Segoe UI"/>
          <w:i w:val="0"/>
        </w:rPr>
      </w:pPr>
      <w:bookmarkStart w:id="161" w:name="_Toc393127914"/>
      <w:bookmarkStart w:id="162" w:name="_Toc506705226"/>
      <w:r w:rsidRPr="00C54284">
        <w:rPr>
          <w:rFonts w:ascii="Segoe UI" w:hAnsi="Segoe UI" w:cs="Segoe UI"/>
          <w:i w:val="0"/>
        </w:rPr>
        <w:t>User Groups</w:t>
      </w:r>
    </w:p>
    <w:p w14:paraId="5EBF42D3" w14:textId="77777777" w:rsidR="00E27C55" w:rsidRPr="00C54284" w:rsidRDefault="00E27C55" w:rsidP="00E27C55">
      <w:pPr>
        <w:ind w:left="360"/>
        <w:rPr>
          <w:rFonts w:ascii="Segoe UI" w:hAnsi="Segoe UI" w:cs="Segoe UI"/>
          <w:sz w:val="20"/>
          <w:szCs w:val="20"/>
        </w:rPr>
      </w:pPr>
      <w:r w:rsidRPr="00C54284">
        <w:rPr>
          <w:rFonts w:ascii="Segoe UI" w:hAnsi="Segoe UI" w:cs="Segoe UI"/>
          <w:sz w:val="20"/>
          <w:szCs w:val="20"/>
        </w:rPr>
        <w:t>The App creates 2 user groups to give appropriate access rights to the user. The details for the 2 groups are as follows:</w:t>
      </w:r>
    </w:p>
    <w:p w14:paraId="6A7371F7" w14:textId="77777777" w:rsidR="00E27C55" w:rsidRPr="00C54284" w:rsidRDefault="00E27C55" w:rsidP="00E27C55">
      <w:pPr>
        <w:pStyle w:val="ListParagraph"/>
        <w:numPr>
          <w:ilvl w:val="0"/>
          <w:numId w:val="57"/>
        </w:numPr>
        <w:rPr>
          <w:rFonts w:ascii="Segoe UI" w:hAnsi="Segoe UI" w:cs="Segoe UI"/>
          <w:sz w:val="20"/>
          <w:szCs w:val="20"/>
        </w:rPr>
      </w:pPr>
      <w:r w:rsidRPr="00C54284">
        <w:rPr>
          <w:rFonts w:ascii="Segoe UI" w:hAnsi="Segoe UI" w:cs="Segoe UI"/>
          <w:sz w:val="20"/>
          <w:szCs w:val="20"/>
        </w:rPr>
        <w:t>Matter Center Users – These are the users who will be accessing Matter Center Apps, but will have no access right for the Provision Matter App. Users in this group will have Read permission on App Catalog and will have contribute permission on the configuration lists used by Matter Center Apps.</w:t>
      </w:r>
    </w:p>
    <w:p w14:paraId="69E7FE59" w14:textId="77777777" w:rsidR="00E27C55" w:rsidRPr="00C54284" w:rsidRDefault="00E27C55" w:rsidP="00E27C55">
      <w:pPr>
        <w:pStyle w:val="ListParagraph"/>
        <w:numPr>
          <w:ilvl w:val="0"/>
          <w:numId w:val="57"/>
        </w:numPr>
        <w:rPr>
          <w:rFonts w:ascii="Segoe UI" w:hAnsi="Segoe UI" w:cs="Segoe UI"/>
        </w:rPr>
      </w:pPr>
      <w:r w:rsidRPr="00C54284">
        <w:rPr>
          <w:rFonts w:ascii="Segoe UI" w:hAnsi="Segoe UI" w:cs="Segoe UI"/>
          <w:sz w:val="20"/>
          <w:szCs w:val="20"/>
        </w:rPr>
        <w:t>Provision Matter Users – These are the users who will be having access to Matter Center Provision Matter App. Users in this group will have Read permission on App Catalog.</w:t>
      </w:r>
    </w:p>
    <w:p w14:paraId="04159293" w14:textId="77777777" w:rsidR="00E27C55" w:rsidRPr="00C54284" w:rsidRDefault="00E27C55" w:rsidP="00E27C55">
      <w:pPr>
        <w:pStyle w:val="Body"/>
        <w:rPr>
          <w:rFonts w:ascii="Segoe UI" w:hAnsi="Segoe UI" w:cs="Segoe UI"/>
          <w:bCs/>
          <w:kern w:val="32"/>
          <w:sz w:val="32"/>
          <w:szCs w:val="32"/>
        </w:rPr>
      </w:pPr>
      <w:r w:rsidRPr="00C54284" w:rsidDel="00634777">
        <w:rPr>
          <w:rFonts w:ascii="Segoe UI" w:hAnsi="Segoe UI" w:cs="Segoe UI"/>
          <w:bCs/>
          <w:kern w:val="32"/>
          <w:sz w:val="32"/>
          <w:szCs w:val="32"/>
        </w:rPr>
        <w:t xml:space="preserve"> </w:t>
      </w:r>
      <w:r w:rsidRPr="00C54284">
        <w:rPr>
          <w:rFonts w:ascii="Segoe UI" w:hAnsi="Segoe UI" w:cs="Segoe UI"/>
          <w:bCs/>
          <w:kern w:val="32"/>
          <w:sz w:val="32"/>
          <w:szCs w:val="32"/>
        </w:rPr>
        <w:br w:type="page"/>
      </w:r>
    </w:p>
    <w:p w14:paraId="4AA4B6A4" w14:textId="77777777" w:rsidR="00E27C55" w:rsidRPr="00C54284" w:rsidRDefault="00E27C55" w:rsidP="00E27C55">
      <w:pPr>
        <w:pStyle w:val="Body"/>
        <w:rPr>
          <w:rFonts w:ascii="Segoe UI" w:hAnsi="Segoe UI" w:cs="Segoe UI"/>
          <w:bCs/>
          <w:kern w:val="32"/>
          <w:sz w:val="32"/>
          <w:szCs w:val="32"/>
        </w:rPr>
      </w:pPr>
    </w:p>
    <w:p w14:paraId="2BFF95FC" w14:textId="77777777" w:rsidR="00E27C55" w:rsidRPr="00C54284" w:rsidRDefault="00E27C55" w:rsidP="0088376A">
      <w:pPr>
        <w:pStyle w:val="Heading1"/>
        <w:numPr>
          <w:ilvl w:val="0"/>
          <w:numId w:val="288"/>
        </w:numPr>
        <w:pBdr>
          <w:bottom w:val="none" w:sz="0" w:space="0" w:color="auto"/>
        </w:pBdr>
        <w:rPr>
          <w:rFonts w:ascii="Segoe UI" w:hAnsi="Segoe UI" w:cs="Segoe UI"/>
          <w:sz w:val="32"/>
          <w:szCs w:val="32"/>
        </w:rPr>
      </w:pPr>
      <w:bookmarkStart w:id="163" w:name="_Toc398054300"/>
      <w:bookmarkStart w:id="164" w:name="_Toc398133984"/>
      <w:bookmarkStart w:id="165" w:name="_Toc398134203"/>
      <w:bookmarkStart w:id="166" w:name="_Toc398203095"/>
      <w:bookmarkStart w:id="167" w:name="_Toc398203314"/>
      <w:bookmarkStart w:id="168" w:name="_Toc398054091"/>
      <w:bookmarkStart w:id="169" w:name="_Toc398054301"/>
      <w:bookmarkStart w:id="170" w:name="_Toc398133985"/>
      <w:bookmarkStart w:id="171" w:name="_Toc398134204"/>
      <w:bookmarkStart w:id="172" w:name="_Toc398203096"/>
      <w:bookmarkStart w:id="173" w:name="_Toc398203315"/>
      <w:bookmarkStart w:id="174" w:name="_Toc398053618"/>
      <w:bookmarkStart w:id="175" w:name="_Toc398053744"/>
      <w:bookmarkStart w:id="176" w:name="_Toc398054093"/>
      <w:bookmarkStart w:id="177" w:name="_Toc398054303"/>
      <w:bookmarkStart w:id="178" w:name="_Toc398133987"/>
      <w:bookmarkStart w:id="179" w:name="_Toc398134206"/>
      <w:bookmarkStart w:id="180" w:name="_Toc398203098"/>
      <w:bookmarkStart w:id="181" w:name="_Toc398203317"/>
      <w:bookmarkStart w:id="182" w:name="_Toc398054094"/>
      <w:bookmarkStart w:id="183" w:name="_Toc398054304"/>
      <w:bookmarkStart w:id="184" w:name="_Toc398133988"/>
      <w:bookmarkStart w:id="185" w:name="_Toc398134207"/>
      <w:bookmarkStart w:id="186" w:name="_Toc398203099"/>
      <w:bookmarkStart w:id="187" w:name="_Toc398203318"/>
      <w:bookmarkStart w:id="188" w:name="_Toc398054095"/>
      <w:bookmarkStart w:id="189" w:name="_Toc398054305"/>
      <w:bookmarkStart w:id="190" w:name="_Toc398133989"/>
      <w:bookmarkStart w:id="191" w:name="_Toc398134208"/>
      <w:bookmarkStart w:id="192" w:name="_Toc398203100"/>
      <w:bookmarkStart w:id="193" w:name="_Toc398203319"/>
      <w:bookmarkStart w:id="194" w:name="_Toc393127916"/>
      <w:bookmarkStart w:id="195" w:name="_Toc426022660"/>
      <w:bookmarkEnd w:id="161"/>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r w:rsidRPr="00C54284">
        <w:rPr>
          <w:rFonts w:ascii="Segoe UI" w:hAnsi="Segoe UI" w:cs="Segoe UI"/>
          <w:sz w:val="32"/>
          <w:szCs w:val="32"/>
        </w:rPr>
        <w:t xml:space="preserve">Application Detailed Design </w:t>
      </w:r>
      <w:r w:rsidRPr="00C54284">
        <w:rPr>
          <w:rFonts w:ascii="Segoe UI" w:hAnsi="Segoe UI" w:cs="Segoe UI"/>
          <w:sz w:val="28"/>
          <w:szCs w:val="28"/>
        </w:rPr>
        <w:t>(This section is best practice and is required for projects that have an Enterprise Architecture Stakeholder)</w:t>
      </w:r>
      <w:bookmarkEnd w:id="194"/>
      <w:bookmarkEnd w:id="195"/>
    </w:p>
    <w:p w14:paraId="0729A750" w14:textId="70CAE909" w:rsidR="00E27C55" w:rsidRPr="00C54284" w:rsidRDefault="00E27C55" w:rsidP="0088376A">
      <w:pPr>
        <w:pStyle w:val="Heading2"/>
        <w:numPr>
          <w:ilvl w:val="1"/>
          <w:numId w:val="10"/>
        </w:numPr>
        <w:tabs>
          <w:tab w:val="clear" w:pos="10206"/>
        </w:tabs>
        <w:rPr>
          <w:rFonts w:ascii="Segoe UI" w:hAnsi="Segoe UI" w:cs="Segoe UI"/>
        </w:rPr>
      </w:pPr>
      <w:bookmarkStart w:id="196" w:name="_Toc398053867"/>
      <w:bookmarkStart w:id="197" w:name="_Toc398054097"/>
      <w:bookmarkStart w:id="198" w:name="_Toc398054307"/>
      <w:bookmarkStart w:id="199" w:name="_Toc398133991"/>
      <w:bookmarkStart w:id="200" w:name="_Toc398134210"/>
      <w:bookmarkStart w:id="201" w:name="_Toc398203102"/>
      <w:bookmarkStart w:id="202" w:name="_Toc398203321"/>
      <w:bookmarkStart w:id="203" w:name="_Toc393127917"/>
      <w:bookmarkStart w:id="204" w:name="_Toc426022661"/>
      <w:bookmarkEnd w:id="196"/>
      <w:bookmarkEnd w:id="197"/>
      <w:bookmarkEnd w:id="198"/>
      <w:bookmarkEnd w:id="199"/>
      <w:bookmarkEnd w:id="200"/>
      <w:bookmarkEnd w:id="201"/>
      <w:bookmarkEnd w:id="202"/>
      <w:r w:rsidRPr="00C54284">
        <w:rPr>
          <w:rFonts w:ascii="Segoe UI" w:hAnsi="Segoe UI" w:cs="Segoe UI"/>
        </w:rPr>
        <w:t>End to End Dynamic Models</w:t>
      </w:r>
      <w:bookmarkEnd w:id="203"/>
      <w:bookmarkEnd w:id="204"/>
    </w:p>
    <w:p w14:paraId="64045578" w14:textId="77777777" w:rsidR="00E27C55" w:rsidRPr="00C54284" w:rsidRDefault="00E27C55" w:rsidP="00E27C55">
      <w:pPr>
        <w:pStyle w:val="Body"/>
        <w:rPr>
          <w:rFonts w:ascii="Segoe UI" w:hAnsi="Segoe UI" w:cs="Segoe UI"/>
        </w:rPr>
      </w:pPr>
      <w:r w:rsidRPr="00C54284">
        <w:rPr>
          <w:rFonts w:ascii="Segoe UI" w:hAnsi="Segoe UI" w:cs="Segoe UI"/>
        </w:rPr>
        <w:t xml:space="preserve">         </w:t>
      </w:r>
      <w:bookmarkStart w:id="205" w:name="_Toc398053869"/>
      <w:bookmarkStart w:id="206" w:name="_Toc398054099"/>
      <w:bookmarkStart w:id="207" w:name="_Toc398054309"/>
      <w:bookmarkEnd w:id="205"/>
      <w:bookmarkEnd w:id="206"/>
      <w:bookmarkEnd w:id="207"/>
      <w:r w:rsidRPr="00C54284">
        <w:rPr>
          <w:rFonts w:ascii="Segoe UI" w:hAnsi="Segoe UI" w:cs="Segoe UI"/>
        </w:rPr>
        <w:t>This section provides detailed description of the components of the Matter Center App which is as follows,</w:t>
      </w:r>
    </w:p>
    <w:p w14:paraId="154FB948" w14:textId="19BA1A03" w:rsidR="00B33DF3" w:rsidRPr="00C54284" w:rsidRDefault="00B33DF3" w:rsidP="0088376A">
      <w:pPr>
        <w:pStyle w:val="Heading30"/>
        <w:numPr>
          <w:ilvl w:val="2"/>
          <w:numId w:val="283"/>
        </w:numPr>
        <w:rPr>
          <w:rFonts w:ascii="Segoe UI" w:hAnsi="Segoe UI" w:cs="Segoe UI"/>
          <w:sz w:val="28"/>
        </w:rPr>
      </w:pPr>
      <w:bookmarkStart w:id="208" w:name="_Toc426022662"/>
      <w:bookmarkStart w:id="209" w:name="_Toc393127918"/>
      <w:r w:rsidRPr="00C54284">
        <w:rPr>
          <w:rFonts w:ascii="Segoe UI" w:hAnsi="Segoe UI" w:cs="Segoe UI"/>
          <w:b w:val="0"/>
          <w:sz w:val="28"/>
        </w:rPr>
        <w:t>App Landing Page</w:t>
      </w:r>
      <w:bookmarkEnd w:id="208"/>
    </w:p>
    <w:p w14:paraId="2E83CD15" w14:textId="77777777" w:rsidR="00B33DF3" w:rsidRPr="00C54284" w:rsidRDefault="00B33DF3" w:rsidP="00794A6B">
      <w:pPr>
        <w:pStyle w:val="Body"/>
        <w:rPr>
          <w:rFonts w:ascii="Segoe UI" w:hAnsi="Segoe UI" w:cs="Segoe UI"/>
        </w:rPr>
      </w:pPr>
    </w:p>
    <w:p w14:paraId="115F74E0" w14:textId="77777777" w:rsidR="00B33DF3" w:rsidRPr="00C54284" w:rsidRDefault="00B33DF3" w:rsidP="00794A6B">
      <w:pPr>
        <w:pStyle w:val="Body"/>
        <w:ind w:left="720"/>
        <w:rPr>
          <w:rFonts w:ascii="Segoe UI" w:hAnsi="Segoe UI" w:cs="Segoe UI"/>
        </w:rPr>
      </w:pPr>
      <w:r w:rsidRPr="00C54284">
        <w:rPr>
          <w:rFonts w:ascii="Segoe UI" w:hAnsi="Segoe UI" w:cs="Segoe UI"/>
        </w:rPr>
        <w:t>The Matter Center app has a landing page in Outlook/Word to enhance user experience and for easier access to the features that are available to the user. This page also has usage tracking enabled on it.</w:t>
      </w:r>
    </w:p>
    <w:p w14:paraId="16136B7A" w14:textId="77777777" w:rsidR="00B33DF3" w:rsidRPr="00C54284" w:rsidRDefault="00B33DF3" w:rsidP="00794A6B">
      <w:pPr>
        <w:pStyle w:val="NormalWeb"/>
        <w:ind w:left="720"/>
        <w:rPr>
          <w:rFonts w:ascii="Segoe UI" w:hAnsi="Segoe UI" w:cs="Segoe UI"/>
          <w:sz w:val="20"/>
          <w:szCs w:val="20"/>
        </w:rPr>
      </w:pPr>
      <w:r w:rsidRPr="00C54284">
        <w:rPr>
          <w:rStyle w:val="Strong"/>
          <w:rFonts w:ascii="Segoe UI" w:hAnsi="Segoe UI" w:cs="Segoe UI"/>
          <w:sz w:val="20"/>
          <w:szCs w:val="20"/>
        </w:rPr>
        <w:t>Following links are available on the page:</w:t>
      </w:r>
    </w:p>
    <w:p w14:paraId="020EE058" w14:textId="42D94C66" w:rsidR="00B33DF3" w:rsidRPr="00C54284" w:rsidRDefault="00B33DF3" w:rsidP="00794A6B">
      <w:pPr>
        <w:pStyle w:val="NoSpacing"/>
        <w:numPr>
          <w:ilvl w:val="0"/>
          <w:numId w:val="203"/>
        </w:numPr>
        <w:ind w:left="1440"/>
        <w:rPr>
          <w:rFonts w:ascii="Segoe UI" w:hAnsi="Segoe UI" w:cs="Segoe UI"/>
        </w:rPr>
      </w:pPr>
      <w:r w:rsidRPr="00C54284">
        <w:rPr>
          <w:rFonts w:ascii="Segoe UI" w:hAnsi="Segoe UI" w:cs="Segoe UI"/>
        </w:rPr>
        <w:t>Clicking on Matter Site, takes user to Search</w:t>
      </w:r>
      <w:r w:rsidR="00706518" w:rsidRPr="00C54284">
        <w:rPr>
          <w:rFonts w:ascii="Segoe UI" w:hAnsi="Segoe UI" w:cs="Segoe UI"/>
        </w:rPr>
        <w:t xml:space="preserve"> </w:t>
      </w:r>
      <w:r w:rsidRPr="00C54284">
        <w:rPr>
          <w:rFonts w:ascii="Segoe UI" w:hAnsi="Segoe UI" w:cs="Segoe UI"/>
        </w:rPr>
        <w:t>Matter page</w:t>
      </w:r>
    </w:p>
    <w:p w14:paraId="0FC14C37" w14:textId="77777777" w:rsidR="00B33DF3" w:rsidRPr="00C54284" w:rsidRDefault="00B33DF3" w:rsidP="00794A6B">
      <w:pPr>
        <w:pStyle w:val="NoSpacing"/>
        <w:numPr>
          <w:ilvl w:val="0"/>
          <w:numId w:val="203"/>
        </w:numPr>
        <w:ind w:left="1440"/>
        <w:rPr>
          <w:rFonts w:ascii="Segoe UI" w:hAnsi="Segoe UI" w:cs="Segoe UI"/>
        </w:rPr>
      </w:pPr>
      <w:r w:rsidRPr="00C54284">
        <w:rPr>
          <w:rFonts w:ascii="Segoe UI" w:hAnsi="Segoe UI" w:cs="Segoe UI"/>
        </w:rPr>
        <w:t>Clicking on Matter Documents, takes users to Search Document page</w:t>
      </w:r>
    </w:p>
    <w:p w14:paraId="05958EF6" w14:textId="77777777" w:rsidR="00B33DF3" w:rsidRPr="00C54284" w:rsidRDefault="00B33DF3" w:rsidP="00794A6B">
      <w:pPr>
        <w:pStyle w:val="NoSpacing"/>
        <w:numPr>
          <w:ilvl w:val="0"/>
          <w:numId w:val="203"/>
        </w:numPr>
        <w:ind w:left="1440"/>
        <w:rPr>
          <w:rFonts w:ascii="Segoe UI" w:hAnsi="Segoe UI" w:cs="Segoe UI"/>
        </w:rPr>
      </w:pPr>
      <w:r w:rsidRPr="00C54284">
        <w:rPr>
          <w:rFonts w:ascii="Segoe UI" w:hAnsi="Segoe UI" w:cs="Segoe UI"/>
        </w:rPr>
        <w:t>Clicking on Upload Attachments, takes users to Search Matter page</w:t>
      </w:r>
    </w:p>
    <w:p w14:paraId="559A2797" w14:textId="77777777" w:rsidR="00B33DF3" w:rsidRPr="00C54284" w:rsidRDefault="00B33DF3" w:rsidP="00794A6B">
      <w:pPr>
        <w:pStyle w:val="NoSpacing"/>
        <w:numPr>
          <w:ilvl w:val="0"/>
          <w:numId w:val="203"/>
        </w:numPr>
        <w:ind w:left="1440"/>
        <w:rPr>
          <w:rFonts w:ascii="Segoe UI" w:hAnsi="Segoe UI" w:cs="Segoe UI"/>
        </w:rPr>
      </w:pPr>
      <w:r w:rsidRPr="00C54284">
        <w:rPr>
          <w:rFonts w:ascii="Segoe UI" w:hAnsi="Segoe UI" w:cs="Segoe UI"/>
        </w:rPr>
        <w:t>Clicking on Open Matter takes to Provision Matter page</w:t>
      </w:r>
    </w:p>
    <w:p w14:paraId="15EDBCDA" w14:textId="77777777" w:rsidR="00B33DF3" w:rsidRPr="00C54284" w:rsidRDefault="00B33DF3" w:rsidP="00794A6B">
      <w:pPr>
        <w:pStyle w:val="NoSpacing"/>
        <w:numPr>
          <w:ilvl w:val="0"/>
          <w:numId w:val="203"/>
        </w:numPr>
        <w:ind w:left="1440"/>
        <w:rPr>
          <w:rFonts w:ascii="Segoe UI" w:hAnsi="Segoe UI" w:cs="Segoe UI"/>
        </w:rPr>
      </w:pPr>
      <w:r w:rsidRPr="00C54284">
        <w:rPr>
          <w:rFonts w:ascii="Segoe UI" w:hAnsi="Segoe UI" w:cs="Segoe UI"/>
        </w:rPr>
        <w:t>Clicking on Go to Dashboard takes to Tenant level Web Dashboard on browser </w:t>
      </w:r>
    </w:p>
    <w:p w14:paraId="5C72A75F" w14:textId="77777777" w:rsidR="00B33DF3" w:rsidRPr="00C54284" w:rsidRDefault="00B33DF3" w:rsidP="00794A6B">
      <w:pPr>
        <w:pStyle w:val="NoSpacing"/>
        <w:numPr>
          <w:ilvl w:val="0"/>
          <w:numId w:val="203"/>
        </w:numPr>
        <w:ind w:left="1440"/>
        <w:rPr>
          <w:rFonts w:ascii="Segoe UI" w:hAnsi="Segoe UI" w:cs="Segoe UI"/>
        </w:rPr>
      </w:pPr>
      <w:r w:rsidRPr="00C54284">
        <w:rPr>
          <w:rFonts w:ascii="Segoe UI" w:hAnsi="Segoe UI" w:cs="Segoe UI"/>
        </w:rPr>
        <w:t xml:space="preserve">Clicking on Matter Center support, opens a new Email with to: </w:t>
      </w:r>
      <w:hyperlink r:id="rId25" w:history="1">
        <w:r w:rsidRPr="00C54284">
          <w:rPr>
            <w:rFonts w:ascii="Segoe UI" w:hAnsi="Segoe UI" w:cs="Segoe UI"/>
          </w:rPr>
          <w:t>matterc@microsoft.com</w:t>
        </w:r>
      </w:hyperlink>
      <w:r w:rsidRPr="00C54284">
        <w:rPr>
          <w:rFonts w:ascii="Segoe UI" w:hAnsi="Segoe UI" w:cs="Segoe UI"/>
        </w:rPr>
        <w:t xml:space="preserve"> </w:t>
      </w:r>
    </w:p>
    <w:p w14:paraId="2B16341D" w14:textId="289A58B8" w:rsidR="004E33B7" w:rsidRPr="00C54284" w:rsidRDefault="00B33DF3" w:rsidP="004E33B7">
      <w:pPr>
        <w:pStyle w:val="NoSpacing"/>
        <w:numPr>
          <w:ilvl w:val="0"/>
          <w:numId w:val="203"/>
        </w:numPr>
        <w:ind w:left="1440"/>
        <w:rPr>
          <w:rFonts w:ascii="Segoe UI" w:hAnsi="Segoe UI" w:cs="Segoe UI"/>
          <w:b/>
        </w:rPr>
      </w:pPr>
      <w:r w:rsidRPr="00C54284">
        <w:rPr>
          <w:rFonts w:ascii="Segoe UI" w:hAnsi="Segoe UI" w:cs="Segoe UI"/>
        </w:rPr>
        <w:t>Clicking on Learn More link opens a new Browser windows with a URL</w:t>
      </w:r>
    </w:p>
    <w:p w14:paraId="41DA45B0" w14:textId="77777777" w:rsidR="004E33B7" w:rsidRPr="00C54284" w:rsidRDefault="004E33B7" w:rsidP="00B01BF0">
      <w:pPr>
        <w:pStyle w:val="Body"/>
        <w:ind w:left="720"/>
        <w:rPr>
          <w:rFonts w:ascii="Segoe UI" w:hAnsi="Segoe UI" w:cs="Segoe UI"/>
        </w:rPr>
      </w:pPr>
    </w:p>
    <w:p w14:paraId="085B4BA3" w14:textId="77777777" w:rsidR="004E33B7" w:rsidRPr="00C54284" w:rsidRDefault="004E33B7" w:rsidP="0088376A">
      <w:pPr>
        <w:pStyle w:val="Body"/>
        <w:ind w:left="720"/>
        <w:rPr>
          <w:rFonts w:ascii="Segoe UI" w:hAnsi="Segoe UI" w:cs="Segoe UI"/>
          <w:b/>
        </w:rPr>
      </w:pPr>
      <w:r w:rsidRPr="00C54284">
        <w:rPr>
          <w:rFonts w:ascii="Segoe UI" w:hAnsi="Segoe UI" w:cs="Segoe UI"/>
          <w:b/>
        </w:rPr>
        <w:t>Persona and contextual help</w:t>
      </w:r>
    </w:p>
    <w:p w14:paraId="134C8262" w14:textId="31715B1F" w:rsidR="004E33B7" w:rsidRDefault="004E33B7" w:rsidP="00B01BF0">
      <w:pPr>
        <w:pStyle w:val="Body"/>
        <w:ind w:left="720"/>
        <w:rPr>
          <w:rFonts w:ascii="Segoe UI" w:hAnsi="Segoe UI" w:cs="Segoe UI"/>
        </w:rPr>
      </w:pPr>
      <w:r w:rsidRPr="00C54284">
        <w:rPr>
          <w:rFonts w:ascii="Segoe UI" w:hAnsi="Segoe UI" w:cs="Segoe UI"/>
        </w:rPr>
        <w:t>Persona and contextual help sections will be available across all the apps. Persona field displays the user profile picture and provide capability to sign out user from the app. Contextual help provides useful links based on the current page. These helps links are configurable using SharePoint list and provide capabilities to sort the links based on sections. Internal sorting of links is also provisioned under each section.</w:t>
      </w:r>
    </w:p>
    <w:p w14:paraId="09B4A718" w14:textId="1DC4A4F2" w:rsidR="009344B3" w:rsidRDefault="009344B3">
      <w:pPr>
        <w:pStyle w:val="Body"/>
        <w:ind w:left="720"/>
        <w:rPr>
          <w:rFonts w:ascii="Segoe UI" w:hAnsi="Segoe UI" w:cs="Segoe UI"/>
        </w:rPr>
      </w:pPr>
      <w:r>
        <w:rPr>
          <w:rFonts w:ascii="Segoe UI" w:hAnsi="Segoe UI" w:cs="Segoe UI"/>
        </w:rPr>
        <w:t>Contextual help links will be cached based on the pages, following is the list of pages which will have contextual help links cached:</w:t>
      </w:r>
    </w:p>
    <w:p w14:paraId="0F612B3E" w14:textId="3F2B335D" w:rsidR="009344B3" w:rsidRDefault="00281586" w:rsidP="0088376A">
      <w:pPr>
        <w:pStyle w:val="Body"/>
        <w:numPr>
          <w:ilvl w:val="0"/>
          <w:numId w:val="268"/>
        </w:numPr>
        <w:rPr>
          <w:rFonts w:ascii="Segoe UI" w:hAnsi="Segoe UI" w:cs="Segoe UI"/>
        </w:rPr>
      </w:pPr>
      <w:r>
        <w:rPr>
          <w:rFonts w:ascii="Segoe UI" w:hAnsi="Segoe UI" w:cs="Segoe UI"/>
        </w:rPr>
        <w:t>Matter Provision</w:t>
      </w:r>
    </w:p>
    <w:p w14:paraId="011FE1EF" w14:textId="3C6F7D62" w:rsidR="00281586" w:rsidRDefault="00281586" w:rsidP="0088376A">
      <w:pPr>
        <w:pStyle w:val="Body"/>
        <w:numPr>
          <w:ilvl w:val="0"/>
          <w:numId w:val="268"/>
        </w:numPr>
        <w:rPr>
          <w:rFonts w:ascii="Segoe UI" w:hAnsi="Segoe UI" w:cs="Segoe UI"/>
        </w:rPr>
      </w:pPr>
      <w:r>
        <w:rPr>
          <w:rFonts w:ascii="Segoe UI" w:hAnsi="Segoe UI" w:cs="Segoe UI"/>
        </w:rPr>
        <w:t>Find Matter</w:t>
      </w:r>
    </w:p>
    <w:p w14:paraId="6A042795" w14:textId="787A7720" w:rsidR="00281586" w:rsidRDefault="00281586" w:rsidP="0088376A">
      <w:pPr>
        <w:pStyle w:val="Body"/>
        <w:numPr>
          <w:ilvl w:val="0"/>
          <w:numId w:val="268"/>
        </w:numPr>
        <w:rPr>
          <w:rFonts w:ascii="Segoe UI" w:hAnsi="Segoe UI" w:cs="Segoe UI"/>
        </w:rPr>
      </w:pPr>
      <w:r>
        <w:rPr>
          <w:rFonts w:ascii="Segoe UI" w:hAnsi="Segoe UI" w:cs="Segoe UI"/>
        </w:rPr>
        <w:t>Find Document</w:t>
      </w:r>
    </w:p>
    <w:p w14:paraId="34609680" w14:textId="0D390389" w:rsidR="00281586" w:rsidRPr="0088376A" w:rsidRDefault="00281586" w:rsidP="0088376A">
      <w:pPr>
        <w:pStyle w:val="Body"/>
        <w:numPr>
          <w:ilvl w:val="0"/>
          <w:numId w:val="268"/>
        </w:numPr>
        <w:rPr>
          <w:rFonts w:ascii="Segoe UI" w:hAnsi="Segoe UI" w:cs="Segoe UI"/>
        </w:rPr>
      </w:pPr>
      <w:r>
        <w:rPr>
          <w:rFonts w:ascii="Segoe UI" w:hAnsi="Segoe UI" w:cs="Segoe UI"/>
        </w:rPr>
        <w:t>Home</w:t>
      </w:r>
    </w:p>
    <w:p w14:paraId="521756BB" w14:textId="3A344A64" w:rsidR="00E27C55" w:rsidRPr="00C54284" w:rsidRDefault="00E27C55" w:rsidP="0088376A">
      <w:pPr>
        <w:pStyle w:val="Heading30"/>
        <w:numPr>
          <w:ilvl w:val="2"/>
          <w:numId w:val="283"/>
        </w:numPr>
        <w:rPr>
          <w:rFonts w:ascii="Segoe UI" w:hAnsi="Segoe UI" w:cs="Segoe UI"/>
          <w:b w:val="0"/>
          <w:sz w:val="28"/>
        </w:rPr>
      </w:pPr>
      <w:bookmarkStart w:id="210" w:name="_Toc426022663"/>
      <w:r w:rsidRPr="00C54284">
        <w:rPr>
          <w:rFonts w:ascii="Segoe UI" w:hAnsi="Segoe UI" w:cs="Segoe UI"/>
          <w:b w:val="0"/>
          <w:sz w:val="28"/>
        </w:rPr>
        <w:t>Provision Matter</w:t>
      </w:r>
      <w:bookmarkEnd w:id="209"/>
      <w:bookmarkEnd w:id="210"/>
      <w:r w:rsidR="00FC398B" w:rsidRPr="00C54284">
        <w:rPr>
          <w:rFonts w:ascii="Segoe UI" w:hAnsi="Segoe UI" w:cs="Segoe UI"/>
          <w:b w:val="0"/>
          <w:sz w:val="28"/>
        </w:rPr>
        <w:tab/>
      </w:r>
    </w:p>
    <w:p w14:paraId="64672809" w14:textId="77777777" w:rsidR="00E27C55" w:rsidRPr="00C54284" w:rsidRDefault="00E27C55" w:rsidP="00E27C55">
      <w:pPr>
        <w:pStyle w:val="Body"/>
        <w:rPr>
          <w:rFonts w:ascii="Segoe UI" w:hAnsi="Segoe UI" w:cs="Segoe UI"/>
          <w:b/>
        </w:rPr>
      </w:pPr>
    </w:p>
    <w:p w14:paraId="6477D4E2" w14:textId="77777777" w:rsidR="00E27C55" w:rsidRPr="00C54284" w:rsidRDefault="00E27C55" w:rsidP="00E27C55">
      <w:pPr>
        <w:pStyle w:val="Body"/>
        <w:numPr>
          <w:ilvl w:val="0"/>
          <w:numId w:val="14"/>
        </w:numPr>
        <w:rPr>
          <w:rFonts w:ascii="Segoe UI" w:hAnsi="Segoe UI" w:cs="Segoe UI"/>
          <w:b/>
        </w:rPr>
      </w:pPr>
      <w:r w:rsidRPr="00C54284">
        <w:rPr>
          <w:rFonts w:ascii="Segoe UI" w:hAnsi="Segoe UI" w:cs="Segoe UI"/>
          <w:b/>
        </w:rPr>
        <w:t>On app load</w:t>
      </w:r>
    </w:p>
    <w:p w14:paraId="642EC65B" w14:textId="77777777" w:rsidR="00E27C55" w:rsidRPr="00C54284" w:rsidRDefault="00E27C55" w:rsidP="00E27C55">
      <w:pPr>
        <w:pStyle w:val="Body"/>
        <w:ind w:left="1080"/>
        <w:rPr>
          <w:rFonts w:ascii="Segoe UI" w:hAnsi="Segoe UI" w:cs="Segoe UI"/>
        </w:rPr>
      </w:pPr>
      <w:r w:rsidRPr="00C54284">
        <w:rPr>
          <w:rFonts w:ascii="Segoe UI" w:hAnsi="Segoe UI" w:cs="Segoe UI"/>
        </w:rPr>
        <w:lastRenderedPageBreak/>
        <w:t>On loading an app, a check is made to see if a RefreshToken cookie exists. If it exists, app load operations are performed and data is displayed to the user through service calls. If the RefreshToken does not exist, user is redirected to the SharePoint login page to get the RefreshToken and proceed.</w:t>
      </w:r>
    </w:p>
    <w:p w14:paraId="717C6C3E" w14:textId="77777777" w:rsidR="00E27C55" w:rsidRPr="00C54284" w:rsidRDefault="00E27C55" w:rsidP="00E27C55">
      <w:pPr>
        <w:pStyle w:val="Body"/>
        <w:ind w:left="1080"/>
        <w:rPr>
          <w:rFonts w:ascii="Segoe UI" w:hAnsi="Segoe UI" w:cs="Segoe UI"/>
          <w:b/>
        </w:rPr>
      </w:pPr>
      <w:r w:rsidRPr="00C54284">
        <w:rPr>
          <w:rFonts w:ascii="Segoe UI" w:hAnsi="Segoe UI" w:cs="Segoe UI"/>
        </w:rPr>
        <w:object w:dxaOrig="11326" w:dyaOrig="12076" w14:anchorId="286CBD19">
          <v:shape id="_x0000_i1028" type="#_x0000_t75" style="width:7in;height:6in" o:ole="">
            <v:imagedata r:id="rId26" o:title=""/>
          </v:shape>
          <o:OLEObject Type="Embed" ProgID="Visio.Drawing.15" ShapeID="_x0000_i1028" DrawAspect="Content" ObjectID="_1509353788" r:id="rId27"/>
        </w:object>
      </w:r>
    </w:p>
    <w:p w14:paraId="4D5188E6" w14:textId="77777777" w:rsidR="00E27C55" w:rsidRPr="00C54284" w:rsidRDefault="00E27C55" w:rsidP="00E27C55">
      <w:pPr>
        <w:pStyle w:val="Body"/>
        <w:numPr>
          <w:ilvl w:val="0"/>
          <w:numId w:val="14"/>
        </w:numPr>
        <w:rPr>
          <w:rFonts w:ascii="Segoe UI" w:hAnsi="Segoe UI" w:cs="Segoe UI"/>
          <w:b/>
        </w:rPr>
      </w:pPr>
      <w:r w:rsidRPr="00C54284">
        <w:rPr>
          <w:rFonts w:ascii="Segoe UI" w:hAnsi="Segoe UI" w:cs="Segoe UI"/>
          <w:b/>
        </w:rPr>
        <w:t>Clients</w:t>
      </w:r>
    </w:p>
    <w:p w14:paraId="4BFDBB7E" w14:textId="77777777" w:rsidR="00E27C55" w:rsidRPr="00C54284" w:rsidRDefault="00E27C55" w:rsidP="00E27C55">
      <w:pPr>
        <w:pStyle w:val="Body"/>
        <w:spacing w:after="0"/>
        <w:ind w:left="1080"/>
        <w:rPr>
          <w:rFonts w:ascii="Segoe UI" w:hAnsi="Segoe UI" w:cs="Segoe UI"/>
        </w:rPr>
      </w:pPr>
      <w:r w:rsidRPr="00C54284">
        <w:rPr>
          <w:rFonts w:ascii="Segoe UI" w:hAnsi="Segoe UI" w:cs="Segoe UI"/>
        </w:rPr>
        <w:t>Clients are fetched from term store. Clients present in term store are specified in the below displayed hierarchy</w:t>
      </w:r>
    </w:p>
    <w:p w14:paraId="600EA5BE" w14:textId="77777777" w:rsidR="00E27C55" w:rsidRPr="00C54284" w:rsidRDefault="00E27C55" w:rsidP="00E27C55">
      <w:pPr>
        <w:pStyle w:val="Body"/>
        <w:spacing w:after="0"/>
        <w:ind w:left="1080"/>
        <w:rPr>
          <w:rFonts w:ascii="Segoe UI" w:hAnsi="Segoe UI" w:cs="Segoe UI"/>
          <w:b/>
        </w:rPr>
      </w:pPr>
    </w:p>
    <w:p w14:paraId="2CF9431D" w14:textId="77777777" w:rsidR="00E27C55" w:rsidRPr="00C54284" w:rsidRDefault="00E27C55" w:rsidP="00E27C55">
      <w:pPr>
        <w:pStyle w:val="Body"/>
        <w:spacing w:after="0"/>
        <w:ind w:left="1080"/>
        <w:rPr>
          <w:rFonts w:ascii="Segoe UI" w:hAnsi="Segoe UI" w:cs="Segoe UI"/>
        </w:rPr>
      </w:pPr>
      <w:r w:rsidRPr="00C54284">
        <w:rPr>
          <w:rFonts w:ascii="Segoe UI" w:hAnsi="Segoe UI" w:cs="Segoe UI"/>
          <w:b/>
        </w:rPr>
        <w:t>Note</w:t>
      </w:r>
      <w:r w:rsidRPr="00C54284">
        <w:rPr>
          <w:rFonts w:ascii="Segoe UI" w:hAnsi="Segoe UI" w:cs="Segoe UI"/>
        </w:rPr>
        <w:t>: Term Store will be already configured before apps are deployed</w:t>
      </w:r>
    </w:p>
    <w:p w14:paraId="7190883F" w14:textId="77777777" w:rsidR="00E27C55" w:rsidRPr="00C54284" w:rsidRDefault="00E27C55" w:rsidP="00E27C55">
      <w:pPr>
        <w:pStyle w:val="Body"/>
        <w:spacing w:after="0"/>
        <w:ind w:left="1440"/>
        <w:rPr>
          <w:rFonts w:ascii="Segoe UI" w:hAnsi="Segoe UI" w:cs="Segoe UI"/>
        </w:rPr>
      </w:pPr>
      <w:r w:rsidRPr="00C54284">
        <w:rPr>
          <w:rFonts w:ascii="Segoe UI" w:hAnsi="Segoe UI" w:cs="Segoe UI"/>
        </w:rPr>
        <w:t xml:space="preserve">    Following things are configurable through Resource file</w:t>
      </w:r>
    </w:p>
    <w:p w14:paraId="50C7DB7C" w14:textId="77777777" w:rsidR="00E27C55" w:rsidRPr="00C54284" w:rsidRDefault="00E27C55" w:rsidP="00E27C55">
      <w:pPr>
        <w:pStyle w:val="Body"/>
        <w:numPr>
          <w:ilvl w:val="2"/>
          <w:numId w:val="14"/>
        </w:numPr>
        <w:spacing w:after="0"/>
        <w:rPr>
          <w:rFonts w:ascii="Segoe UI" w:hAnsi="Segoe UI" w:cs="Segoe UI"/>
        </w:rPr>
      </w:pPr>
      <w:r w:rsidRPr="00C54284">
        <w:rPr>
          <w:rFonts w:ascii="Segoe UI" w:hAnsi="Segoe UI" w:cs="Segoe UI"/>
        </w:rPr>
        <w:t>Term Set Group</w:t>
      </w:r>
    </w:p>
    <w:p w14:paraId="1E3C14F7" w14:textId="77777777" w:rsidR="00E27C55" w:rsidRPr="00C54284" w:rsidRDefault="00E27C55" w:rsidP="00E27C55">
      <w:pPr>
        <w:pStyle w:val="Body"/>
        <w:numPr>
          <w:ilvl w:val="2"/>
          <w:numId w:val="14"/>
        </w:numPr>
        <w:spacing w:after="0"/>
        <w:rPr>
          <w:rFonts w:ascii="Segoe UI" w:hAnsi="Segoe UI" w:cs="Segoe UI"/>
        </w:rPr>
      </w:pPr>
      <w:r w:rsidRPr="00C54284">
        <w:rPr>
          <w:rFonts w:ascii="Segoe UI" w:hAnsi="Segoe UI" w:cs="Segoe UI"/>
        </w:rPr>
        <w:t>Term Set</w:t>
      </w:r>
    </w:p>
    <w:p w14:paraId="01FD174F" w14:textId="77777777" w:rsidR="00E27C55" w:rsidRPr="00C54284" w:rsidRDefault="00E27C55" w:rsidP="00E27C55">
      <w:pPr>
        <w:pStyle w:val="Body"/>
        <w:numPr>
          <w:ilvl w:val="2"/>
          <w:numId w:val="14"/>
        </w:numPr>
        <w:spacing w:after="0"/>
        <w:rPr>
          <w:rFonts w:ascii="Segoe UI" w:hAnsi="Segoe UI" w:cs="Segoe UI"/>
        </w:rPr>
      </w:pPr>
      <w:r w:rsidRPr="00C54284">
        <w:rPr>
          <w:rFonts w:ascii="Segoe UI" w:hAnsi="Segoe UI" w:cs="Segoe UI"/>
        </w:rPr>
        <w:t>Name of Custom Property associated with Term</w:t>
      </w:r>
    </w:p>
    <w:p w14:paraId="6573E16D" w14:textId="77777777" w:rsidR="00E27C55" w:rsidRPr="00C54284" w:rsidRDefault="00E27C55" w:rsidP="00E27C55">
      <w:pPr>
        <w:pStyle w:val="Body"/>
        <w:spacing w:after="0"/>
        <w:ind w:left="1080"/>
        <w:rPr>
          <w:rFonts w:ascii="Segoe UI" w:hAnsi="Segoe UI" w:cs="Segoe UI"/>
        </w:rPr>
      </w:pPr>
    </w:p>
    <w:p w14:paraId="299C077D" w14:textId="77777777" w:rsidR="00E27C55" w:rsidRPr="00C54284" w:rsidRDefault="00E27C55" w:rsidP="00E27C55">
      <w:pPr>
        <w:pStyle w:val="Body"/>
        <w:numPr>
          <w:ilvl w:val="0"/>
          <w:numId w:val="20"/>
        </w:numPr>
        <w:rPr>
          <w:rFonts w:ascii="Segoe UI" w:hAnsi="Segoe UI" w:cs="Segoe UI"/>
        </w:rPr>
      </w:pPr>
      <w:r w:rsidRPr="00C54284">
        <w:rPr>
          <w:rFonts w:ascii="Segoe UI" w:hAnsi="Segoe UI" w:cs="Segoe UI"/>
        </w:rPr>
        <w:t>Term set Group</w:t>
      </w:r>
    </w:p>
    <w:p w14:paraId="61D81EAD" w14:textId="77777777" w:rsidR="00E27C55" w:rsidRPr="00C54284" w:rsidRDefault="00E27C55" w:rsidP="00E27C55">
      <w:pPr>
        <w:pStyle w:val="Body"/>
        <w:numPr>
          <w:ilvl w:val="0"/>
          <w:numId w:val="21"/>
        </w:numPr>
        <w:ind w:left="1800" w:hanging="360"/>
        <w:rPr>
          <w:rFonts w:ascii="Segoe UI" w:hAnsi="Segoe UI" w:cs="Segoe UI"/>
        </w:rPr>
      </w:pPr>
      <w:r w:rsidRPr="00C54284">
        <w:rPr>
          <w:rFonts w:ascii="Segoe UI" w:hAnsi="Segoe UI" w:cs="Segoe UI"/>
        </w:rPr>
        <w:lastRenderedPageBreak/>
        <w:t>Term set</w:t>
      </w:r>
    </w:p>
    <w:p w14:paraId="3B1DABA3" w14:textId="77777777" w:rsidR="00E27C55" w:rsidRPr="00C54284" w:rsidRDefault="00E27C55" w:rsidP="00E27C55">
      <w:pPr>
        <w:pStyle w:val="Body"/>
        <w:numPr>
          <w:ilvl w:val="0"/>
          <w:numId w:val="22"/>
        </w:numPr>
        <w:rPr>
          <w:rFonts w:ascii="Segoe UI" w:hAnsi="Segoe UI" w:cs="Segoe UI"/>
        </w:rPr>
      </w:pPr>
      <w:r w:rsidRPr="00C54284">
        <w:rPr>
          <w:rFonts w:ascii="Segoe UI" w:hAnsi="Segoe UI" w:cs="Segoe UI"/>
        </w:rPr>
        <w:t>Term (Client 1)</w:t>
      </w:r>
    </w:p>
    <w:p w14:paraId="7C4E6F6B" w14:textId="77777777" w:rsidR="00E27C55" w:rsidRPr="00C54284" w:rsidRDefault="00E27C55" w:rsidP="00E27C55">
      <w:pPr>
        <w:pStyle w:val="Body"/>
        <w:numPr>
          <w:ilvl w:val="0"/>
          <w:numId w:val="22"/>
        </w:numPr>
        <w:rPr>
          <w:rFonts w:ascii="Segoe UI" w:hAnsi="Segoe UI" w:cs="Segoe UI"/>
        </w:rPr>
      </w:pPr>
      <w:r w:rsidRPr="00C54284">
        <w:rPr>
          <w:rFonts w:ascii="Segoe UI" w:hAnsi="Segoe UI" w:cs="Segoe UI"/>
        </w:rPr>
        <w:t>Term (Client 2)</w:t>
      </w:r>
    </w:p>
    <w:p w14:paraId="68154897" w14:textId="77777777" w:rsidR="00E27C55" w:rsidRPr="00C54284" w:rsidRDefault="00E27C55" w:rsidP="00E27C55">
      <w:pPr>
        <w:pStyle w:val="Body"/>
        <w:spacing w:after="0"/>
        <w:ind w:left="1080"/>
        <w:rPr>
          <w:rFonts w:ascii="Segoe UI" w:hAnsi="Segoe UI" w:cs="Segoe UI"/>
        </w:rPr>
      </w:pPr>
    </w:p>
    <w:p w14:paraId="138EB847" w14:textId="77777777" w:rsidR="00E27C55" w:rsidRPr="00C54284" w:rsidRDefault="00E27C55" w:rsidP="00E27C55">
      <w:pPr>
        <w:pStyle w:val="Body"/>
        <w:spacing w:after="0"/>
        <w:ind w:left="1080"/>
        <w:rPr>
          <w:rFonts w:ascii="Segoe UI" w:hAnsi="Segoe UI" w:cs="Segoe UI"/>
        </w:rPr>
      </w:pPr>
      <w:r w:rsidRPr="00C54284">
        <w:rPr>
          <w:rFonts w:ascii="Segoe UI" w:hAnsi="Segoe UI" w:cs="Segoe UI"/>
        </w:rPr>
        <w:t>Each term has 2 custom (shared) properties</w:t>
      </w:r>
    </w:p>
    <w:p w14:paraId="65403317" w14:textId="77777777" w:rsidR="00E27C55" w:rsidRPr="00C54284" w:rsidRDefault="00E27C55" w:rsidP="00E27C55">
      <w:pPr>
        <w:pStyle w:val="Body"/>
        <w:numPr>
          <w:ilvl w:val="0"/>
          <w:numId w:val="19"/>
        </w:numPr>
        <w:spacing w:after="0"/>
        <w:rPr>
          <w:rFonts w:ascii="Segoe UI" w:hAnsi="Segoe UI" w:cs="Segoe UI"/>
        </w:rPr>
      </w:pPr>
      <w:r w:rsidRPr="00C54284">
        <w:rPr>
          <w:rFonts w:ascii="Segoe UI" w:hAnsi="Segoe UI" w:cs="Segoe UI"/>
        </w:rPr>
        <w:t>ClientID – saved the unique id of each client</w:t>
      </w:r>
    </w:p>
    <w:p w14:paraId="6AF4D524" w14:textId="77777777" w:rsidR="00E27C55" w:rsidRPr="00C54284" w:rsidRDefault="00E27C55" w:rsidP="00E27C55">
      <w:pPr>
        <w:pStyle w:val="Body"/>
        <w:numPr>
          <w:ilvl w:val="0"/>
          <w:numId w:val="19"/>
        </w:numPr>
        <w:spacing w:after="0"/>
        <w:rPr>
          <w:rFonts w:ascii="Segoe UI" w:hAnsi="Segoe UI" w:cs="Segoe UI"/>
        </w:rPr>
      </w:pPr>
      <w:r w:rsidRPr="00C54284">
        <w:rPr>
          <w:rFonts w:ascii="Segoe UI" w:hAnsi="Segoe UI" w:cs="Segoe UI"/>
        </w:rPr>
        <w:t>ClientURL – URL of the site collection for the client</w:t>
      </w:r>
    </w:p>
    <w:tbl>
      <w:tblPr>
        <w:tblStyle w:val="TableGrid"/>
        <w:tblW w:w="0" w:type="auto"/>
        <w:tblInd w:w="1080" w:type="dxa"/>
        <w:tblLook w:val="04A0" w:firstRow="1" w:lastRow="0" w:firstColumn="1" w:lastColumn="0" w:noHBand="0" w:noVBand="1"/>
      </w:tblPr>
      <w:tblGrid>
        <w:gridCol w:w="3720"/>
        <w:gridCol w:w="5270"/>
      </w:tblGrid>
      <w:tr w:rsidR="00E27C55" w:rsidRPr="00C54284" w14:paraId="71EA90D9" w14:textId="77777777" w:rsidTr="00E27C55">
        <w:tc>
          <w:tcPr>
            <w:tcW w:w="5035" w:type="dxa"/>
          </w:tcPr>
          <w:p w14:paraId="4DA1B379" w14:textId="77777777" w:rsidR="00E27C55" w:rsidRPr="00C54284" w:rsidRDefault="00E27C55" w:rsidP="00E27C55">
            <w:pPr>
              <w:pStyle w:val="Body"/>
              <w:rPr>
                <w:rFonts w:ascii="Segoe UI" w:hAnsi="Segoe UI" w:cs="Segoe UI"/>
              </w:rPr>
            </w:pPr>
            <w:r w:rsidRPr="00C54284">
              <w:rPr>
                <w:rFonts w:ascii="Segoe UI" w:hAnsi="Segoe UI" w:cs="Segoe UI"/>
                <w:noProof/>
              </w:rPr>
              <w:drawing>
                <wp:inline distT="0" distB="0" distL="0" distR="0" wp14:anchorId="6E9F2D50" wp14:editId="6B9A4FF8">
                  <wp:extent cx="2314575" cy="18288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14575" cy="1828800"/>
                          </a:xfrm>
                          <a:prstGeom prst="rect">
                            <a:avLst/>
                          </a:prstGeom>
                        </pic:spPr>
                      </pic:pic>
                    </a:graphicData>
                  </a:graphic>
                </wp:inline>
              </w:drawing>
            </w:r>
          </w:p>
        </w:tc>
        <w:tc>
          <w:tcPr>
            <w:tcW w:w="5035" w:type="dxa"/>
          </w:tcPr>
          <w:p w14:paraId="4F6F0A4A" w14:textId="77777777" w:rsidR="00E27C55" w:rsidRPr="00C54284" w:rsidRDefault="00E27C55" w:rsidP="00E27C55">
            <w:pPr>
              <w:pStyle w:val="Body"/>
              <w:rPr>
                <w:rFonts w:ascii="Segoe UI" w:hAnsi="Segoe UI" w:cs="Segoe UI"/>
              </w:rPr>
            </w:pPr>
            <w:r w:rsidRPr="00C54284">
              <w:rPr>
                <w:rFonts w:ascii="Segoe UI" w:hAnsi="Segoe UI" w:cs="Segoe UI"/>
                <w:noProof/>
              </w:rPr>
              <w:drawing>
                <wp:inline distT="0" distB="0" distL="0" distR="0" wp14:anchorId="19FACB51" wp14:editId="45569D65">
                  <wp:extent cx="3352800" cy="8191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52800" cy="819150"/>
                          </a:xfrm>
                          <a:prstGeom prst="rect">
                            <a:avLst/>
                          </a:prstGeom>
                        </pic:spPr>
                      </pic:pic>
                    </a:graphicData>
                  </a:graphic>
                </wp:inline>
              </w:drawing>
            </w:r>
          </w:p>
        </w:tc>
      </w:tr>
    </w:tbl>
    <w:p w14:paraId="4EC3B81D" w14:textId="77777777" w:rsidR="00E27C55" w:rsidRPr="00C54284" w:rsidRDefault="00E27C55" w:rsidP="00E27C55">
      <w:pPr>
        <w:pStyle w:val="Body"/>
        <w:ind w:left="1080"/>
        <w:rPr>
          <w:rFonts w:ascii="Segoe UI" w:hAnsi="Segoe UI" w:cs="Segoe UI"/>
        </w:rPr>
      </w:pPr>
    </w:p>
    <w:p w14:paraId="457AFDF0" w14:textId="77777777" w:rsidR="00E27C55" w:rsidRPr="00C54284" w:rsidRDefault="00E27C55" w:rsidP="00E27C55">
      <w:pPr>
        <w:pStyle w:val="Body"/>
        <w:numPr>
          <w:ilvl w:val="0"/>
          <w:numId w:val="14"/>
        </w:numPr>
        <w:rPr>
          <w:rFonts w:ascii="Segoe UI" w:hAnsi="Segoe UI" w:cs="Segoe UI"/>
          <w:b/>
        </w:rPr>
      </w:pPr>
      <w:r w:rsidRPr="00C54284">
        <w:rPr>
          <w:rFonts w:ascii="Segoe UI" w:hAnsi="Segoe UI" w:cs="Segoe UI"/>
          <w:b/>
        </w:rPr>
        <w:t>Practice Group Hierarchy</w:t>
      </w:r>
    </w:p>
    <w:p w14:paraId="1A6CAC04" w14:textId="77777777" w:rsidR="00E27C55" w:rsidRPr="00C54284" w:rsidRDefault="00E27C55" w:rsidP="00E27C55">
      <w:pPr>
        <w:pStyle w:val="Body"/>
        <w:spacing w:after="0"/>
        <w:ind w:left="1080"/>
        <w:rPr>
          <w:rFonts w:ascii="Segoe UI" w:hAnsi="Segoe UI" w:cs="Segoe UI"/>
        </w:rPr>
      </w:pPr>
      <w:r w:rsidRPr="00C54284">
        <w:rPr>
          <w:rFonts w:ascii="Segoe UI" w:hAnsi="Segoe UI" w:cs="Segoe UI"/>
        </w:rPr>
        <w:t>Practice Group, Area of Law and Sub Area of Law are fetched from term store. Practice Group present in term store are stored in the below displayed hierarchy</w:t>
      </w:r>
    </w:p>
    <w:p w14:paraId="560FE866" w14:textId="77777777" w:rsidR="00E27C55" w:rsidRPr="00C54284" w:rsidRDefault="00E27C55" w:rsidP="00E27C55">
      <w:pPr>
        <w:pStyle w:val="Body"/>
        <w:spacing w:after="0"/>
        <w:ind w:left="1080"/>
        <w:rPr>
          <w:rFonts w:ascii="Segoe UI" w:hAnsi="Segoe UI" w:cs="Segoe UI"/>
        </w:rPr>
      </w:pPr>
    </w:p>
    <w:p w14:paraId="3B536DD1" w14:textId="77777777" w:rsidR="00E27C55" w:rsidRPr="00C54284" w:rsidRDefault="00E27C55" w:rsidP="00E27C55">
      <w:pPr>
        <w:pStyle w:val="Body"/>
        <w:numPr>
          <w:ilvl w:val="0"/>
          <w:numId w:val="23"/>
        </w:numPr>
        <w:rPr>
          <w:rFonts w:ascii="Segoe UI" w:hAnsi="Segoe UI" w:cs="Segoe UI"/>
        </w:rPr>
      </w:pPr>
      <w:r w:rsidRPr="00C54284">
        <w:rPr>
          <w:rFonts w:ascii="Segoe UI" w:hAnsi="Segoe UI" w:cs="Segoe UI"/>
        </w:rPr>
        <w:t>Term set Group</w:t>
      </w:r>
    </w:p>
    <w:p w14:paraId="0AA8BFD3" w14:textId="77777777" w:rsidR="00E27C55" w:rsidRPr="00C54284" w:rsidRDefault="00E27C55" w:rsidP="00E27C55">
      <w:pPr>
        <w:pStyle w:val="Body"/>
        <w:numPr>
          <w:ilvl w:val="0"/>
          <w:numId w:val="24"/>
        </w:numPr>
        <w:ind w:left="1800" w:hanging="360"/>
        <w:rPr>
          <w:rFonts w:ascii="Segoe UI" w:hAnsi="Segoe UI" w:cs="Segoe UI"/>
        </w:rPr>
      </w:pPr>
      <w:r w:rsidRPr="00C54284">
        <w:rPr>
          <w:rFonts w:ascii="Segoe UI" w:hAnsi="Segoe UI" w:cs="Segoe UI"/>
        </w:rPr>
        <w:t>Term set</w:t>
      </w:r>
    </w:p>
    <w:p w14:paraId="06D3AD6A" w14:textId="77777777" w:rsidR="00E27C55" w:rsidRPr="00C54284" w:rsidRDefault="00E27C55" w:rsidP="00E27C55">
      <w:pPr>
        <w:pStyle w:val="Body"/>
        <w:numPr>
          <w:ilvl w:val="0"/>
          <w:numId w:val="22"/>
        </w:numPr>
        <w:rPr>
          <w:rFonts w:ascii="Segoe UI" w:hAnsi="Segoe UI" w:cs="Segoe UI"/>
        </w:rPr>
      </w:pPr>
      <w:r w:rsidRPr="00C54284">
        <w:rPr>
          <w:rFonts w:ascii="Segoe UI" w:hAnsi="Segoe UI" w:cs="Segoe UI"/>
        </w:rPr>
        <w:t>Term (Practice Group 1)</w:t>
      </w:r>
    </w:p>
    <w:p w14:paraId="01B071FC" w14:textId="77777777" w:rsidR="00E27C55" w:rsidRPr="00C54284" w:rsidRDefault="00E27C55" w:rsidP="00E27C55">
      <w:pPr>
        <w:pStyle w:val="Body"/>
        <w:numPr>
          <w:ilvl w:val="1"/>
          <w:numId w:val="22"/>
        </w:numPr>
        <w:rPr>
          <w:rFonts w:ascii="Segoe UI" w:hAnsi="Segoe UI" w:cs="Segoe UI"/>
        </w:rPr>
      </w:pPr>
      <w:r w:rsidRPr="00C54284">
        <w:rPr>
          <w:rFonts w:ascii="Segoe UI" w:hAnsi="Segoe UI" w:cs="Segoe UI"/>
        </w:rPr>
        <w:t>Term (Area of Law 1)</w:t>
      </w:r>
    </w:p>
    <w:p w14:paraId="6911860B" w14:textId="77777777" w:rsidR="00E27C55" w:rsidRPr="00C54284" w:rsidRDefault="00E27C55" w:rsidP="00E27C55">
      <w:pPr>
        <w:pStyle w:val="Body"/>
        <w:numPr>
          <w:ilvl w:val="2"/>
          <w:numId w:val="22"/>
        </w:numPr>
        <w:rPr>
          <w:rFonts w:ascii="Segoe UI" w:hAnsi="Segoe UI" w:cs="Segoe UI"/>
        </w:rPr>
      </w:pPr>
      <w:r w:rsidRPr="00C54284">
        <w:rPr>
          <w:rFonts w:ascii="Segoe UI" w:hAnsi="Segoe UI" w:cs="Segoe UI"/>
        </w:rPr>
        <w:t>Term (Sub Area of Law 1)</w:t>
      </w:r>
    </w:p>
    <w:p w14:paraId="6050485C" w14:textId="77777777" w:rsidR="00E27C55" w:rsidRPr="00C54284" w:rsidRDefault="00E27C55" w:rsidP="00E27C55">
      <w:pPr>
        <w:pStyle w:val="Body"/>
        <w:numPr>
          <w:ilvl w:val="2"/>
          <w:numId w:val="22"/>
        </w:numPr>
        <w:rPr>
          <w:rFonts w:ascii="Segoe UI" w:hAnsi="Segoe UI" w:cs="Segoe UI"/>
        </w:rPr>
      </w:pPr>
      <w:r w:rsidRPr="00C54284">
        <w:rPr>
          <w:rFonts w:ascii="Segoe UI" w:hAnsi="Segoe UI" w:cs="Segoe UI"/>
        </w:rPr>
        <w:t>Term (Sub Area of Law 2)</w:t>
      </w:r>
    </w:p>
    <w:p w14:paraId="02F4E5A4" w14:textId="77777777" w:rsidR="00E27C55" w:rsidRPr="00C54284" w:rsidRDefault="00E27C55" w:rsidP="00E27C55">
      <w:pPr>
        <w:pStyle w:val="Body"/>
        <w:numPr>
          <w:ilvl w:val="1"/>
          <w:numId w:val="22"/>
        </w:numPr>
        <w:rPr>
          <w:rFonts w:ascii="Segoe UI" w:hAnsi="Segoe UI" w:cs="Segoe UI"/>
        </w:rPr>
      </w:pPr>
      <w:r w:rsidRPr="00C54284">
        <w:rPr>
          <w:rFonts w:ascii="Segoe UI" w:hAnsi="Segoe UI" w:cs="Segoe UI"/>
        </w:rPr>
        <w:t>Term (Area of Law 2)</w:t>
      </w:r>
    </w:p>
    <w:p w14:paraId="081A6D7E" w14:textId="77777777" w:rsidR="00E27C55" w:rsidRPr="00C54284" w:rsidRDefault="00E27C55" w:rsidP="00E27C55">
      <w:pPr>
        <w:pStyle w:val="Body"/>
        <w:numPr>
          <w:ilvl w:val="0"/>
          <w:numId w:val="22"/>
        </w:numPr>
        <w:rPr>
          <w:rFonts w:ascii="Segoe UI" w:hAnsi="Segoe UI" w:cs="Segoe UI"/>
        </w:rPr>
      </w:pPr>
      <w:r w:rsidRPr="00C54284">
        <w:rPr>
          <w:rFonts w:ascii="Segoe UI" w:hAnsi="Segoe UI" w:cs="Segoe UI"/>
        </w:rPr>
        <w:t>Term (Practice Group 2)</w:t>
      </w:r>
    </w:p>
    <w:p w14:paraId="78E734FE" w14:textId="77777777" w:rsidR="00E27C55" w:rsidRPr="00C54284" w:rsidRDefault="00E27C55" w:rsidP="00E27C55">
      <w:pPr>
        <w:pStyle w:val="Body"/>
        <w:spacing w:after="0"/>
        <w:ind w:left="1080"/>
        <w:rPr>
          <w:rFonts w:ascii="Segoe UI" w:hAnsi="Segoe UI" w:cs="Segoe UI"/>
        </w:rPr>
      </w:pPr>
    </w:p>
    <w:p w14:paraId="58E8EA46" w14:textId="77777777" w:rsidR="00E27C55" w:rsidRPr="00C54284" w:rsidRDefault="00E27C55" w:rsidP="00E27C55">
      <w:pPr>
        <w:pStyle w:val="Body"/>
        <w:spacing w:after="0"/>
        <w:ind w:left="1080"/>
        <w:rPr>
          <w:rFonts w:ascii="Segoe UI" w:hAnsi="Segoe UI" w:cs="Segoe UI"/>
        </w:rPr>
      </w:pPr>
      <w:r w:rsidRPr="00C54284">
        <w:rPr>
          <w:rFonts w:ascii="Segoe UI" w:hAnsi="Segoe UI" w:cs="Segoe UI"/>
        </w:rPr>
        <w:t>Each term has 2 custom (shared) properties</w:t>
      </w:r>
    </w:p>
    <w:p w14:paraId="7A7073A4" w14:textId="77777777" w:rsidR="00E27C55" w:rsidRPr="00C54284" w:rsidRDefault="00E27C55" w:rsidP="00E27C55">
      <w:pPr>
        <w:pStyle w:val="Body"/>
        <w:numPr>
          <w:ilvl w:val="0"/>
          <w:numId w:val="25"/>
        </w:numPr>
        <w:spacing w:after="0"/>
        <w:rPr>
          <w:rFonts w:ascii="Segoe UI" w:hAnsi="Segoe UI" w:cs="Segoe UI"/>
        </w:rPr>
      </w:pPr>
      <w:r w:rsidRPr="00C54284">
        <w:rPr>
          <w:rFonts w:ascii="Segoe UI" w:hAnsi="Segoe UI" w:cs="Segoe UI"/>
        </w:rPr>
        <w:t>ContentTypeName – name of the content type to be associated with this sub are of law</w:t>
      </w:r>
    </w:p>
    <w:p w14:paraId="47115037" w14:textId="77777777" w:rsidR="00E27C55" w:rsidRPr="00C54284" w:rsidRDefault="00E27C55" w:rsidP="00E27C55">
      <w:pPr>
        <w:pStyle w:val="Body"/>
        <w:numPr>
          <w:ilvl w:val="0"/>
          <w:numId w:val="25"/>
        </w:numPr>
        <w:spacing w:after="0"/>
        <w:rPr>
          <w:rFonts w:ascii="Segoe UI" w:hAnsi="Segoe UI" w:cs="Segoe UI"/>
        </w:rPr>
      </w:pPr>
      <w:r w:rsidRPr="00C54284">
        <w:rPr>
          <w:rFonts w:ascii="Segoe UI" w:hAnsi="Segoe UI" w:cs="Segoe UI"/>
        </w:rPr>
        <w:t>DocumentTemplates – name of the additional content types to be associated with this sub area of law</w:t>
      </w:r>
    </w:p>
    <w:p w14:paraId="7E3F2EB6" w14:textId="77777777" w:rsidR="00E27C55" w:rsidRPr="00C54284" w:rsidRDefault="00E27C55" w:rsidP="00E27C55">
      <w:pPr>
        <w:pStyle w:val="Body"/>
        <w:numPr>
          <w:ilvl w:val="0"/>
          <w:numId w:val="25"/>
        </w:numPr>
        <w:spacing w:after="0"/>
        <w:rPr>
          <w:rFonts w:ascii="Segoe UI" w:hAnsi="Segoe UI" w:cs="Segoe UI"/>
        </w:rPr>
      </w:pPr>
      <w:r w:rsidRPr="00C54284">
        <w:rPr>
          <w:rFonts w:ascii="Segoe UI" w:hAnsi="Segoe UI" w:cs="Segoe UI"/>
        </w:rPr>
        <w:t>FolderNames – Used to store the folder names that will be added to a matter associated with that sub area of law</w:t>
      </w:r>
    </w:p>
    <w:p w14:paraId="58EFE910" w14:textId="77777777" w:rsidR="00E27C55" w:rsidRPr="00C54284" w:rsidRDefault="00E27C55" w:rsidP="00E27C55">
      <w:pPr>
        <w:pStyle w:val="Body"/>
        <w:ind w:left="1440"/>
        <w:rPr>
          <w:rFonts w:ascii="Segoe UI" w:hAnsi="Segoe UI" w:cs="Segoe UI"/>
        </w:rPr>
      </w:pPr>
      <w:r w:rsidRPr="00C54284">
        <w:rPr>
          <w:rFonts w:ascii="Segoe UI" w:hAnsi="Segoe UI" w:cs="Segoe UI"/>
          <w:b/>
        </w:rPr>
        <w:t xml:space="preserve">Note: </w:t>
      </w:r>
      <w:r w:rsidRPr="00C54284">
        <w:rPr>
          <w:rFonts w:ascii="Segoe UI" w:hAnsi="Segoe UI" w:cs="Segoe UI"/>
        </w:rPr>
        <w:t>This property is present at the ‘Practice Group’, ‘Area of Law’ and ‘Sub Area of Law’ term levels</w:t>
      </w:r>
    </w:p>
    <w:p w14:paraId="06CCE8DA" w14:textId="77777777" w:rsidR="00E27C55" w:rsidRPr="00C54284" w:rsidRDefault="00E27C55" w:rsidP="00E27C55">
      <w:pPr>
        <w:pStyle w:val="Body"/>
        <w:numPr>
          <w:ilvl w:val="0"/>
          <w:numId w:val="25"/>
        </w:numPr>
        <w:spacing w:after="0"/>
        <w:rPr>
          <w:rFonts w:ascii="Segoe UI" w:hAnsi="Segoe UI" w:cs="Segoe UI"/>
        </w:rPr>
      </w:pPr>
      <w:r w:rsidRPr="00C54284">
        <w:rPr>
          <w:rFonts w:ascii="Segoe UI" w:hAnsi="Segoe UI" w:cs="Segoe UI"/>
        </w:rPr>
        <w:lastRenderedPageBreak/>
        <w:t>isNoFolderStructurePresent – If this property is set, then no folders will be added to the matter associated with that ‘sub area of law’</w:t>
      </w:r>
    </w:p>
    <w:p w14:paraId="7E0DA518" w14:textId="77777777" w:rsidR="00E27C55" w:rsidRPr="00C54284" w:rsidRDefault="00E27C55" w:rsidP="00E27C55">
      <w:pPr>
        <w:pStyle w:val="Body"/>
        <w:ind w:left="1440"/>
        <w:rPr>
          <w:rFonts w:ascii="Segoe UI" w:hAnsi="Segoe UI" w:cs="Segoe UI"/>
          <w:b/>
        </w:rPr>
      </w:pPr>
      <w:r w:rsidRPr="00C54284">
        <w:rPr>
          <w:rFonts w:ascii="Segoe UI" w:hAnsi="Segoe UI" w:cs="Segoe UI"/>
          <w:b/>
        </w:rPr>
        <w:t>Note:</w:t>
      </w:r>
      <w:r w:rsidRPr="00C54284">
        <w:rPr>
          <w:rFonts w:ascii="Segoe UI" w:hAnsi="Segoe UI" w:cs="Segoe UI"/>
        </w:rPr>
        <w:t xml:space="preserve"> This property is present at the ‘Sub Area of Law’ term level only</w:t>
      </w:r>
    </w:p>
    <w:tbl>
      <w:tblPr>
        <w:tblStyle w:val="TableGrid"/>
        <w:tblW w:w="0" w:type="auto"/>
        <w:tblInd w:w="1080" w:type="dxa"/>
        <w:tblLook w:val="04A0" w:firstRow="1" w:lastRow="0" w:firstColumn="1" w:lastColumn="0" w:noHBand="0" w:noVBand="1"/>
      </w:tblPr>
      <w:tblGrid>
        <w:gridCol w:w="4518"/>
        <w:gridCol w:w="4472"/>
      </w:tblGrid>
      <w:tr w:rsidR="00E27C55" w:rsidRPr="00C54284" w14:paraId="212C28A6" w14:textId="77777777" w:rsidTr="00E27C55">
        <w:tc>
          <w:tcPr>
            <w:tcW w:w="5035" w:type="dxa"/>
          </w:tcPr>
          <w:p w14:paraId="6C8388DF" w14:textId="77777777" w:rsidR="00E27C55" w:rsidRPr="00C54284" w:rsidRDefault="00E27C55" w:rsidP="00E27C55">
            <w:pPr>
              <w:pStyle w:val="Body"/>
              <w:rPr>
                <w:rFonts w:ascii="Segoe UI" w:hAnsi="Segoe UI" w:cs="Segoe UI"/>
              </w:rPr>
            </w:pPr>
            <w:r w:rsidRPr="00C54284">
              <w:rPr>
                <w:rFonts w:ascii="Segoe UI" w:hAnsi="Segoe UI" w:cs="Segoe UI"/>
                <w:noProof/>
              </w:rPr>
              <w:drawing>
                <wp:inline distT="0" distB="0" distL="0" distR="0" wp14:anchorId="26E103A9" wp14:editId="21562750">
                  <wp:extent cx="2619375" cy="18764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619375" cy="1876425"/>
                          </a:xfrm>
                          <a:prstGeom prst="rect">
                            <a:avLst/>
                          </a:prstGeom>
                        </pic:spPr>
                      </pic:pic>
                    </a:graphicData>
                  </a:graphic>
                </wp:inline>
              </w:drawing>
            </w:r>
          </w:p>
        </w:tc>
        <w:tc>
          <w:tcPr>
            <w:tcW w:w="5035" w:type="dxa"/>
          </w:tcPr>
          <w:p w14:paraId="0D26B64C" w14:textId="77777777" w:rsidR="00E27C55" w:rsidRPr="00C54284" w:rsidRDefault="00E27C55" w:rsidP="00E27C55">
            <w:pPr>
              <w:pStyle w:val="Body"/>
              <w:rPr>
                <w:rFonts w:ascii="Segoe UI" w:hAnsi="Segoe UI" w:cs="Segoe UI"/>
              </w:rPr>
            </w:pPr>
            <w:r w:rsidRPr="00C54284">
              <w:rPr>
                <w:rFonts w:ascii="Segoe UI" w:hAnsi="Segoe UI" w:cs="Segoe UI"/>
                <w:noProof/>
                <w:lang w:val="en-IN" w:eastAsia="en-IN"/>
              </w:rPr>
              <w:t xml:space="preserve"> </w:t>
            </w:r>
            <w:r w:rsidRPr="00C54284">
              <w:rPr>
                <w:rFonts w:ascii="Segoe UI" w:hAnsi="Segoe UI" w:cs="Segoe UI"/>
                <w:noProof/>
              </w:rPr>
              <w:drawing>
                <wp:inline distT="0" distB="0" distL="0" distR="0" wp14:anchorId="012EF565" wp14:editId="0188C231">
                  <wp:extent cx="2581275" cy="13049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81275" cy="1304925"/>
                          </a:xfrm>
                          <a:prstGeom prst="rect">
                            <a:avLst/>
                          </a:prstGeom>
                        </pic:spPr>
                      </pic:pic>
                    </a:graphicData>
                  </a:graphic>
                </wp:inline>
              </w:drawing>
            </w:r>
          </w:p>
        </w:tc>
      </w:tr>
    </w:tbl>
    <w:p w14:paraId="36203422" w14:textId="77777777" w:rsidR="00E27C55" w:rsidRPr="00C54284" w:rsidRDefault="00E27C55" w:rsidP="00E27C55">
      <w:pPr>
        <w:pStyle w:val="Body"/>
        <w:ind w:left="1080"/>
        <w:rPr>
          <w:rFonts w:ascii="Segoe UI" w:hAnsi="Segoe UI" w:cs="Segoe UI"/>
        </w:rPr>
      </w:pPr>
    </w:p>
    <w:p w14:paraId="0C7CCF4D" w14:textId="77777777" w:rsidR="00E27C55" w:rsidRPr="00C54284" w:rsidRDefault="00E27C55" w:rsidP="00E27C55">
      <w:pPr>
        <w:pStyle w:val="Body"/>
        <w:ind w:left="1080"/>
        <w:rPr>
          <w:rFonts w:ascii="Segoe UI" w:hAnsi="Segoe UI" w:cs="Segoe UI"/>
        </w:rPr>
      </w:pPr>
      <w:r w:rsidRPr="00C54284">
        <w:rPr>
          <w:rFonts w:ascii="Segoe UI" w:hAnsi="Segoe UI" w:cs="Segoe UI"/>
        </w:rPr>
        <w:t>Flow diagram for getting the Client Context</w:t>
      </w:r>
    </w:p>
    <w:p w14:paraId="2B29735F" w14:textId="77777777" w:rsidR="00E27C55" w:rsidRPr="00C54284" w:rsidRDefault="00E27C55" w:rsidP="00E27C55">
      <w:pPr>
        <w:pStyle w:val="Body"/>
        <w:ind w:left="2160"/>
        <w:rPr>
          <w:rFonts w:ascii="Segoe UI" w:hAnsi="Segoe UI" w:cs="Segoe UI"/>
        </w:rPr>
      </w:pPr>
      <w:r w:rsidRPr="00C54284">
        <w:rPr>
          <w:rFonts w:ascii="Segoe UI" w:hAnsi="Segoe UI" w:cs="Segoe UI"/>
        </w:rPr>
        <w:object w:dxaOrig="6811" w:dyaOrig="5190" w14:anchorId="768E8281">
          <v:shape id="_x0000_i1029" type="#_x0000_t75" style="width:338.25pt;height:259.5pt" o:ole="">
            <v:imagedata r:id="rId32" o:title=""/>
          </v:shape>
          <o:OLEObject Type="Embed" ProgID="Visio.Drawing.15" ShapeID="_x0000_i1029" DrawAspect="Content" ObjectID="_1509353789" r:id="rId33"/>
        </w:object>
      </w:r>
    </w:p>
    <w:p w14:paraId="703BD867" w14:textId="77777777" w:rsidR="00E27C55" w:rsidRPr="00C54284" w:rsidRDefault="00E27C55" w:rsidP="00E27C55">
      <w:pPr>
        <w:pStyle w:val="Body"/>
        <w:ind w:left="1080"/>
        <w:rPr>
          <w:rFonts w:ascii="Segoe UI" w:hAnsi="Segoe UI" w:cs="Segoe UI"/>
        </w:rPr>
      </w:pPr>
      <w:r w:rsidRPr="00C54284">
        <w:rPr>
          <w:rFonts w:ascii="Segoe UI" w:hAnsi="Segoe UI" w:cs="Segoe UI"/>
        </w:rPr>
        <w:t>Flow diagram for accessing data from term store (Clients and Practice Group Hierarchy):</w:t>
      </w:r>
    </w:p>
    <w:p w14:paraId="42E9DFE7" w14:textId="030C2983" w:rsidR="00E27C55" w:rsidRPr="00C54284" w:rsidRDefault="00E85D94" w:rsidP="00E27C55">
      <w:pPr>
        <w:pStyle w:val="Body"/>
        <w:ind w:left="1440"/>
        <w:rPr>
          <w:rFonts w:ascii="Segoe UI" w:hAnsi="Segoe UI" w:cs="Segoe UI"/>
        </w:rPr>
      </w:pPr>
      <w:r>
        <w:object w:dxaOrig="11340" w:dyaOrig="13155" w14:anchorId="5CB8F252">
          <v:shape id="_x0000_i1030" type="#_x0000_t75" style="width:453.75pt;height:525.75pt" o:ole="">
            <v:imagedata r:id="rId34" o:title=""/>
          </v:shape>
          <o:OLEObject Type="Embed" ProgID="Visio.Drawing.15" ShapeID="_x0000_i1030" DrawAspect="Content" ObjectID="_1509353790" r:id="rId35"/>
        </w:object>
      </w:r>
    </w:p>
    <w:p w14:paraId="213F7DC2" w14:textId="77777777" w:rsidR="00E27C55" w:rsidRPr="00C54284" w:rsidRDefault="00E27C55" w:rsidP="00E27C55">
      <w:pPr>
        <w:pStyle w:val="Body"/>
        <w:ind w:left="1080"/>
        <w:rPr>
          <w:rFonts w:ascii="Segoe UI" w:hAnsi="Segoe UI" w:cs="Segoe UI"/>
        </w:rPr>
      </w:pPr>
    </w:p>
    <w:p w14:paraId="1BC830FA" w14:textId="77777777" w:rsidR="00E27C55" w:rsidRPr="00C54284" w:rsidRDefault="00E27C55" w:rsidP="00E27C55">
      <w:pPr>
        <w:pStyle w:val="Body"/>
        <w:ind w:left="1080"/>
        <w:rPr>
          <w:rFonts w:ascii="Segoe UI" w:hAnsi="Segoe UI" w:cs="Segoe UI"/>
        </w:rPr>
      </w:pPr>
    </w:p>
    <w:p w14:paraId="6A0BB4D2" w14:textId="77777777" w:rsidR="00E27C55" w:rsidRPr="00C54284" w:rsidRDefault="00E27C55" w:rsidP="00E27C55">
      <w:pPr>
        <w:pStyle w:val="Body"/>
        <w:numPr>
          <w:ilvl w:val="0"/>
          <w:numId w:val="14"/>
        </w:numPr>
        <w:rPr>
          <w:rFonts w:ascii="Segoe UI" w:hAnsi="Segoe UI" w:cs="Segoe UI"/>
          <w:b/>
        </w:rPr>
      </w:pPr>
      <w:r w:rsidRPr="00C54284">
        <w:rPr>
          <w:rFonts w:ascii="Segoe UI" w:hAnsi="Segoe UI" w:cs="Segoe UI"/>
          <w:b/>
        </w:rPr>
        <w:t>Roles</w:t>
      </w:r>
    </w:p>
    <w:p w14:paraId="5E24B980" w14:textId="77777777" w:rsidR="00E27C55" w:rsidRPr="00C54284" w:rsidRDefault="00E27C55" w:rsidP="00E27C55">
      <w:pPr>
        <w:pStyle w:val="Body"/>
        <w:spacing w:after="0"/>
        <w:ind w:left="1080"/>
        <w:rPr>
          <w:rFonts w:ascii="Segoe UI" w:hAnsi="Segoe UI" w:cs="Segoe UI"/>
        </w:rPr>
      </w:pPr>
      <w:r w:rsidRPr="00C54284">
        <w:rPr>
          <w:rFonts w:ascii="Segoe UI" w:hAnsi="Segoe UI" w:cs="Segoe UI"/>
        </w:rPr>
        <w:t>Roles are stored in a custom SharePoint list (‘MatterCenterRoles’). The list structure is as shown below:</w:t>
      </w:r>
    </w:p>
    <w:tbl>
      <w:tblPr>
        <w:tblStyle w:val="TableGrid"/>
        <w:tblW w:w="0" w:type="auto"/>
        <w:tblInd w:w="1080" w:type="dxa"/>
        <w:tblLook w:val="04A0" w:firstRow="1" w:lastRow="0" w:firstColumn="1" w:lastColumn="0" w:noHBand="0" w:noVBand="1"/>
      </w:tblPr>
      <w:tblGrid>
        <w:gridCol w:w="3009"/>
        <w:gridCol w:w="2963"/>
        <w:gridCol w:w="3018"/>
      </w:tblGrid>
      <w:tr w:rsidR="00E27C55" w:rsidRPr="00C54284" w14:paraId="587A223E" w14:textId="77777777" w:rsidTr="00E27C55">
        <w:tc>
          <w:tcPr>
            <w:tcW w:w="3009" w:type="dxa"/>
          </w:tcPr>
          <w:p w14:paraId="41ED3BD7" w14:textId="77777777" w:rsidR="00E27C55" w:rsidRPr="00C54284" w:rsidRDefault="00E27C55" w:rsidP="00E27C55">
            <w:pPr>
              <w:pStyle w:val="Body"/>
              <w:rPr>
                <w:rFonts w:ascii="Segoe UI" w:hAnsi="Segoe UI" w:cs="Segoe UI"/>
                <w:b/>
              </w:rPr>
            </w:pPr>
            <w:r w:rsidRPr="00C54284">
              <w:rPr>
                <w:rFonts w:ascii="Segoe UI" w:hAnsi="Segoe UI" w:cs="Segoe UI"/>
                <w:b/>
              </w:rPr>
              <w:t>Column Name</w:t>
            </w:r>
          </w:p>
        </w:tc>
        <w:tc>
          <w:tcPr>
            <w:tcW w:w="2963" w:type="dxa"/>
          </w:tcPr>
          <w:p w14:paraId="451D86DD" w14:textId="77777777" w:rsidR="00E27C55" w:rsidRPr="00C54284" w:rsidRDefault="00E27C55" w:rsidP="00E27C55">
            <w:pPr>
              <w:pStyle w:val="Body"/>
              <w:rPr>
                <w:rFonts w:ascii="Segoe UI" w:hAnsi="Segoe UI" w:cs="Segoe UI"/>
                <w:b/>
              </w:rPr>
            </w:pPr>
            <w:r w:rsidRPr="00C54284">
              <w:rPr>
                <w:rFonts w:ascii="Segoe UI" w:hAnsi="Segoe UI" w:cs="Segoe UI"/>
                <w:b/>
              </w:rPr>
              <w:t>Data Type</w:t>
            </w:r>
          </w:p>
        </w:tc>
        <w:tc>
          <w:tcPr>
            <w:tcW w:w="3018" w:type="dxa"/>
          </w:tcPr>
          <w:p w14:paraId="18CBAB5F" w14:textId="77777777" w:rsidR="00E27C55" w:rsidRPr="00C54284" w:rsidRDefault="00E27C55" w:rsidP="00E27C55">
            <w:pPr>
              <w:pStyle w:val="Body"/>
              <w:rPr>
                <w:rFonts w:ascii="Segoe UI" w:hAnsi="Segoe UI" w:cs="Segoe UI"/>
                <w:b/>
              </w:rPr>
            </w:pPr>
            <w:r w:rsidRPr="00C54284">
              <w:rPr>
                <w:rFonts w:ascii="Segoe UI" w:hAnsi="Segoe UI" w:cs="Segoe UI"/>
                <w:b/>
              </w:rPr>
              <w:t>Description</w:t>
            </w:r>
          </w:p>
        </w:tc>
      </w:tr>
      <w:tr w:rsidR="00E27C55" w:rsidRPr="00C54284" w14:paraId="359A8C15" w14:textId="77777777" w:rsidTr="00E27C55">
        <w:tc>
          <w:tcPr>
            <w:tcW w:w="3009" w:type="dxa"/>
          </w:tcPr>
          <w:p w14:paraId="60809058" w14:textId="77777777" w:rsidR="00E27C55" w:rsidRPr="00C54284" w:rsidRDefault="00E27C55" w:rsidP="00E27C55">
            <w:pPr>
              <w:pStyle w:val="Body"/>
              <w:rPr>
                <w:rFonts w:ascii="Segoe UI" w:hAnsi="Segoe UI" w:cs="Segoe UI"/>
              </w:rPr>
            </w:pPr>
            <w:r w:rsidRPr="00C54284">
              <w:rPr>
                <w:rFonts w:ascii="Segoe UI" w:hAnsi="Segoe UI" w:cs="Segoe UI"/>
              </w:rPr>
              <w:lastRenderedPageBreak/>
              <w:t>RoleName</w:t>
            </w:r>
          </w:p>
        </w:tc>
        <w:tc>
          <w:tcPr>
            <w:tcW w:w="2963" w:type="dxa"/>
          </w:tcPr>
          <w:p w14:paraId="3F2E686B" w14:textId="77777777" w:rsidR="00E27C55" w:rsidRPr="00C54284" w:rsidRDefault="00E27C55" w:rsidP="00E27C55">
            <w:pPr>
              <w:pStyle w:val="Body"/>
              <w:rPr>
                <w:rFonts w:ascii="Segoe UI" w:hAnsi="Segoe UI" w:cs="Segoe UI"/>
              </w:rPr>
            </w:pPr>
            <w:r w:rsidRPr="00C54284">
              <w:rPr>
                <w:rFonts w:ascii="Segoe UI" w:hAnsi="Segoe UI" w:cs="Segoe UI"/>
              </w:rPr>
              <w:t>Single Line of Text</w:t>
            </w:r>
          </w:p>
        </w:tc>
        <w:tc>
          <w:tcPr>
            <w:tcW w:w="3018" w:type="dxa"/>
          </w:tcPr>
          <w:p w14:paraId="7268B2A6" w14:textId="77777777" w:rsidR="00E27C55" w:rsidRPr="00C54284" w:rsidRDefault="00E27C55" w:rsidP="00E27C55">
            <w:pPr>
              <w:pStyle w:val="Body"/>
              <w:rPr>
                <w:rFonts w:ascii="Segoe UI" w:hAnsi="Segoe UI" w:cs="Segoe UI"/>
              </w:rPr>
            </w:pPr>
            <w:r w:rsidRPr="00C54284">
              <w:rPr>
                <w:rFonts w:ascii="Segoe UI" w:hAnsi="Segoe UI" w:cs="Segoe UI"/>
              </w:rPr>
              <w:t>Name of the role</w:t>
            </w:r>
          </w:p>
        </w:tc>
      </w:tr>
      <w:tr w:rsidR="00E27C55" w:rsidRPr="00C54284" w14:paraId="5DAB5BA7" w14:textId="77777777" w:rsidTr="00E27C55">
        <w:tc>
          <w:tcPr>
            <w:tcW w:w="3009" w:type="dxa"/>
          </w:tcPr>
          <w:p w14:paraId="04FCCC30" w14:textId="77777777" w:rsidR="00E27C55" w:rsidRPr="00C54284" w:rsidRDefault="00E27C55" w:rsidP="00E27C55">
            <w:pPr>
              <w:pStyle w:val="Body"/>
              <w:rPr>
                <w:rFonts w:ascii="Segoe UI" w:hAnsi="Segoe UI" w:cs="Segoe UI"/>
              </w:rPr>
            </w:pPr>
            <w:r w:rsidRPr="00C54284">
              <w:rPr>
                <w:rFonts w:ascii="Segoe UI" w:hAnsi="Segoe UI" w:cs="Segoe UI"/>
              </w:rPr>
              <w:t>Mandatory</w:t>
            </w:r>
          </w:p>
        </w:tc>
        <w:tc>
          <w:tcPr>
            <w:tcW w:w="2963" w:type="dxa"/>
          </w:tcPr>
          <w:p w14:paraId="7131F6A5" w14:textId="77777777" w:rsidR="00E27C55" w:rsidRPr="00C54284" w:rsidRDefault="00E27C55" w:rsidP="00E27C55">
            <w:pPr>
              <w:pStyle w:val="Body"/>
              <w:rPr>
                <w:rFonts w:ascii="Segoe UI" w:hAnsi="Segoe UI" w:cs="Segoe UI"/>
              </w:rPr>
            </w:pPr>
            <w:r w:rsidRPr="00C54284">
              <w:rPr>
                <w:rFonts w:ascii="Segoe UI" w:hAnsi="Segoe UI" w:cs="Segoe UI"/>
              </w:rPr>
              <w:t>Yes/No</w:t>
            </w:r>
          </w:p>
        </w:tc>
        <w:tc>
          <w:tcPr>
            <w:tcW w:w="3018" w:type="dxa"/>
          </w:tcPr>
          <w:p w14:paraId="24D01466" w14:textId="77777777" w:rsidR="00E27C55" w:rsidRPr="00C54284" w:rsidRDefault="00E27C55" w:rsidP="00E27C55">
            <w:pPr>
              <w:pStyle w:val="Body"/>
              <w:rPr>
                <w:rFonts w:ascii="Segoe UI" w:hAnsi="Segoe UI" w:cs="Segoe UI"/>
              </w:rPr>
            </w:pPr>
            <w:r w:rsidRPr="00C54284">
              <w:rPr>
                <w:rFonts w:ascii="Segoe UI" w:hAnsi="Segoe UI" w:cs="Segoe UI"/>
              </w:rPr>
              <w:t>Flag to specify is the role is mandatory role for matters</w:t>
            </w:r>
          </w:p>
        </w:tc>
      </w:tr>
    </w:tbl>
    <w:p w14:paraId="11E80444" w14:textId="77777777" w:rsidR="00E27C55" w:rsidRPr="00C54284" w:rsidRDefault="00E27C55" w:rsidP="00E27C55">
      <w:pPr>
        <w:pStyle w:val="Body"/>
        <w:spacing w:after="0"/>
        <w:ind w:left="1080"/>
        <w:rPr>
          <w:rFonts w:ascii="Segoe UI" w:hAnsi="Segoe UI" w:cs="Segoe UI"/>
        </w:rPr>
      </w:pPr>
    </w:p>
    <w:p w14:paraId="0CF85C14" w14:textId="77777777" w:rsidR="00E27C55" w:rsidRPr="00C54284" w:rsidRDefault="00E27C55" w:rsidP="00E27C55">
      <w:pPr>
        <w:pStyle w:val="Body"/>
        <w:ind w:left="1080"/>
        <w:rPr>
          <w:rFonts w:ascii="Segoe UI" w:hAnsi="Segoe UI" w:cs="Segoe UI"/>
        </w:rPr>
      </w:pPr>
      <w:r w:rsidRPr="00C54284">
        <w:rPr>
          <w:rFonts w:ascii="Segoe UI" w:hAnsi="Segoe UI" w:cs="Segoe UI"/>
        </w:rPr>
        <w:t>Flow diagram to get list of available roles:</w:t>
      </w:r>
    </w:p>
    <w:p w14:paraId="2EF127A9" w14:textId="04A1416A" w:rsidR="00E27C55" w:rsidRPr="00C54284" w:rsidRDefault="00E85D94" w:rsidP="00E27C55">
      <w:pPr>
        <w:pStyle w:val="Body"/>
        <w:ind w:left="1080"/>
        <w:rPr>
          <w:rFonts w:ascii="Segoe UI" w:hAnsi="Segoe UI" w:cs="Segoe UI"/>
        </w:rPr>
      </w:pPr>
      <w:r>
        <w:object w:dxaOrig="11551" w:dyaOrig="8611" w14:anchorId="25C5F2ED">
          <v:shape id="_x0000_i1031" type="#_x0000_t75" style="width:482.25pt;height:5in" o:ole="">
            <v:imagedata r:id="rId36" o:title=""/>
          </v:shape>
          <o:OLEObject Type="Embed" ProgID="Visio.Drawing.15" ShapeID="_x0000_i1031" DrawAspect="Content" ObjectID="_1509353791" r:id="rId37"/>
        </w:object>
      </w:r>
    </w:p>
    <w:p w14:paraId="748B414D" w14:textId="77777777" w:rsidR="00E27C55" w:rsidRPr="00C54284" w:rsidRDefault="00E27C55" w:rsidP="00E27C55">
      <w:pPr>
        <w:pStyle w:val="Body"/>
        <w:ind w:left="1080"/>
        <w:rPr>
          <w:rFonts w:ascii="Segoe UI" w:hAnsi="Segoe UI" w:cs="Segoe UI"/>
        </w:rPr>
      </w:pPr>
    </w:p>
    <w:p w14:paraId="1D552F0B" w14:textId="77777777" w:rsidR="00E27C55" w:rsidRPr="00C54284" w:rsidRDefault="00E27C55" w:rsidP="00E27C55">
      <w:pPr>
        <w:pStyle w:val="Body"/>
        <w:numPr>
          <w:ilvl w:val="0"/>
          <w:numId w:val="14"/>
        </w:numPr>
        <w:rPr>
          <w:rFonts w:ascii="Segoe UI" w:hAnsi="Segoe UI" w:cs="Segoe UI"/>
          <w:b/>
        </w:rPr>
      </w:pPr>
      <w:r w:rsidRPr="00C54284">
        <w:rPr>
          <w:rFonts w:ascii="Segoe UI" w:hAnsi="Segoe UI" w:cs="Segoe UI"/>
          <w:b/>
        </w:rPr>
        <w:t>Permission Levels</w:t>
      </w:r>
    </w:p>
    <w:p w14:paraId="67FA8D70" w14:textId="77777777" w:rsidR="00E27C55" w:rsidRPr="00C54284" w:rsidRDefault="00E27C55" w:rsidP="00E27C55">
      <w:pPr>
        <w:pStyle w:val="Body"/>
        <w:spacing w:after="0"/>
        <w:ind w:left="1080"/>
        <w:rPr>
          <w:rFonts w:ascii="Segoe UI" w:hAnsi="Segoe UI" w:cs="Segoe UI"/>
        </w:rPr>
      </w:pPr>
      <w:r w:rsidRPr="00C54284">
        <w:rPr>
          <w:rFonts w:ascii="Segoe UI" w:hAnsi="Segoe UI" w:cs="Segoe UI"/>
        </w:rPr>
        <w:t>Permission levels are SharePoint’s OOB level of permissions. These are fetched from central repository.</w:t>
      </w:r>
    </w:p>
    <w:p w14:paraId="1210F6BB" w14:textId="77777777" w:rsidR="00E27C55" w:rsidRPr="00C54284" w:rsidRDefault="00E27C55" w:rsidP="00E27C55">
      <w:pPr>
        <w:pStyle w:val="Body"/>
        <w:spacing w:after="0"/>
        <w:ind w:left="1080"/>
        <w:rPr>
          <w:rFonts w:ascii="Segoe UI" w:hAnsi="Segoe UI" w:cs="Segoe UI"/>
        </w:rPr>
      </w:pPr>
    </w:p>
    <w:p w14:paraId="2FD60CC5" w14:textId="77777777" w:rsidR="00E27C55" w:rsidRPr="00C54284" w:rsidRDefault="00E27C55" w:rsidP="00E27C55">
      <w:pPr>
        <w:pStyle w:val="Body"/>
        <w:spacing w:after="0"/>
        <w:ind w:left="1080"/>
        <w:rPr>
          <w:rFonts w:ascii="Segoe UI" w:hAnsi="Segoe UI" w:cs="Segoe UI"/>
        </w:rPr>
      </w:pPr>
      <w:r w:rsidRPr="00C54284">
        <w:rPr>
          <w:rFonts w:ascii="Segoe UI" w:hAnsi="Segoe UI" w:cs="Segoe UI"/>
        </w:rPr>
        <w:t>Flow diagram for accessing permission levels:</w:t>
      </w:r>
    </w:p>
    <w:p w14:paraId="41B4BB2E" w14:textId="77777777" w:rsidR="00E27C55" w:rsidRPr="00C54284" w:rsidRDefault="00E27C55" w:rsidP="00E27C55">
      <w:pPr>
        <w:pStyle w:val="Body"/>
        <w:ind w:left="1080"/>
        <w:rPr>
          <w:rFonts w:ascii="Segoe UI" w:hAnsi="Segoe UI" w:cs="Segoe UI"/>
        </w:rPr>
      </w:pPr>
      <w:r w:rsidRPr="00C54284">
        <w:rPr>
          <w:rFonts w:ascii="Segoe UI" w:hAnsi="Segoe UI" w:cs="Segoe UI"/>
        </w:rPr>
        <w:object w:dxaOrig="8715" w:dyaOrig="10411" w14:anchorId="4E5A2C57">
          <v:shape id="_x0000_i1032" type="#_x0000_t75" style="width:439.5pt;height:518.25pt" o:ole="">
            <v:imagedata r:id="rId38" o:title=""/>
          </v:shape>
          <o:OLEObject Type="Embed" ProgID="Visio.Drawing.15" ShapeID="_x0000_i1032" DrawAspect="Content" ObjectID="_1509353792" r:id="rId39"/>
        </w:object>
      </w:r>
    </w:p>
    <w:p w14:paraId="4D7DB6D7" w14:textId="77777777" w:rsidR="00E27C55" w:rsidRPr="00C54284" w:rsidRDefault="00E27C55" w:rsidP="00E27C55">
      <w:pPr>
        <w:pStyle w:val="Body"/>
        <w:ind w:left="1080"/>
        <w:rPr>
          <w:rFonts w:ascii="Segoe UI" w:hAnsi="Segoe UI" w:cs="Segoe UI"/>
        </w:rPr>
      </w:pPr>
    </w:p>
    <w:p w14:paraId="6ADC3BDB" w14:textId="55E8B0CB" w:rsidR="00E27C55" w:rsidRPr="00C54284" w:rsidRDefault="00E27C55" w:rsidP="00E27C55">
      <w:pPr>
        <w:pStyle w:val="Body"/>
        <w:numPr>
          <w:ilvl w:val="0"/>
          <w:numId w:val="14"/>
        </w:numPr>
        <w:rPr>
          <w:rFonts w:ascii="Segoe UI" w:hAnsi="Segoe UI" w:cs="Segoe UI"/>
          <w:b/>
        </w:rPr>
      </w:pPr>
      <w:r w:rsidRPr="00C54284">
        <w:rPr>
          <w:rFonts w:ascii="Segoe UI" w:hAnsi="Segoe UI" w:cs="Segoe UI"/>
          <w:b/>
        </w:rPr>
        <w:t>Users</w:t>
      </w:r>
      <w:r w:rsidR="00C501CA">
        <w:rPr>
          <w:rFonts w:ascii="Segoe UI" w:hAnsi="Segoe UI" w:cs="Segoe UI"/>
          <w:b/>
        </w:rPr>
        <w:t xml:space="preserve"> and Security Groups</w:t>
      </w:r>
    </w:p>
    <w:p w14:paraId="73C13770" w14:textId="07B70C18" w:rsidR="00A826FA" w:rsidRDefault="00E27C55" w:rsidP="00E27C55">
      <w:pPr>
        <w:pStyle w:val="Body"/>
        <w:spacing w:after="0"/>
        <w:ind w:left="1080"/>
        <w:rPr>
          <w:rFonts w:ascii="Segoe UI" w:hAnsi="Segoe UI" w:cs="Segoe UI"/>
        </w:rPr>
      </w:pPr>
      <w:r w:rsidRPr="00C54284">
        <w:rPr>
          <w:rFonts w:ascii="Segoe UI" w:hAnsi="Segoe UI" w:cs="Segoe UI"/>
        </w:rPr>
        <w:t>Users</w:t>
      </w:r>
      <w:r w:rsidR="00CA624E">
        <w:rPr>
          <w:rFonts w:ascii="Segoe UI" w:hAnsi="Segoe UI" w:cs="Segoe UI"/>
        </w:rPr>
        <w:t xml:space="preserve"> and security groups (in case conflict check is </w:t>
      </w:r>
      <w:r w:rsidR="00395DD1">
        <w:rPr>
          <w:rFonts w:ascii="Segoe UI" w:hAnsi="Segoe UI" w:cs="Segoe UI"/>
        </w:rPr>
        <w:t>not conducted</w:t>
      </w:r>
      <w:r w:rsidR="00CA624E">
        <w:rPr>
          <w:rFonts w:ascii="Segoe UI" w:hAnsi="Segoe UI" w:cs="Segoe UI"/>
        </w:rPr>
        <w:t>)</w:t>
      </w:r>
      <w:r w:rsidRPr="00C54284">
        <w:rPr>
          <w:rFonts w:ascii="Segoe UI" w:hAnsi="Segoe UI" w:cs="Segoe UI"/>
        </w:rPr>
        <w:t xml:space="preserve"> having access on central </w:t>
      </w:r>
      <w:r w:rsidR="007E2620" w:rsidRPr="00C54284">
        <w:rPr>
          <w:rFonts w:ascii="Segoe UI" w:hAnsi="Segoe UI" w:cs="Segoe UI"/>
        </w:rPr>
        <w:t>repository</w:t>
      </w:r>
      <w:r w:rsidR="007E2620">
        <w:rPr>
          <w:rFonts w:ascii="Segoe UI" w:hAnsi="Segoe UI" w:cs="Segoe UI"/>
        </w:rPr>
        <w:t xml:space="preserve"> are</w:t>
      </w:r>
      <w:r w:rsidRPr="00C54284">
        <w:rPr>
          <w:rFonts w:ascii="Segoe UI" w:hAnsi="Segoe UI" w:cs="Segoe UI"/>
        </w:rPr>
        <w:t xml:space="preserve"> fetched and used in apps</w:t>
      </w:r>
      <w:r w:rsidR="00AD2EE1">
        <w:rPr>
          <w:rFonts w:ascii="Segoe UI" w:hAnsi="Segoe UI" w:cs="Segoe UI"/>
        </w:rPr>
        <w:t>.</w:t>
      </w:r>
    </w:p>
    <w:p w14:paraId="4155A7B4" w14:textId="77777777" w:rsidR="00395DD1" w:rsidRPr="00C54284" w:rsidRDefault="00395DD1" w:rsidP="00E27C55">
      <w:pPr>
        <w:pStyle w:val="Body"/>
        <w:spacing w:after="0"/>
        <w:ind w:left="1080"/>
        <w:rPr>
          <w:rFonts w:ascii="Segoe UI" w:hAnsi="Segoe UI" w:cs="Segoe UI"/>
        </w:rPr>
      </w:pPr>
    </w:p>
    <w:p w14:paraId="5ACDEB70" w14:textId="77777777" w:rsidR="00E27C55" w:rsidRPr="00C54284" w:rsidRDefault="00E27C55" w:rsidP="00E27C55">
      <w:pPr>
        <w:pStyle w:val="Body"/>
        <w:spacing w:after="0"/>
        <w:ind w:left="1080"/>
        <w:rPr>
          <w:rFonts w:ascii="Segoe UI" w:hAnsi="Segoe UI" w:cs="Segoe UI"/>
        </w:rPr>
      </w:pPr>
      <w:r w:rsidRPr="00C54284">
        <w:rPr>
          <w:rFonts w:ascii="Segoe UI" w:hAnsi="Segoe UI" w:cs="Segoe UI"/>
        </w:rPr>
        <w:t>Flow diagram for accessing users:</w:t>
      </w:r>
    </w:p>
    <w:p w14:paraId="28CDFED5" w14:textId="40FF23ED" w:rsidR="00E27C55" w:rsidRPr="00C54284" w:rsidRDefault="00920CFF" w:rsidP="00E27C55">
      <w:pPr>
        <w:pStyle w:val="Body"/>
        <w:ind w:left="1440"/>
        <w:rPr>
          <w:rFonts w:ascii="Segoe UI" w:hAnsi="Segoe UI" w:cs="Segoe UI"/>
        </w:rPr>
      </w:pPr>
      <w:r w:rsidRPr="00C54284">
        <w:rPr>
          <w:rFonts w:ascii="Segoe UI" w:hAnsi="Segoe UI" w:cs="Segoe UI"/>
        </w:rPr>
        <w:object w:dxaOrig="8685" w:dyaOrig="9931" w14:anchorId="7463DDA5">
          <v:shape id="_x0000_i1033" type="#_x0000_t75" style="width:6in;height:497.25pt" o:ole="">
            <v:imagedata r:id="rId40" o:title=""/>
          </v:shape>
          <o:OLEObject Type="Embed" ProgID="Visio.Drawing.15" ShapeID="_x0000_i1033" DrawAspect="Content" ObjectID="_1509353793" r:id="rId41"/>
        </w:object>
      </w:r>
    </w:p>
    <w:p w14:paraId="01B5EE60" w14:textId="77777777" w:rsidR="00E27C55" w:rsidRPr="00C54284" w:rsidRDefault="00E27C55" w:rsidP="00E27C55">
      <w:pPr>
        <w:pStyle w:val="Body"/>
        <w:ind w:left="1080"/>
        <w:rPr>
          <w:rFonts w:ascii="Segoe UI" w:hAnsi="Segoe UI" w:cs="Segoe UI"/>
        </w:rPr>
      </w:pPr>
    </w:p>
    <w:p w14:paraId="3B8686CF" w14:textId="77777777" w:rsidR="00E27C55" w:rsidRPr="00C54284" w:rsidRDefault="00E27C55" w:rsidP="00E27C55">
      <w:pPr>
        <w:pStyle w:val="Body"/>
        <w:numPr>
          <w:ilvl w:val="0"/>
          <w:numId w:val="14"/>
        </w:numPr>
        <w:rPr>
          <w:rFonts w:ascii="Segoe UI" w:hAnsi="Segoe UI" w:cs="Segoe UI"/>
          <w:b/>
        </w:rPr>
      </w:pPr>
      <w:r w:rsidRPr="00C54284">
        <w:rPr>
          <w:rFonts w:ascii="Segoe UI" w:hAnsi="Segoe UI" w:cs="Segoe UI"/>
          <w:b/>
        </w:rPr>
        <w:t>Create Matter</w:t>
      </w:r>
    </w:p>
    <w:p w14:paraId="32EE73F1" w14:textId="2552ACAD" w:rsidR="00E27C55" w:rsidRPr="00C54284" w:rsidRDefault="00E27C55" w:rsidP="00E27C55">
      <w:pPr>
        <w:pStyle w:val="Body"/>
        <w:spacing w:after="0"/>
        <w:ind w:left="1080"/>
        <w:rPr>
          <w:rFonts w:ascii="Segoe UI" w:hAnsi="Segoe UI" w:cs="Segoe UI"/>
        </w:rPr>
      </w:pPr>
      <w:r w:rsidRPr="00C54284">
        <w:rPr>
          <w:rFonts w:ascii="Segoe UI" w:hAnsi="Segoe UI" w:cs="Segoe UI"/>
        </w:rPr>
        <w:t xml:space="preserve">Matter </w:t>
      </w:r>
      <w:r w:rsidR="007100F6" w:rsidRPr="00C54284">
        <w:rPr>
          <w:rFonts w:ascii="Segoe UI" w:hAnsi="Segoe UI" w:cs="Segoe UI"/>
        </w:rPr>
        <w:t>will be created with all the details filled in by user. This matter will be created in the client site collection as selected by user. A separate document library to hold OneNote documents will be created in the client site collection. The naming convention for the OneNote library will be “_OneNote” suffixed to the matter name</w:t>
      </w:r>
      <w:ins w:id="211" w:author="Akash Virani" w:date="2015-09-21T14:38:00Z">
        <w:r w:rsidR="00AC175D">
          <w:rPr>
            <w:rFonts w:ascii="Segoe UI" w:hAnsi="Segoe UI" w:cs="Segoe UI"/>
          </w:rPr>
          <w:t xml:space="preserve"> and URL will be </w:t>
        </w:r>
      </w:ins>
      <w:ins w:id="212" w:author="Akash Virani" w:date="2015-09-21T14:39:00Z">
        <w:r w:rsidR="00AC175D" w:rsidRPr="00AC175D">
          <w:rPr>
            <w:rFonts w:ascii="Segoe UI" w:hAnsi="Segoe UI" w:cs="Segoe UI"/>
          </w:rPr>
          <w:t>https://&lt;tenancyurl&gt;/&lt;ManagedPathName&gt;/&lt;clientcollection&gt;/&lt;guid_OneNote&gt;</w:t>
        </w:r>
      </w:ins>
      <w:del w:id="213" w:author="Akash Virani" w:date="2015-09-21T14:38:00Z">
        <w:r w:rsidR="007100F6" w:rsidRPr="00C54284" w:rsidDel="00AC175D">
          <w:rPr>
            <w:rFonts w:ascii="Segoe UI" w:hAnsi="Segoe UI" w:cs="Segoe UI"/>
          </w:rPr>
          <w:delText>.</w:delText>
        </w:r>
      </w:del>
      <w:r w:rsidR="007100F6" w:rsidRPr="00C54284">
        <w:rPr>
          <w:rFonts w:ascii="Segoe UI" w:hAnsi="Segoe UI" w:cs="Segoe UI"/>
        </w:rPr>
        <w:br/>
      </w:r>
    </w:p>
    <w:p w14:paraId="00E2ACA3" w14:textId="543A9666" w:rsidR="00E27C55" w:rsidRPr="00C54284" w:rsidRDefault="00E27C55" w:rsidP="00E27C55">
      <w:pPr>
        <w:pStyle w:val="Body"/>
        <w:spacing w:after="0"/>
        <w:ind w:left="1080"/>
        <w:rPr>
          <w:rFonts w:ascii="Segoe UI" w:hAnsi="Segoe UI" w:cs="Segoe UI"/>
        </w:rPr>
      </w:pPr>
      <w:r w:rsidRPr="00C54284">
        <w:rPr>
          <w:rFonts w:ascii="Segoe UI" w:hAnsi="Segoe UI" w:cs="Segoe UI"/>
        </w:rPr>
        <w:lastRenderedPageBreak/>
        <w:t>Next, we assign permissions to specified user</w:t>
      </w:r>
      <w:r w:rsidR="000537A8">
        <w:rPr>
          <w:rFonts w:ascii="Segoe UI" w:hAnsi="Segoe UI" w:cs="Segoe UI"/>
        </w:rPr>
        <w:t xml:space="preserve"> and security group</w:t>
      </w:r>
      <w:r w:rsidRPr="00C54284">
        <w:rPr>
          <w:rFonts w:ascii="Segoe UI" w:hAnsi="Segoe UI" w:cs="Segoe UI"/>
        </w:rPr>
        <w:t xml:space="preserve"> on this matter</w:t>
      </w:r>
      <w:r w:rsidR="00A126CB">
        <w:rPr>
          <w:rFonts w:ascii="Segoe UI" w:hAnsi="Segoe UI" w:cs="Segoe UI"/>
        </w:rPr>
        <w:t>,</w:t>
      </w:r>
      <w:r w:rsidRPr="00C54284">
        <w:rPr>
          <w:rFonts w:ascii="Segoe UI" w:hAnsi="Segoe UI" w:cs="Segoe UI"/>
        </w:rPr>
        <w:t xml:space="preserve"> </w:t>
      </w:r>
      <w:r w:rsidR="00A126CB">
        <w:rPr>
          <w:rFonts w:ascii="Segoe UI" w:hAnsi="Segoe UI" w:cs="Segoe UI"/>
        </w:rPr>
        <w:t>i</w:t>
      </w:r>
      <w:r w:rsidRPr="00C54284">
        <w:rPr>
          <w:rFonts w:ascii="Segoe UI" w:hAnsi="Segoe UI" w:cs="Segoe UI"/>
        </w:rPr>
        <w:t>f the conflict check is conducted,</w:t>
      </w:r>
      <w:r w:rsidR="000537A8">
        <w:rPr>
          <w:rFonts w:ascii="Segoe UI" w:hAnsi="Segoe UI" w:cs="Segoe UI"/>
        </w:rPr>
        <w:t xml:space="preserve"> then security group is not allowed in team </w:t>
      </w:r>
      <w:r w:rsidR="00160F22">
        <w:rPr>
          <w:rFonts w:ascii="Segoe UI" w:hAnsi="Segoe UI" w:cs="Segoe UI"/>
        </w:rPr>
        <w:t xml:space="preserve">members. </w:t>
      </w:r>
      <w:r w:rsidR="00A126CB">
        <w:rPr>
          <w:rFonts w:ascii="Segoe UI" w:hAnsi="Segoe UI" w:cs="Segoe UI"/>
        </w:rPr>
        <w:t>Later</w:t>
      </w:r>
      <w:r w:rsidRPr="00C54284">
        <w:rPr>
          <w:rFonts w:ascii="Segoe UI" w:hAnsi="Segoe UI" w:cs="Segoe UI"/>
        </w:rPr>
        <w:t xml:space="preserve"> users having access to parent site collection are removed and only specified users</w:t>
      </w:r>
      <w:r w:rsidR="000D0CBB">
        <w:rPr>
          <w:rFonts w:ascii="Segoe UI" w:hAnsi="Segoe UI" w:cs="Segoe UI"/>
        </w:rPr>
        <w:t xml:space="preserve"> and security </w:t>
      </w:r>
      <w:r w:rsidR="00A126CB">
        <w:rPr>
          <w:rFonts w:ascii="Segoe UI" w:hAnsi="Segoe UI" w:cs="Segoe UI"/>
        </w:rPr>
        <w:t>groups (in case conflict check is not conducted)</w:t>
      </w:r>
      <w:r w:rsidRPr="00C54284">
        <w:rPr>
          <w:rFonts w:ascii="Segoe UI" w:hAnsi="Segoe UI" w:cs="Segoe UI"/>
        </w:rPr>
        <w:t xml:space="preserve"> are assigned permission. Otherwise we inherit the permissions and assign new users</w:t>
      </w:r>
      <w:r w:rsidR="000D0CBB">
        <w:rPr>
          <w:rFonts w:ascii="Segoe UI" w:hAnsi="Segoe UI" w:cs="Segoe UI"/>
        </w:rPr>
        <w:t xml:space="preserve"> and security groups</w:t>
      </w:r>
      <w:r w:rsidRPr="00C54284">
        <w:rPr>
          <w:rFonts w:ascii="Segoe UI" w:hAnsi="Segoe UI" w:cs="Segoe UI"/>
        </w:rPr>
        <w:t xml:space="preserve"> required permissions.</w:t>
      </w:r>
      <w:r w:rsidRPr="00C54284">
        <w:rPr>
          <w:rFonts w:ascii="Segoe UI" w:hAnsi="Segoe UI" w:cs="Segoe UI"/>
        </w:rPr>
        <w:br/>
      </w:r>
      <w:r w:rsidR="001F7C76" w:rsidRPr="00C54284">
        <w:rPr>
          <w:rFonts w:ascii="Segoe UI" w:hAnsi="Segoe UI" w:cs="Segoe UI"/>
        </w:rPr>
        <w:t>A Calendar</w:t>
      </w:r>
      <w:ins w:id="214" w:author="Akash Virani" w:date="2015-09-21T14:47:00Z">
        <w:r w:rsidR="00AC175D">
          <w:rPr>
            <w:rFonts w:ascii="Segoe UI" w:hAnsi="Segoe UI" w:cs="Segoe UI"/>
          </w:rPr>
          <w:t xml:space="preserve"> and Task</w:t>
        </w:r>
      </w:ins>
      <w:r w:rsidR="001F7C76" w:rsidRPr="00C54284">
        <w:rPr>
          <w:rFonts w:ascii="Segoe UI" w:hAnsi="Segoe UI" w:cs="Segoe UI"/>
        </w:rPr>
        <w:t xml:space="preserve"> for each matter will also be created with same user</w:t>
      </w:r>
      <w:r w:rsidR="000D0CBB">
        <w:rPr>
          <w:rFonts w:ascii="Segoe UI" w:hAnsi="Segoe UI" w:cs="Segoe UI"/>
        </w:rPr>
        <w:t xml:space="preserve"> and security group</w:t>
      </w:r>
      <w:r w:rsidR="001F7C76" w:rsidRPr="00C54284">
        <w:rPr>
          <w:rFonts w:ascii="Segoe UI" w:hAnsi="Segoe UI" w:cs="Segoe UI"/>
        </w:rPr>
        <w:t xml:space="preserve"> permissions as of the corresponding matter.</w:t>
      </w:r>
      <w:r w:rsidR="00C82301" w:rsidRPr="00C54284">
        <w:rPr>
          <w:rFonts w:ascii="Segoe UI" w:hAnsi="Segoe UI" w:cs="Segoe UI"/>
        </w:rPr>
        <w:t xml:space="preserve"> Creation of calendar list</w:t>
      </w:r>
      <w:ins w:id="215" w:author="Akash Virani" w:date="2015-09-21T14:47:00Z">
        <w:r w:rsidR="00AC175D">
          <w:rPr>
            <w:rFonts w:ascii="Segoe UI" w:hAnsi="Segoe UI" w:cs="Segoe UI"/>
          </w:rPr>
          <w:t xml:space="preserve"> and task list</w:t>
        </w:r>
      </w:ins>
      <w:r w:rsidR="00C82301" w:rsidRPr="00C54284">
        <w:rPr>
          <w:rFonts w:ascii="Segoe UI" w:hAnsi="Segoe UI" w:cs="Segoe UI"/>
        </w:rPr>
        <w:t xml:space="preserve"> is configurable.</w:t>
      </w:r>
    </w:p>
    <w:p w14:paraId="47DD06AD" w14:textId="2C064150" w:rsidR="00347332" w:rsidRDefault="00347332" w:rsidP="00347332">
      <w:pPr>
        <w:pStyle w:val="Body"/>
        <w:spacing w:after="0"/>
        <w:ind w:left="1080"/>
        <w:rPr>
          <w:ins w:id="216" w:author="Akash Virani" w:date="2015-09-21T14:42:00Z"/>
          <w:rFonts w:ascii="Segoe UI" w:hAnsi="Segoe UI" w:cs="Segoe UI"/>
        </w:rPr>
      </w:pPr>
      <w:r w:rsidRPr="00C54284">
        <w:rPr>
          <w:rFonts w:ascii="Segoe UI" w:hAnsi="Segoe UI" w:cs="Segoe UI"/>
        </w:rPr>
        <w:t>Once the permissions are assigned, matter landing page for the matter will be created in “Site Pages” library of client site collection. Similar permissions will be applied to matter landing page.</w:t>
      </w:r>
    </w:p>
    <w:p w14:paraId="070469A4" w14:textId="4F55684F" w:rsidR="00AC175D" w:rsidRPr="00C54284" w:rsidRDefault="00AC175D" w:rsidP="00347332">
      <w:pPr>
        <w:pStyle w:val="Body"/>
        <w:spacing w:after="0"/>
        <w:ind w:left="1080"/>
        <w:rPr>
          <w:rFonts w:ascii="Segoe UI" w:hAnsi="Segoe UI" w:cs="Segoe UI"/>
        </w:rPr>
      </w:pPr>
      <w:ins w:id="217" w:author="Akash Virani" w:date="2015-09-21T14:43:00Z">
        <w:r>
          <w:rPr>
            <w:rFonts w:ascii="Segoe UI" w:hAnsi="Segoe UI" w:cs="Segoe UI"/>
          </w:rPr>
          <w:t>Name for that matter landing page will be GUID and title will be Matter Name</w:t>
        </w:r>
      </w:ins>
    </w:p>
    <w:p w14:paraId="0555F2F8" w14:textId="77777777" w:rsidR="00347332" w:rsidRPr="00C54284" w:rsidRDefault="00347332" w:rsidP="00347332">
      <w:pPr>
        <w:pStyle w:val="Body"/>
        <w:spacing w:after="0"/>
        <w:ind w:left="1080"/>
        <w:rPr>
          <w:rFonts w:ascii="Segoe UI" w:hAnsi="Segoe UI" w:cs="Segoe UI"/>
        </w:rPr>
      </w:pPr>
      <w:r w:rsidRPr="00C54284">
        <w:rPr>
          <w:rFonts w:ascii="Segoe UI" w:hAnsi="Segoe UI" w:cs="Segoe UI"/>
        </w:rPr>
        <w:t>Matter Landing Page will be having a link for Outlook view. Clicking on this link will redirect user to Outlook view.</w:t>
      </w:r>
    </w:p>
    <w:p w14:paraId="0E1EDF01" w14:textId="77777777" w:rsidR="00E27C55" w:rsidRPr="00C54284" w:rsidRDefault="00E27C55" w:rsidP="00E27C55">
      <w:pPr>
        <w:pStyle w:val="Body"/>
        <w:spacing w:after="0"/>
        <w:ind w:left="1080"/>
        <w:rPr>
          <w:rFonts w:ascii="Segoe UI" w:hAnsi="Segoe UI" w:cs="Segoe UI"/>
        </w:rPr>
      </w:pPr>
    </w:p>
    <w:p w14:paraId="515DD412" w14:textId="1457A054" w:rsidR="00E27C55" w:rsidRDefault="00E27C55" w:rsidP="00E27C55">
      <w:pPr>
        <w:pStyle w:val="Body"/>
        <w:spacing w:after="0"/>
        <w:ind w:left="1080"/>
        <w:rPr>
          <w:rFonts w:ascii="Segoe UI" w:hAnsi="Segoe UI" w:cs="Segoe UI"/>
        </w:rPr>
      </w:pPr>
      <w:r w:rsidRPr="00C54284">
        <w:rPr>
          <w:rFonts w:ascii="Segoe UI" w:hAnsi="Segoe UI" w:cs="Segoe UI"/>
        </w:rPr>
        <w:t xml:space="preserve">Content </w:t>
      </w:r>
      <w:r w:rsidR="00751C23">
        <w:rPr>
          <w:rFonts w:ascii="Segoe UI" w:hAnsi="Segoe UI" w:cs="Segoe UI"/>
        </w:rPr>
        <w:t>t</w:t>
      </w:r>
      <w:r w:rsidRPr="00C54284">
        <w:rPr>
          <w:rFonts w:ascii="Segoe UI" w:hAnsi="Segoe UI" w:cs="Segoe UI"/>
        </w:rPr>
        <w:t>ypes selected by the user are associated to it. These content types are associated with each sub area of law.</w:t>
      </w:r>
      <w:r w:rsidR="004E525E">
        <w:rPr>
          <w:rFonts w:ascii="Segoe UI" w:hAnsi="Segoe UI" w:cs="Segoe UI"/>
        </w:rPr>
        <w:t xml:space="preserve"> While assigning content types, following columns will be set with default values</w:t>
      </w:r>
      <w:r w:rsidR="00751C23">
        <w:rPr>
          <w:rFonts w:ascii="Segoe UI" w:hAnsi="Segoe UI" w:cs="Segoe UI"/>
        </w:rPr>
        <w:t xml:space="preserve"> based upon Matter configuration</w:t>
      </w:r>
      <w:r w:rsidR="004E525E">
        <w:rPr>
          <w:rFonts w:ascii="Segoe UI" w:hAnsi="Segoe UI" w:cs="Segoe UI"/>
        </w:rPr>
        <w:t>:</w:t>
      </w:r>
    </w:p>
    <w:p w14:paraId="1103AF6E" w14:textId="00C58F3D" w:rsidR="004E525E" w:rsidRDefault="004E525E" w:rsidP="0088376A">
      <w:pPr>
        <w:pStyle w:val="Body"/>
        <w:numPr>
          <w:ilvl w:val="1"/>
          <w:numId w:val="201"/>
        </w:numPr>
        <w:rPr>
          <w:rFonts w:ascii="Segoe UI" w:hAnsi="Segoe UI" w:cs="Segoe UI"/>
        </w:rPr>
      </w:pPr>
      <w:r>
        <w:rPr>
          <w:rFonts w:ascii="Segoe UI" w:hAnsi="Segoe UI" w:cs="Segoe UI"/>
        </w:rPr>
        <w:t>Client_Id</w:t>
      </w:r>
    </w:p>
    <w:p w14:paraId="3614CF6F" w14:textId="5766989C" w:rsidR="004E525E" w:rsidRDefault="004E525E" w:rsidP="0088376A">
      <w:pPr>
        <w:pStyle w:val="Body"/>
        <w:numPr>
          <w:ilvl w:val="1"/>
          <w:numId w:val="201"/>
        </w:numPr>
        <w:rPr>
          <w:rFonts w:ascii="Segoe UI" w:hAnsi="Segoe UI" w:cs="Segoe UI"/>
        </w:rPr>
      </w:pPr>
      <w:r>
        <w:rPr>
          <w:rFonts w:ascii="Segoe UI" w:hAnsi="Segoe UI" w:cs="Segoe UI"/>
        </w:rPr>
        <w:t>Client_Name</w:t>
      </w:r>
    </w:p>
    <w:p w14:paraId="15F98253" w14:textId="230073A9" w:rsidR="004E525E" w:rsidRDefault="004E525E" w:rsidP="0088376A">
      <w:pPr>
        <w:pStyle w:val="Body"/>
        <w:numPr>
          <w:ilvl w:val="1"/>
          <w:numId w:val="201"/>
        </w:numPr>
        <w:rPr>
          <w:rFonts w:ascii="Segoe UI" w:hAnsi="Segoe UI" w:cs="Segoe UI"/>
        </w:rPr>
      </w:pPr>
      <w:r>
        <w:rPr>
          <w:rFonts w:ascii="Segoe UI" w:hAnsi="Segoe UI" w:cs="Segoe UI"/>
        </w:rPr>
        <w:t>Matter_Id</w:t>
      </w:r>
    </w:p>
    <w:p w14:paraId="200961FA" w14:textId="6361EAF1" w:rsidR="004E525E" w:rsidRDefault="004E525E" w:rsidP="0088376A">
      <w:pPr>
        <w:pStyle w:val="Body"/>
        <w:numPr>
          <w:ilvl w:val="1"/>
          <w:numId w:val="201"/>
        </w:numPr>
        <w:rPr>
          <w:rFonts w:ascii="Segoe UI" w:hAnsi="Segoe UI" w:cs="Segoe UI"/>
        </w:rPr>
      </w:pPr>
      <w:r>
        <w:rPr>
          <w:rFonts w:ascii="Segoe UI" w:hAnsi="Segoe UI" w:cs="Segoe UI"/>
        </w:rPr>
        <w:t>Matter_Name</w:t>
      </w:r>
    </w:p>
    <w:p w14:paraId="3E7F0381" w14:textId="526307A1" w:rsidR="004E525E" w:rsidRDefault="004E525E" w:rsidP="0088376A">
      <w:pPr>
        <w:pStyle w:val="Body"/>
        <w:numPr>
          <w:ilvl w:val="1"/>
          <w:numId w:val="201"/>
        </w:numPr>
        <w:rPr>
          <w:rFonts w:ascii="Segoe UI" w:hAnsi="Segoe UI" w:cs="Segoe UI"/>
        </w:rPr>
      </w:pPr>
      <w:r>
        <w:rPr>
          <w:rFonts w:ascii="Segoe UI" w:hAnsi="Segoe UI" w:cs="Segoe UI"/>
        </w:rPr>
        <w:t>PracticeGroup</w:t>
      </w:r>
    </w:p>
    <w:p w14:paraId="29B6518B" w14:textId="79A6B826" w:rsidR="004E525E" w:rsidRDefault="004E525E" w:rsidP="0088376A">
      <w:pPr>
        <w:pStyle w:val="Body"/>
        <w:numPr>
          <w:ilvl w:val="1"/>
          <w:numId w:val="201"/>
        </w:numPr>
        <w:rPr>
          <w:rFonts w:ascii="Segoe UI" w:hAnsi="Segoe UI" w:cs="Segoe UI"/>
        </w:rPr>
      </w:pPr>
      <w:r>
        <w:rPr>
          <w:rFonts w:ascii="Segoe UI" w:hAnsi="Segoe UI" w:cs="Segoe UI"/>
        </w:rPr>
        <w:t>AreaOfLaw</w:t>
      </w:r>
    </w:p>
    <w:p w14:paraId="3C2885ED" w14:textId="0BF38EF5" w:rsidR="004E525E" w:rsidRPr="00C54284" w:rsidRDefault="004E525E" w:rsidP="0088376A">
      <w:pPr>
        <w:pStyle w:val="Body"/>
        <w:numPr>
          <w:ilvl w:val="1"/>
          <w:numId w:val="201"/>
        </w:numPr>
        <w:rPr>
          <w:rFonts w:ascii="Segoe UI" w:hAnsi="Segoe UI" w:cs="Segoe UI"/>
        </w:rPr>
      </w:pPr>
      <w:r>
        <w:rPr>
          <w:rFonts w:ascii="Segoe UI" w:hAnsi="Segoe UI" w:cs="Segoe UI"/>
        </w:rPr>
        <w:t>SubareaOfLaw</w:t>
      </w:r>
    </w:p>
    <w:p w14:paraId="179DA4E9" w14:textId="5E000FEF" w:rsidR="00E27C55" w:rsidRDefault="0036048B" w:rsidP="00E27C55">
      <w:pPr>
        <w:pStyle w:val="Body"/>
        <w:spacing w:after="0"/>
        <w:ind w:left="1080"/>
        <w:rPr>
          <w:rFonts w:ascii="Segoe UI" w:hAnsi="Segoe UI" w:cs="Segoe UI"/>
        </w:rPr>
      </w:pPr>
      <w:r>
        <w:rPr>
          <w:rFonts w:ascii="Segoe UI" w:hAnsi="Segoe UI" w:cs="Segoe UI"/>
        </w:rPr>
        <w:t xml:space="preserve">These columns will get </w:t>
      </w:r>
      <w:r w:rsidR="0058581F">
        <w:rPr>
          <w:rFonts w:ascii="Segoe UI" w:hAnsi="Segoe UI" w:cs="Segoe UI"/>
        </w:rPr>
        <w:t>auto</w:t>
      </w:r>
      <w:r w:rsidR="00CC761D">
        <w:rPr>
          <w:rFonts w:ascii="Segoe UI" w:hAnsi="Segoe UI" w:cs="Segoe UI"/>
        </w:rPr>
        <w:t>-</w:t>
      </w:r>
      <w:r>
        <w:rPr>
          <w:rFonts w:ascii="Segoe UI" w:hAnsi="Segoe UI" w:cs="Segoe UI"/>
        </w:rPr>
        <w:t>populated for a document which is uploaded either using Matter Center app or directly on SharePoint document library</w:t>
      </w:r>
      <w:r w:rsidR="00D503B5">
        <w:rPr>
          <w:rFonts w:ascii="Segoe UI" w:hAnsi="Segoe UI" w:cs="Segoe UI"/>
        </w:rPr>
        <w:t xml:space="preserve"> or using file explorer</w:t>
      </w:r>
      <w:r w:rsidR="00CC761D">
        <w:rPr>
          <w:rFonts w:ascii="Segoe UI" w:hAnsi="Segoe UI" w:cs="Segoe UI"/>
        </w:rPr>
        <w:t>.</w:t>
      </w:r>
    </w:p>
    <w:p w14:paraId="1CB5AC9C" w14:textId="77777777" w:rsidR="0036048B" w:rsidRPr="00C54284" w:rsidRDefault="0036048B" w:rsidP="00E27C55">
      <w:pPr>
        <w:pStyle w:val="Body"/>
        <w:spacing w:after="0"/>
        <w:ind w:left="1080"/>
        <w:rPr>
          <w:rFonts w:ascii="Segoe UI" w:hAnsi="Segoe UI" w:cs="Segoe UI"/>
        </w:rPr>
      </w:pPr>
    </w:p>
    <w:p w14:paraId="3F01F7E4" w14:textId="77777777" w:rsidR="00882575" w:rsidRDefault="00882575" w:rsidP="00882575">
      <w:pPr>
        <w:pStyle w:val="Body"/>
        <w:spacing w:after="0"/>
        <w:ind w:left="1080"/>
        <w:rPr>
          <w:ins w:id="218" w:author="Akash Virani" w:date="2015-09-21T14:45:00Z"/>
          <w:rFonts w:ascii="Segoe UI" w:hAnsi="Segoe UI" w:cs="Segoe UI"/>
        </w:rPr>
      </w:pPr>
      <w:r w:rsidRPr="00C54284">
        <w:rPr>
          <w:rFonts w:ascii="Segoe UI" w:hAnsi="Segoe UI" w:cs="Segoe UI"/>
        </w:rPr>
        <w:t>Once Content Types are associated to the created matter, an Outlook view will be created inside the matter library. The OneNote table of contents file will be created under the OneNote library. The name of OneNote table of contents file is same as the matter library.</w:t>
      </w:r>
    </w:p>
    <w:p w14:paraId="1A8F6D3A" w14:textId="665634A4" w:rsidR="00AC175D" w:rsidRPr="00C54284" w:rsidRDefault="00AC175D" w:rsidP="00882575">
      <w:pPr>
        <w:pStyle w:val="Body"/>
        <w:spacing w:after="0"/>
        <w:ind w:left="1080"/>
        <w:rPr>
          <w:rFonts w:ascii="Segoe UI" w:hAnsi="Segoe UI" w:cs="Segoe UI"/>
        </w:rPr>
      </w:pPr>
      <w:ins w:id="219" w:author="Akash Virani" w:date="2015-09-21T14:46:00Z">
        <w:r>
          <w:rPr>
            <w:rFonts w:ascii="Segoe UI" w:hAnsi="Segoe UI" w:cs="Segoe UI"/>
          </w:rPr>
          <w:t xml:space="preserve">Link for that Matter library will be </w:t>
        </w:r>
        <w:r w:rsidRPr="00AC175D">
          <w:rPr>
            <w:rFonts w:ascii="Segoe UI" w:hAnsi="Segoe UI" w:cs="Segoe UI"/>
          </w:rPr>
          <w:t>https://&lt;tenancyurl&gt;/&lt;ManagedPathName&gt;/&lt;clientcollection&gt;/&lt;guid&gt;/</w:t>
        </w:r>
      </w:ins>
    </w:p>
    <w:p w14:paraId="58DEDC13" w14:textId="77777777" w:rsidR="003F052B" w:rsidRPr="00C54284" w:rsidRDefault="003F052B" w:rsidP="00E27C55">
      <w:pPr>
        <w:pStyle w:val="Body"/>
        <w:spacing w:after="0"/>
        <w:ind w:left="1080"/>
        <w:rPr>
          <w:rFonts w:ascii="Segoe UI" w:hAnsi="Segoe UI" w:cs="Segoe UI"/>
        </w:rPr>
      </w:pPr>
      <w:r w:rsidRPr="00C54284">
        <w:rPr>
          <w:rFonts w:ascii="Segoe UI" w:hAnsi="Segoe UI" w:cs="Segoe UI"/>
        </w:rPr>
        <w:t>This matter library will contain custom view named Outlook view</w:t>
      </w:r>
      <w:r w:rsidR="001B414C" w:rsidRPr="00C54284">
        <w:rPr>
          <w:rFonts w:ascii="Segoe UI" w:hAnsi="Segoe UI" w:cs="Segoe UI"/>
        </w:rPr>
        <w:t>. This custom view will be having following columns:</w:t>
      </w:r>
    </w:p>
    <w:p w14:paraId="78ADAD0D" w14:textId="7663DD8A" w:rsidR="001B414C" w:rsidRPr="00C54284" w:rsidRDefault="001B414C" w:rsidP="0088376A">
      <w:pPr>
        <w:pStyle w:val="Body"/>
        <w:numPr>
          <w:ilvl w:val="1"/>
          <w:numId w:val="291"/>
        </w:numPr>
        <w:rPr>
          <w:rFonts w:ascii="Segoe UI" w:hAnsi="Segoe UI" w:cs="Segoe UI"/>
        </w:rPr>
      </w:pPr>
      <w:r w:rsidRPr="00C54284">
        <w:rPr>
          <w:rFonts w:ascii="Segoe UI" w:hAnsi="Segoe UI" w:cs="Segoe UI"/>
        </w:rPr>
        <w:t>DMS_Mail_Importance</w:t>
      </w:r>
    </w:p>
    <w:p w14:paraId="39D4B7FF" w14:textId="77777777" w:rsidR="001B414C" w:rsidRPr="00C54284" w:rsidRDefault="001B414C" w:rsidP="0088376A">
      <w:pPr>
        <w:pStyle w:val="Body"/>
        <w:numPr>
          <w:ilvl w:val="1"/>
          <w:numId w:val="291"/>
        </w:numPr>
        <w:rPr>
          <w:rFonts w:ascii="Segoe UI" w:hAnsi="Segoe UI" w:cs="Segoe UI"/>
        </w:rPr>
      </w:pPr>
      <w:r w:rsidRPr="00C54284">
        <w:rPr>
          <w:rFonts w:ascii="Segoe UI" w:hAnsi="Segoe UI" w:cs="Segoe UI"/>
        </w:rPr>
        <w:t>DMS_From</w:t>
      </w:r>
    </w:p>
    <w:p w14:paraId="30A3773F" w14:textId="77777777" w:rsidR="001B414C" w:rsidRPr="00C54284" w:rsidRDefault="001B414C" w:rsidP="0088376A">
      <w:pPr>
        <w:pStyle w:val="Body"/>
        <w:numPr>
          <w:ilvl w:val="1"/>
          <w:numId w:val="291"/>
        </w:numPr>
        <w:rPr>
          <w:rFonts w:ascii="Segoe UI" w:hAnsi="Segoe UI" w:cs="Segoe UI"/>
        </w:rPr>
      </w:pPr>
      <w:r w:rsidRPr="00C54284">
        <w:rPr>
          <w:rFonts w:ascii="Segoe UI" w:hAnsi="Segoe UI" w:cs="Segoe UI"/>
        </w:rPr>
        <w:t>DMS_Subject</w:t>
      </w:r>
    </w:p>
    <w:p w14:paraId="0A227BEA" w14:textId="77777777" w:rsidR="001B414C" w:rsidRPr="00C54284" w:rsidRDefault="001B414C" w:rsidP="0088376A">
      <w:pPr>
        <w:pStyle w:val="Body"/>
        <w:numPr>
          <w:ilvl w:val="1"/>
          <w:numId w:val="291"/>
        </w:numPr>
        <w:rPr>
          <w:rFonts w:ascii="Segoe UI" w:hAnsi="Segoe UI" w:cs="Segoe UI"/>
        </w:rPr>
      </w:pPr>
      <w:r w:rsidRPr="00C54284">
        <w:rPr>
          <w:rFonts w:ascii="Segoe UI" w:hAnsi="Segoe UI" w:cs="Segoe UI"/>
        </w:rPr>
        <w:t>DMS_ReceivedDate</w:t>
      </w:r>
    </w:p>
    <w:p w14:paraId="67F8732F" w14:textId="77777777" w:rsidR="001B414C" w:rsidRPr="00C54284" w:rsidRDefault="001B414C" w:rsidP="0088376A">
      <w:pPr>
        <w:pStyle w:val="Body"/>
        <w:numPr>
          <w:ilvl w:val="1"/>
          <w:numId w:val="291"/>
        </w:numPr>
        <w:rPr>
          <w:rFonts w:ascii="Segoe UI" w:hAnsi="Segoe UI" w:cs="Segoe UI"/>
        </w:rPr>
      </w:pPr>
      <w:r w:rsidRPr="00C54284">
        <w:rPr>
          <w:rFonts w:ascii="Segoe UI" w:hAnsi="Segoe UI" w:cs="Segoe UI"/>
        </w:rPr>
        <w:t>DMS_To</w:t>
      </w:r>
    </w:p>
    <w:p w14:paraId="4167AE3C" w14:textId="77777777" w:rsidR="001B414C" w:rsidRPr="00C54284" w:rsidRDefault="001B414C" w:rsidP="0088376A">
      <w:pPr>
        <w:pStyle w:val="Body"/>
        <w:numPr>
          <w:ilvl w:val="1"/>
          <w:numId w:val="291"/>
        </w:numPr>
        <w:rPr>
          <w:rFonts w:ascii="Segoe UI" w:hAnsi="Segoe UI" w:cs="Segoe UI"/>
        </w:rPr>
      </w:pPr>
      <w:r w:rsidRPr="00C54284">
        <w:rPr>
          <w:rFonts w:ascii="Segoe UI" w:hAnsi="Segoe UI" w:cs="Segoe UI"/>
        </w:rPr>
        <w:t>DMS_CC</w:t>
      </w:r>
    </w:p>
    <w:p w14:paraId="41941DAC" w14:textId="77777777" w:rsidR="001B414C" w:rsidRDefault="001B414C" w:rsidP="0088376A">
      <w:pPr>
        <w:pStyle w:val="Body"/>
        <w:numPr>
          <w:ilvl w:val="1"/>
          <w:numId w:val="291"/>
        </w:numPr>
        <w:rPr>
          <w:rFonts w:ascii="Segoe UI" w:hAnsi="Segoe UI" w:cs="Segoe UI"/>
        </w:rPr>
      </w:pPr>
      <w:r w:rsidRPr="00C54284">
        <w:rPr>
          <w:rFonts w:ascii="Segoe UI" w:hAnsi="Segoe UI" w:cs="Segoe UI"/>
        </w:rPr>
        <w:t>DMS_From_Mailbox</w:t>
      </w:r>
    </w:p>
    <w:p w14:paraId="7C214DF6" w14:textId="088F00D9" w:rsidR="00E648E4" w:rsidRDefault="00E648E4" w:rsidP="0088376A">
      <w:pPr>
        <w:pStyle w:val="Body"/>
        <w:numPr>
          <w:ilvl w:val="1"/>
          <w:numId w:val="291"/>
        </w:numPr>
        <w:rPr>
          <w:rFonts w:ascii="Segoe UI" w:hAnsi="Segoe UI" w:cs="Segoe UI"/>
        </w:rPr>
      </w:pPr>
      <w:r>
        <w:rPr>
          <w:rFonts w:ascii="Segoe UI" w:hAnsi="Segoe UI" w:cs="Segoe UI"/>
        </w:rPr>
        <w:t>Sensitivity</w:t>
      </w:r>
    </w:p>
    <w:p w14:paraId="617CB740" w14:textId="7CB279A5" w:rsidR="00E648E4" w:rsidRDefault="00E648E4" w:rsidP="0088376A">
      <w:pPr>
        <w:pStyle w:val="Body"/>
        <w:numPr>
          <w:ilvl w:val="1"/>
          <w:numId w:val="291"/>
        </w:numPr>
        <w:rPr>
          <w:rFonts w:ascii="Segoe UI" w:hAnsi="Segoe UI" w:cs="Segoe UI"/>
        </w:rPr>
      </w:pPr>
      <w:r>
        <w:rPr>
          <w:rFonts w:ascii="Segoe UI" w:hAnsi="Segoe UI" w:cs="Segoe UI"/>
        </w:rPr>
        <w:lastRenderedPageBreak/>
        <w:t>EmailCategories</w:t>
      </w:r>
    </w:p>
    <w:p w14:paraId="71203C34" w14:textId="006F1782" w:rsidR="00E648E4" w:rsidRDefault="00E648E4" w:rsidP="0088376A">
      <w:pPr>
        <w:pStyle w:val="Body"/>
        <w:numPr>
          <w:ilvl w:val="1"/>
          <w:numId w:val="291"/>
        </w:numPr>
        <w:rPr>
          <w:rFonts w:ascii="Segoe UI" w:hAnsi="Segoe UI" w:cs="Segoe UI"/>
        </w:rPr>
      </w:pPr>
      <w:r>
        <w:rPr>
          <w:rFonts w:ascii="Segoe UI" w:hAnsi="Segoe UI" w:cs="Segoe UI"/>
        </w:rPr>
        <w:t>HasAttachments</w:t>
      </w:r>
    </w:p>
    <w:p w14:paraId="65F1985D" w14:textId="3FE0BB93" w:rsidR="00E648E4" w:rsidRDefault="00E648E4" w:rsidP="0088376A">
      <w:pPr>
        <w:pStyle w:val="Body"/>
        <w:numPr>
          <w:ilvl w:val="1"/>
          <w:numId w:val="291"/>
        </w:numPr>
        <w:rPr>
          <w:rFonts w:ascii="Segoe UI" w:hAnsi="Segoe UI" w:cs="Segoe UI"/>
        </w:rPr>
      </w:pPr>
      <w:r>
        <w:rPr>
          <w:rFonts w:ascii="Segoe UI" w:hAnsi="Segoe UI" w:cs="Segoe UI"/>
        </w:rPr>
        <w:t>ConversationID</w:t>
      </w:r>
    </w:p>
    <w:p w14:paraId="40E58309" w14:textId="39C97649" w:rsidR="00E648E4" w:rsidRDefault="00E648E4" w:rsidP="0088376A">
      <w:pPr>
        <w:pStyle w:val="Body"/>
        <w:numPr>
          <w:ilvl w:val="1"/>
          <w:numId w:val="291"/>
        </w:numPr>
        <w:rPr>
          <w:rFonts w:ascii="Segoe UI" w:hAnsi="Segoe UI" w:cs="Segoe UI"/>
        </w:rPr>
      </w:pPr>
      <w:r>
        <w:rPr>
          <w:rFonts w:ascii="Segoe UI" w:hAnsi="Segoe UI" w:cs="Segoe UI"/>
        </w:rPr>
        <w:t>ConversationTopic</w:t>
      </w:r>
    </w:p>
    <w:p w14:paraId="2B88CA66" w14:textId="00CB9016" w:rsidR="00E648E4" w:rsidRPr="00C54284" w:rsidRDefault="00E648E4" w:rsidP="0088376A">
      <w:pPr>
        <w:pStyle w:val="Body"/>
        <w:numPr>
          <w:ilvl w:val="1"/>
          <w:numId w:val="291"/>
        </w:numPr>
        <w:rPr>
          <w:rFonts w:ascii="Segoe UI" w:hAnsi="Segoe UI" w:cs="Segoe UI"/>
        </w:rPr>
      </w:pPr>
      <w:r>
        <w:rPr>
          <w:rFonts w:ascii="Segoe UI" w:hAnsi="Segoe UI" w:cs="Segoe UI"/>
        </w:rPr>
        <w:t>EmailSentDate</w:t>
      </w:r>
    </w:p>
    <w:p w14:paraId="6A431C35" w14:textId="77777777" w:rsidR="001B414C" w:rsidRDefault="001B414C" w:rsidP="0088376A">
      <w:pPr>
        <w:pStyle w:val="Body"/>
        <w:numPr>
          <w:ilvl w:val="1"/>
          <w:numId w:val="291"/>
        </w:numPr>
        <w:rPr>
          <w:rFonts w:ascii="Segoe UI" w:hAnsi="Segoe UI" w:cs="Segoe UI"/>
        </w:rPr>
      </w:pPr>
      <w:r w:rsidRPr="00C54284">
        <w:rPr>
          <w:rFonts w:ascii="Segoe UI" w:hAnsi="Segoe UI" w:cs="Segoe UI"/>
        </w:rPr>
        <w:t>Name (assume this is File Name)</w:t>
      </w:r>
    </w:p>
    <w:p w14:paraId="5C4EAF87" w14:textId="51B0BAC3" w:rsidR="00E73F4E" w:rsidRPr="00C54284" w:rsidRDefault="00E73F4E" w:rsidP="0088376A">
      <w:pPr>
        <w:pStyle w:val="Body"/>
        <w:numPr>
          <w:ilvl w:val="1"/>
          <w:numId w:val="291"/>
        </w:numPr>
        <w:rPr>
          <w:rFonts w:ascii="Segoe UI" w:hAnsi="Segoe UI" w:cs="Segoe UI"/>
        </w:rPr>
      </w:pPr>
      <w:r>
        <w:rPr>
          <w:rFonts w:ascii="Segoe UI" w:hAnsi="Segoe UI" w:cs="Segoe UI"/>
        </w:rPr>
        <w:t>OriginalName</w:t>
      </w:r>
    </w:p>
    <w:p w14:paraId="2B9E1D75" w14:textId="77777777" w:rsidR="00E27C55" w:rsidRPr="00C54284" w:rsidRDefault="004A1E85" w:rsidP="00E27C55">
      <w:pPr>
        <w:pStyle w:val="Body"/>
        <w:spacing w:after="0"/>
        <w:ind w:left="1080"/>
        <w:rPr>
          <w:rFonts w:ascii="Segoe UI" w:hAnsi="Segoe UI" w:cs="Segoe UI"/>
        </w:rPr>
      </w:pPr>
      <w:r w:rsidRPr="00C54284">
        <w:rPr>
          <w:rFonts w:ascii="Segoe UI" w:hAnsi="Segoe UI" w:cs="Segoe UI"/>
        </w:rPr>
        <w:t>Outlook view will be sorted by Received Date column by default.</w:t>
      </w:r>
    </w:p>
    <w:p w14:paraId="6BDCE32C" w14:textId="77777777" w:rsidR="00E27C55" w:rsidRPr="00C54284" w:rsidRDefault="00E27C55" w:rsidP="00E27C55">
      <w:pPr>
        <w:pStyle w:val="Body"/>
        <w:spacing w:after="0"/>
        <w:ind w:left="1080"/>
        <w:rPr>
          <w:rFonts w:ascii="Segoe UI" w:hAnsi="Segoe UI" w:cs="Segoe UI"/>
        </w:rPr>
      </w:pPr>
      <w:r w:rsidRPr="00C54284">
        <w:rPr>
          <w:rFonts w:ascii="Segoe UI" w:hAnsi="Segoe UI" w:cs="Segoe UI"/>
        </w:rPr>
        <w:t>Finally, metadata is associated to the matter library to uniquely identify each matter and we send a mail to share matter with users associated to matter.</w:t>
      </w:r>
    </w:p>
    <w:p w14:paraId="14040EBD" w14:textId="77777777" w:rsidR="00E27C55" w:rsidRPr="00C54284" w:rsidRDefault="00E27C55" w:rsidP="00E27C55">
      <w:pPr>
        <w:pStyle w:val="Body"/>
        <w:spacing w:after="0"/>
        <w:ind w:left="1080"/>
        <w:rPr>
          <w:rFonts w:ascii="Segoe UI" w:hAnsi="Segoe UI" w:cs="Segoe UI"/>
        </w:rPr>
      </w:pPr>
    </w:p>
    <w:p w14:paraId="0A3EDE7F" w14:textId="77777777" w:rsidR="007646D9" w:rsidRPr="00C54284" w:rsidRDefault="007646D9" w:rsidP="007646D9">
      <w:pPr>
        <w:pStyle w:val="Body"/>
        <w:spacing w:after="0"/>
        <w:ind w:left="1080"/>
        <w:rPr>
          <w:rFonts w:ascii="Segoe UI" w:hAnsi="Segoe UI" w:cs="Segoe UI"/>
        </w:rPr>
      </w:pPr>
      <w:r w:rsidRPr="00C54284">
        <w:rPr>
          <w:rFonts w:ascii="Segoe UI" w:hAnsi="Segoe UI" w:cs="Segoe UI"/>
        </w:rPr>
        <w:t>While provisioning matter using above steps, if either validation fails or any unhandled exception occurs, we will delete the matter library, OneNote library, matter landing page, and the corresponding calendar and notify the user for the same.</w:t>
      </w:r>
    </w:p>
    <w:p w14:paraId="3B674E17" w14:textId="62EFDA2C" w:rsidR="00E27C55" w:rsidRPr="00C54284" w:rsidDel="00AA2363" w:rsidRDefault="00E27C55" w:rsidP="00E27C55">
      <w:pPr>
        <w:pStyle w:val="Body"/>
        <w:ind w:left="1080"/>
        <w:rPr>
          <w:del w:id="220" w:author="Akash Virani" w:date="2015-09-21T14:50:00Z"/>
          <w:rFonts w:ascii="Segoe UI" w:hAnsi="Segoe UI" w:cs="Segoe UI"/>
        </w:rPr>
      </w:pPr>
      <w:r w:rsidRPr="00C54284">
        <w:rPr>
          <w:rFonts w:ascii="Segoe UI" w:hAnsi="Segoe UI" w:cs="Segoe UI"/>
        </w:rPr>
        <w:lastRenderedPageBreak/>
        <w:t xml:space="preserve">  </w:t>
      </w:r>
      <w:r w:rsidR="00E648E4" w:rsidRPr="00E648E4">
        <w:t xml:space="preserve"> </w:t>
      </w:r>
      <w:r w:rsidR="00E648E4">
        <w:object w:dxaOrig="13846" w:dyaOrig="12361" w14:anchorId="7EA26A08">
          <v:shape id="_x0000_i1034" type="#_x0000_t75" style="width:7in;height:446.25pt" o:ole="">
            <v:imagedata r:id="rId42" o:title=""/>
          </v:shape>
          <o:OLEObject Type="Embed" ProgID="Visio.Drawing.15" ShapeID="_x0000_i1034" DrawAspect="Content" ObjectID="_1509353794" r:id="rId43"/>
        </w:object>
      </w:r>
    </w:p>
    <w:p w14:paraId="052B9037" w14:textId="77777777" w:rsidR="00E27C55" w:rsidRPr="00C54284" w:rsidRDefault="00E27C55">
      <w:pPr>
        <w:pStyle w:val="Body"/>
        <w:ind w:left="1080"/>
        <w:rPr>
          <w:rFonts w:ascii="Segoe UI" w:hAnsi="Segoe UI" w:cs="Segoe UI"/>
        </w:rPr>
      </w:pPr>
    </w:p>
    <w:p w14:paraId="734848DF" w14:textId="77777777" w:rsidR="00E27C55" w:rsidRPr="00C54284" w:rsidRDefault="00E27C55" w:rsidP="00E27C55">
      <w:pPr>
        <w:pStyle w:val="Body"/>
        <w:ind w:left="1080"/>
        <w:rPr>
          <w:rFonts w:ascii="Segoe UI" w:hAnsi="Segoe UI" w:cs="Segoe UI"/>
        </w:rPr>
      </w:pPr>
      <w:r w:rsidRPr="00C54284">
        <w:rPr>
          <w:rFonts w:ascii="Segoe UI" w:hAnsi="Segoe UI" w:cs="Segoe UI"/>
        </w:rPr>
        <w:t>Flow diagrams for creating matter and its associated operations using the service component of the applications.</w:t>
      </w:r>
    </w:p>
    <w:p w14:paraId="37208A60" w14:textId="77777777" w:rsidR="00E27C55" w:rsidRPr="00C54284" w:rsidRDefault="00E27C55" w:rsidP="00E27C55">
      <w:pPr>
        <w:pStyle w:val="Body"/>
        <w:numPr>
          <w:ilvl w:val="0"/>
          <w:numId w:val="18"/>
        </w:numPr>
        <w:spacing w:after="0"/>
        <w:rPr>
          <w:rFonts w:ascii="Segoe UI" w:hAnsi="Segoe UI" w:cs="Segoe UI"/>
        </w:rPr>
      </w:pPr>
      <w:r w:rsidRPr="00C54284">
        <w:rPr>
          <w:rFonts w:ascii="Segoe UI" w:hAnsi="Segoe UI" w:cs="Segoe UI"/>
        </w:rPr>
        <w:t>Create Matter</w:t>
      </w:r>
    </w:p>
    <w:p w14:paraId="3E49B089" w14:textId="43D8BDB7" w:rsidR="00841E7A" w:rsidRDefault="00E27C55" w:rsidP="00841E7A">
      <w:pPr>
        <w:pStyle w:val="Body"/>
        <w:ind w:left="1440"/>
        <w:rPr>
          <w:ins w:id="221" w:author="Akash Virani" w:date="2015-09-21T14:49:00Z"/>
          <w:rFonts w:ascii="Segoe UI" w:hAnsi="Segoe UI" w:cs="Segoe UI"/>
        </w:rPr>
      </w:pPr>
      <w:r w:rsidRPr="00C54284">
        <w:rPr>
          <w:rFonts w:ascii="Segoe UI" w:hAnsi="Segoe UI" w:cs="Segoe UI"/>
        </w:rPr>
        <w:t xml:space="preserve">Creates </w:t>
      </w:r>
      <w:r w:rsidR="00841E7A" w:rsidRPr="00C54284">
        <w:rPr>
          <w:rFonts w:ascii="Segoe UI" w:hAnsi="Segoe UI" w:cs="Segoe UI"/>
        </w:rPr>
        <w:t xml:space="preserve">a SharePoint library with name as matter name and other details as specified by admin in input form. Also creates a document library having naming convention as “MatterName_OneNote” and </w:t>
      </w:r>
      <w:ins w:id="222" w:author="Akash Virani" w:date="2015-09-21T14:48:00Z">
        <w:r w:rsidR="00AA2363">
          <w:rPr>
            <w:rFonts w:ascii="Segoe UI" w:hAnsi="Segoe UI" w:cs="Segoe UI"/>
          </w:rPr>
          <w:t>two</w:t>
        </w:r>
      </w:ins>
      <w:del w:id="223" w:author="Akash Virani" w:date="2015-09-21T14:48:00Z">
        <w:r w:rsidR="00841E7A" w:rsidRPr="00C54284" w:rsidDel="00AA2363">
          <w:rPr>
            <w:rFonts w:ascii="Segoe UI" w:hAnsi="Segoe UI" w:cs="Segoe UI"/>
          </w:rPr>
          <w:delText>a</w:delText>
        </w:r>
      </w:del>
      <w:r w:rsidR="00841E7A" w:rsidRPr="00C54284">
        <w:rPr>
          <w:rFonts w:ascii="Segoe UI" w:hAnsi="Segoe UI" w:cs="Segoe UI"/>
        </w:rPr>
        <w:t xml:space="preserve"> SharePoint List with name as “MatterName_Calendar”</w:t>
      </w:r>
      <w:ins w:id="224" w:author="Akash Virani" w:date="2015-09-21T14:48:00Z">
        <w:r w:rsidR="00AA2363">
          <w:rPr>
            <w:rFonts w:ascii="Segoe UI" w:hAnsi="Segoe UI" w:cs="Segoe UI"/>
          </w:rPr>
          <w:t xml:space="preserve"> and “MatterName_Task”</w:t>
        </w:r>
      </w:ins>
      <w:r w:rsidR="00841E7A" w:rsidRPr="00C54284">
        <w:rPr>
          <w:rFonts w:ascii="Segoe UI" w:hAnsi="Segoe UI" w:cs="Segoe UI"/>
        </w:rPr>
        <w:t>.</w:t>
      </w:r>
    </w:p>
    <w:p w14:paraId="6CF2FFCD" w14:textId="3014A48E" w:rsidR="00AA2363" w:rsidRDefault="00AA2363" w:rsidP="00841E7A">
      <w:pPr>
        <w:pStyle w:val="Body"/>
        <w:ind w:left="1440"/>
        <w:rPr>
          <w:ins w:id="225" w:author="Akash Virani" w:date="2015-09-21T14:49:00Z"/>
          <w:rFonts w:ascii="Segoe UI" w:hAnsi="Segoe UI" w:cs="Segoe UI"/>
        </w:rPr>
      </w:pPr>
      <w:ins w:id="226" w:author="Akash Virani" w:date="2015-09-21T14:49:00Z">
        <w:r>
          <w:rPr>
            <w:rFonts w:ascii="Segoe UI" w:hAnsi="Segoe UI" w:cs="Segoe UI"/>
          </w:rPr>
          <w:t>Following URL will be set for document library, OneNote, Task and Calendar</w:t>
        </w:r>
      </w:ins>
    </w:p>
    <w:p w14:paraId="0DDEF228" w14:textId="77777777" w:rsidR="00AA2363" w:rsidRPr="00AA2363" w:rsidRDefault="00AA2363" w:rsidP="00AA2363">
      <w:pPr>
        <w:pStyle w:val="Body"/>
        <w:ind w:left="1440"/>
        <w:rPr>
          <w:ins w:id="227" w:author="Akash Virani" w:date="2015-09-21T14:50:00Z"/>
          <w:rFonts w:ascii="Segoe UI" w:hAnsi="Segoe UI" w:cs="Segoe UI"/>
        </w:rPr>
      </w:pPr>
      <w:ins w:id="228" w:author="Akash Virani" w:date="2015-09-21T14:50:00Z">
        <w:r w:rsidRPr="00AA2363">
          <w:rPr>
            <w:rFonts w:ascii="Segoe UI" w:hAnsi="Segoe UI" w:cs="Segoe UI"/>
          </w:rPr>
          <w:t>Document Library: https://&lt;tenancyurl&gt;/&lt;ManagedPathName&gt;/&lt;clientcollection&gt;/&lt;guid&gt;/</w:t>
        </w:r>
      </w:ins>
    </w:p>
    <w:p w14:paraId="3CFC926B" w14:textId="77777777" w:rsidR="00AA2363" w:rsidRPr="00AA2363" w:rsidRDefault="00AA2363" w:rsidP="00AA2363">
      <w:pPr>
        <w:pStyle w:val="Body"/>
        <w:ind w:left="1440"/>
        <w:rPr>
          <w:ins w:id="229" w:author="Akash Virani" w:date="2015-09-21T14:50:00Z"/>
          <w:rFonts w:ascii="Segoe UI" w:hAnsi="Segoe UI" w:cs="Segoe UI"/>
        </w:rPr>
      </w:pPr>
      <w:ins w:id="230" w:author="Akash Virani" w:date="2015-09-21T14:50:00Z">
        <w:r w:rsidRPr="00AA2363">
          <w:rPr>
            <w:rFonts w:ascii="Segoe UI" w:hAnsi="Segoe UI" w:cs="Segoe UI"/>
          </w:rPr>
          <w:lastRenderedPageBreak/>
          <w:t>Calendar List: https://&lt;tenancyurl&gt;/&lt;ManagedPathName&gt;/&lt;clientcollection&gt;/Lists/&lt;guid_calendar&gt;/calendar.aspx</w:t>
        </w:r>
      </w:ins>
    </w:p>
    <w:p w14:paraId="4089DAF4" w14:textId="15567F7F" w:rsidR="00AA2363" w:rsidRPr="00AA2363" w:rsidRDefault="00AA2363">
      <w:pPr>
        <w:pStyle w:val="Body"/>
        <w:ind w:left="1440"/>
        <w:rPr>
          <w:ins w:id="231" w:author="Akash Virani" w:date="2015-09-21T14:50:00Z"/>
          <w:rFonts w:ascii="Segoe UI" w:hAnsi="Segoe UI" w:cs="Segoe UI"/>
        </w:rPr>
      </w:pPr>
      <w:ins w:id="232" w:author="Akash Virani" w:date="2015-09-21T14:50:00Z">
        <w:r>
          <w:rPr>
            <w:rFonts w:ascii="Segoe UI" w:hAnsi="Segoe UI" w:cs="Segoe UI"/>
          </w:rPr>
          <w:t>OneNote Library</w:t>
        </w:r>
        <w:r w:rsidRPr="00AA2363">
          <w:rPr>
            <w:rFonts w:ascii="Segoe UI" w:hAnsi="Segoe UI" w:cs="Segoe UI"/>
          </w:rPr>
          <w:t>: https://&lt;tenancyurl&gt;/&lt;ManagedPathName&gt;/&lt;clientcollection&gt;/&lt;guid_OneNote&gt;</w:t>
        </w:r>
      </w:ins>
    </w:p>
    <w:p w14:paraId="27F2FE5B" w14:textId="03A19271" w:rsidR="00AA2363" w:rsidRPr="00C54284" w:rsidRDefault="00AA2363" w:rsidP="00AA2363">
      <w:pPr>
        <w:pStyle w:val="Body"/>
        <w:ind w:left="1440"/>
        <w:rPr>
          <w:rFonts w:ascii="Segoe UI" w:hAnsi="Segoe UI" w:cs="Segoe UI"/>
        </w:rPr>
      </w:pPr>
      <w:ins w:id="233" w:author="Akash Virani" w:date="2015-09-21T14:50:00Z">
        <w:r w:rsidRPr="00AA2363">
          <w:rPr>
            <w:rFonts w:ascii="Segoe UI" w:hAnsi="Segoe UI" w:cs="Segoe UI"/>
          </w:rPr>
          <w:t>Task List: https://&lt;tenancyurl&gt;/&lt;ManagedPathName&gt;/&lt;clientcollection&gt;/Lists/&lt;guid_Tasks&gt;/AllItems.aspx</w:t>
        </w:r>
      </w:ins>
    </w:p>
    <w:p w14:paraId="3FAECED5" w14:textId="07A72F65" w:rsidR="00E27C55" w:rsidRPr="00C54284" w:rsidRDefault="00E27C55" w:rsidP="00841E7A">
      <w:pPr>
        <w:pStyle w:val="Body"/>
        <w:ind w:left="1440"/>
        <w:rPr>
          <w:rFonts w:ascii="Segoe UI" w:hAnsi="Segoe UI" w:cs="Segoe UI"/>
        </w:rPr>
      </w:pPr>
      <w:r w:rsidRPr="00C54284">
        <w:rPr>
          <w:rFonts w:ascii="Segoe UI" w:hAnsi="Segoe UI" w:cs="Segoe UI"/>
        </w:rPr>
        <w:t xml:space="preserve"> </w:t>
      </w:r>
      <w:r w:rsidR="00AA2363" w:rsidRPr="00C54284">
        <w:rPr>
          <w:rFonts w:ascii="Segoe UI" w:hAnsi="Segoe UI" w:cs="Segoe UI"/>
        </w:rPr>
        <w:object w:dxaOrig="13620" w:dyaOrig="13620" w14:anchorId="0DAA3A29">
          <v:shape id="_x0000_i1035" type="#_x0000_t75" style="width:468pt;height:491.25pt" o:ole="">
            <v:imagedata r:id="rId44" o:title=""/>
          </v:shape>
          <o:OLEObject Type="Embed" ProgID="Visio.Drawing.15" ShapeID="_x0000_i1035" DrawAspect="Content" ObjectID="_1509353795" r:id="rId45"/>
        </w:object>
      </w:r>
    </w:p>
    <w:p w14:paraId="304185A4" w14:textId="7FE76CD5" w:rsidR="00E27C55" w:rsidRPr="00C54284" w:rsidRDefault="00E27C55" w:rsidP="00E27C55">
      <w:pPr>
        <w:pStyle w:val="Body"/>
        <w:numPr>
          <w:ilvl w:val="0"/>
          <w:numId w:val="18"/>
        </w:numPr>
        <w:spacing w:after="0"/>
        <w:rPr>
          <w:rFonts w:ascii="Segoe UI" w:hAnsi="Segoe UI" w:cs="Segoe UI"/>
        </w:rPr>
      </w:pPr>
      <w:r w:rsidRPr="00C54284">
        <w:rPr>
          <w:rFonts w:ascii="Segoe UI" w:hAnsi="Segoe UI" w:cs="Segoe UI"/>
        </w:rPr>
        <w:t>Assign Permissions</w:t>
      </w:r>
      <w:r w:rsidR="00EF4AF8">
        <w:rPr>
          <w:rFonts w:ascii="Segoe UI" w:hAnsi="Segoe UI" w:cs="Segoe UI"/>
        </w:rPr>
        <w:t xml:space="preserve"> to Users and Security Groups</w:t>
      </w:r>
    </w:p>
    <w:p w14:paraId="0080A356" w14:textId="35A50F59" w:rsidR="00E27C55" w:rsidRPr="00C54284" w:rsidRDefault="00E27C55" w:rsidP="00DF0B01">
      <w:pPr>
        <w:pStyle w:val="Body"/>
        <w:ind w:left="1440"/>
        <w:rPr>
          <w:rFonts w:ascii="Segoe UI" w:hAnsi="Segoe UI" w:cs="Segoe UI"/>
        </w:rPr>
      </w:pPr>
      <w:r w:rsidRPr="00C54284">
        <w:rPr>
          <w:rFonts w:ascii="Segoe UI" w:hAnsi="Segoe UI" w:cs="Segoe UI"/>
        </w:rPr>
        <w:lastRenderedPageBreak/>
        <w:t xml:space="preserve">Assigns </w:t>
      </w:r>
      <w:r w:rsidR="00DF0B01" w:rsidRPr="00C54284">
        <w:rPr>
          <w:rFonts w:ascii="Segoe UI" w:hAnsi="Segoe UI" w:cs="Segoe UI"/>
        </w:rPr>
        <w:t>specified level of permission to users</w:t>
      </w:r>
      <w:r w:rsidR="00E6426B">
        <w:rPr>
          <w:rFonts w:ascii="Segoe UI" w:hAnsi="Segoe UI" w:cs="Segoe UI"/>
        </w:rPr>
        <w:t xml:space="preserve"> and security groups</w:t>
      </w:r>
      <w:r w:rsidR="00DF0B01" w:rsidRPr="00C54284">
        <w:rPr>
          <w:rFonts w:ascii="Segoe UI" w:hAnsi="Segoe UI" w:cs="Segoe UI"/>
        </w:rPr>
        <w:t xml:space="preserve"> specified by Admin in input form on matter library, OneNote library, and calendar list.</w:t>
      </w:r>
      <w:r w:rsidR="00123876" w:rsidRPr="00C54284">
        <w:rPr>
          <w:rFonts w:ascii="Segoe UI" w:hAnsi="Segoe UI" w:cs="Segoe UI"/>
        </w:rPr>
        <w:object w:dxaOrig="11955" w:dyaOrig="10095" w14:anchorId="5685E3B3">
          <v:shape id="_x0000_i1036" type="#_x0000_t75" style="width:439.5pt;height:425.25pt" o:ole="">
            <v:imagedata r:id="rId46" o:title=""/>
          </v:shape>
          <o:OLEObject Type="Embed" ProgID="Visio.Drawing.15" ShapeID="_x0000_i1036" DrawAspect="Content" ObjectID="_1509353796" r:id="rId47"/>
        </w:object>
      </w:r>
    </w:p>
    <w:p w14:paraId="6206C94C" w14:textId="77777777" w:rsidR="00E27C55" w:rsidRDefault="00E27C55" w:rsidP="00E27C55">
      <w:pPr>
        <w:pStyle w:val="Body"/>
        <w:numPr>
          <w:ilvl w:val="0"/>
          <w:numId w:val="18"/>
        </w:numPr>
        <w:spacing w:after="0"/>
        <w:rPr>
          <w:rFonts w:ascii="Segoe UI" w:hAnsi="Segoe UI" w:cs="Segoe UI"/>
        </w:rPr>
      </w:pPr>
      <w:r w:rsidRPr="00C54284">
        <w:rPr>
          <w:rFonts w:ascii="Segoe UI" w:hAnsi="Segoe UI" w:cs="Segoe UI"/>
        </w:rPr>
        <w:t>Share Matter</w:t>
      </w:r>
    </w:p>
    <w:p w14:paraId="69B9770D" w14:textId="027E1D05" w:rsidR="00E6426B" w:rsidRDefault="00E6426B" w:rsidP="00A11434">
      <w:pPr>
        <w:pStyle w:val="Body"/>
        <w:spacing w:after="0"/>
        <w:ind w:left="1440"/>
        <w:rPr>
          <w:rFonts w:ascii="Segoe UI" w:hAnsi="Segoe UI" w:cs="Segoe UI"/>
        </w:rPr>
      </w:pPr>
      <w:r>
        <w:rPr>
          <w:rFonts w:ascii="Segoe UI" w:hAnsi="Segoe UI" w:cs="Segoe UI"/>
        </w:rPr>
        <w:t>Allows user to share the matter (</w:t>
      </w:r>
      <w:r w:rsidRPr="00C54284">
        <w:rPr>
          <w:rFonts w:ascii="Segoe UI" w:hAnsi="Segoe UI" w:cs="Segoe UI"/>
        </w:rPr>
        <w:t>sends mail with URL of matter OneNote file</w:t>
      </w:r>
      <w:r w:rsidR="00D82FF1">
        <w:rPr>
          <w:rFonts w:ascii="Segoe UI" w:hAnsi="Segoe UI" w:cs="Segoe UI"/>
        </w:rPr>
        <w:t xml:space="preserve"> and matter landing page</w:t>
      </w:r>
      <w:r>
        <w:rPr>
          <w:rFonts w:ascii="Segoe UI" w:hAnsi="Segoe UI" w:cs="Segoe UI"/>
        </w:rPr>
        <w:t>) with users</w:t>
      </w:r>
      <w:r w:rsidR="00920CFF">
        <w:rPr>
          <w:rFonts w:ascii="Segoe UI" w:hAnsi="Segoe UI" w:cs="Segoe UI"/>
        </w:rPr>
        <w:t xml:space="preserve"> inside</w:t>
      </w:r>
      <w:r>
        <w:rPr>
          <w:rFonts w:ascii="Segoe UI" w:hAnsi="Segoe UI" w:cs="Segoe UI"/>
        </w:rPr>
        <w:t xml:space="preserve"> </w:t>
      </w:r>
      <w:r w:rsidR="00920CFF">
        <w:rPr>
          <w:rFonts w:ascii="Segoe UI" w:hAnsi="Segoe UI" w:cs="Segoe UI"/>
        </w:rPr>
        <w:t>and</w:t>
      </w:r>
      <w:r w:rsidR="00A86470">
        <w:rPr>
          <w:rFonts w:ascii="Segoe UI" w:hAnsi="Segoe UI" w:cs="Segoe UI"/>
        </w:rPr>
        <w:t xml:space="preserve"> </w:t>
      </w:r>
      <w:r>
        <w:rPr>
          <w:rFonts w:ascii="Segoe UI" w:hAnsi="Segoe UI" w:cs="Segoe UI"/>
        </w:rPr>
        <w:t xml:space="preserve">outside the organization </w:t>
      </w:r>
      <w:r w:rsidR="007F3D7B">
        <w:rPr>
          <w:rFonts w:ascii="Segoe UI" w:hAnsi="Segoe UI" w:cs="Segoe UI"/>
        </w:rPr>
        <w:t>as p</w:t>
      </w:r>
      <w:r w:rsidR="0017078D">
        <w:rPr>
          <w:rFonts w:ascii="Segoe UI" w:hAnsi="Segoe UI" w:cs="Segoe UI"/>
        </w:rPr>
        <w:t>er the settings enabled for that user</w:t>
      </w:r>
      <w:r w:rsidR="007F3D7B">
        <w:rPr>
          <w:rFonts w:ascii="Segoe UI" w:hAnsi="Segoe UI" w:cs="Segoe UI"/>
        </w:rPr>
        <w:t>.</w:t>
      </w:r>
    </w:p>
    <w:p w14:paraId="7D1A8E41" w14:textId="79E710EE" w:rsidR="00E27C55" w:rsidRPr="00C54284" w:rsidRDefault="00123876" w:rsidP="00E27C55">
      <w:pPr>
        <w:pStyle w:val="Body"/>
        <w:ind w:left="1080"/>
        <w:rPr>
          <w:rFonts w:ascii="Segoe UI" w:hAnsi="Segoe UI" w:cs="Segoe UI"/>
        </w:rPr>
      </w:pPr>
      <w:r w:rsidRPr="00C54284">
        <w:rPr>
          <w:rFonts w:ascii="Segoe UI" w:hAnsi="Segoe UI" w:cs="Segoe UI"/>
        </w:rPr>
        <w:object w:dxaOrig="11566" w:dyaOrig="10350" w14:anchorId="697D3BB1">
          <v:shape id="_x0000_i1037" type="#_x0000_t75" style="width:489.75pt;height:453.75pt" o:ole="">
            <v:imagedata r:id="rId48" o:title=""/>
          </v:shape>
          <o:OLEObject Type="Embed" ProgID="Visio.Drawing.15" ShapeID="_x0000_i1037" DrawAspect="Content" ObjectID="_1509353797" r:id="rId49"/>
        </w:object>
      </w:r>
    </w:p>
    <w:p w14:paraId="7ED05071" w14:textId="77777777" w:rsidR="00E27C55" w:rsidRPr="00C54284" w:rsidRDefault="00E27C55" w:rsidP="00E27C55">
      <w:pPr>
        <w:pStyle w:val="Body"/>
        <w:numPr>
          <w:ilvl w:val="0"/>
          <w:numId w:val="18"/>
        </w:numPr>
        <w:spacing w:after="0"/>
        <w:rPr>
          <w:rFonts w:ascii="Segoe UI" w:hAnsi="Segoe UI" w:cs="Segoe UI"/>
        </w:rPr>
      </w:pPr>
      <w:r w:rsidRPr="00C54284">
        <w:rPr>
          <w:rFonts w:ascii="Segoe UI" w:hAnsi="Segoe UI" w:cs="Segoe UI"/>
        </w:rPr>
        <w:t>Create Matter Landing page</w:t>
      </w:r>
    </w:p>
    <w:p w14:paraId="674867A7" w14:textId="49FCE2AB" w:rsidR="00454D4E" w:rsidRDefault="00E27C55" w:rsidP="00454D4E">
      <w:pPr>
        <w:pStyle w:val="Body"/>
        <w:spacing w:after="0"/>
        <w:ind w:left="1440"/>
        <w:rPr>
          <w:ins w:id="234" w:author="Akash Virani" w:date="2015-09-21T14:51:00Z"/>
          <w:rFonts w:ascii="Segoe UI" w:hAnsi="Segoe UI" w:cs="Segoe UI"/>
        </w:rPr>
      </w:pPr>
      <w:r w:rsidRPr="00C54284">
        <w:rPr>
          <w:rFonts w:ascii="Segoe UI" w:hAnsi="Segoe UI" w:cs="Segoe UI"/>
        </w:rPr>
        <w:t xml:space="preserve">Creates </w:t>
      </w:r>
      <w:r w:rsidR="00454D4E" w:rsidRPr="00C54284">
        <w:rPr>
          <w:rFonts w:ascii="Segoe UI" w:hAnsi="Segoe UI" w:cs="Segoe UI"/>
        </w:rPr>
        <w:t>matter landing page for the associated matter in “Site Pages” library of the client site collection. Assigns specified level of permission to users</w:t>
      </w:r>
      <w:r w:rsidR="0049749C">
        <w:rPr>
          <w:rFonts w:ascii="Segoe UI" w:hAnsi="Segoe UI" w:cs="Segoe UI"/>
        </w:rPr>
        <w:t xml:space="preserve"> and security groups</w:t>
      </w:r>
      <w:r w:rsidR="000E5467">
        <w:rPr>
          <w:rFonts w:ascii="Segoe UI" w:hAnsi="Segoe UI" w:cs="Segoe UI"/>
        </w:rPr>
        <w:t xml:space="preserve"> (in case conflict check is not conducted)</w:t>
      </w:r>
      <w:r w:rsidR="00454D4E" w:rsidRPr="00C54284">
        <w:rPr>
          <w:rFonts w:ascii="Segoe UI" w:hAnsi="Segoe UI" w:cs="Segoe UI"/>
        </w:rPr>
        <w:t xml:space="preserve"> on the matter landing page as specified by Admin. The Matter landing page displays information related to matter.</w:t>
      </w:r>
    </w:p>
    <w:p w14:paraId="33D1E340" w14:textId="46BAE314" w:rsidR="00AA2363" w:rsidRDefault="00AA2363" w:rsidP="00454D4E">
      <w:pPr>
        <w:pStyle w:val="Body"/>
        <w:spacing w:after="0"/>
        <w:ind w:left="1440"/>
        <w:rPr>
          <w:ins w:id="235" w:author="Akash Virani" w:date="2015-09-21T14:51:00Z"/>
          <w:rFonts w:ascii="Segoe UI" w:hAnsi="Segoe UI" w:cs="Segoe UI"/>
        </w:rPr>
      </w:pPr>
      <w:ins w:id="236" w:author="Akash Virani" w:date="2015-09-21T14:52:00Z">
        <w:r>
          <w:rPr>
            <w:rFonts w:ascii="Segoe UI" w:hAnsi="Segoe UI" w:cs="Segoe UI"/>
          </w:rPr>
          <w:t>Matter landing page will be created with following URL and title will be set as Matter Name</w:t>
        </w:r>
      </w:ins>
    </w:p>
    <w:p w14:paraId="34B5713E" w14:textId="05539D1E" w:rsidR="00AA2363" w:rsidRPr="00C54284" w:rsidRDefault="00AA2363" w:rsidP="00454D4E">
      <w:pPr>
        <w:pStyle w:val="Body"/>
        <w:spacing w:after="0"/>
        <w:ind w:left="1440"/>
        <w:rPr>
          <w:rFonts w:ascii="Segoe UI" w:hAnsi="Segoe UI" w:cs="Segoe UI"/>
        </w:rPr>
      </w:pPr>
      <w:ins w:id="237" w:author="Akash Virani" w:date="2015-09-21T14:51:00Z">
        <w:r w:rsidRPr="00AA2363">
          <w:rPr>
            <w:rFonts w:ascii="Segoe UI" w:hAnsi="Segoe UI" w:cs="Segoe UI"/>
          </w:rPr>
          <w:t>https://&lt;tenancyurl&gt;/&lt;ManagedPathName&gt;/&lt;clientcollection&gt;/sitepages/&lt;guid&gt;.aspx</w:t>
        </w:r>
      </w:ins>
    </w:p>
    <w:p w14:paraId="70DBCBB5" w14:textId="2691C5B1" w:rsidR="00E27C55" w:rsidRPr="00C54284" w:rsidRDefault="00ED3288" w:rsidP="00454D4E">
      <w:pPr>
        <w:pStyle w:val="Body"/>
        <w:spacing w:after="0"/>
        <w:ind w:left="1440"/>
        <w:rPr>
          <w:rFonts w:ascii="Segoe UI" w:hAnsi="Segoe UI" w:cs="Segoe UI"/>
        </w:rPr>
      </w:pPr>
      <w:r w:rsidRPr="00ED3288">
        <w:lastRenderedPageBreak/>
        <w:t xml:space="preserve"> </w:t>
      </w:r>
      <w:r>
        <w:object w:dxaOrig="13620" w:dyaOrig="16875" w14:anchorId="252F712C">
          <v:shape id="_x0000_i1038" type="#_x0000_t75" style="width:7in;height:626.25pt" o:ole="">
            <v:imagedata r:id="rId50" o:title=""/>
          </v:shape>
          <o:OLEObject Type="Embed" ProgID="Visio.Drawing.15" ShapeID="_x0000_i1038" DrawAspect="Content" ObjectID="_1509353798" r:id="rId51"/>
        </w:object>
      </w:r>
    </w:p>
    <w:p w14:paraId="3B22C136" w14:textId="77777777" w:rsidR="00E27C55" w:rsidRPr="00C54284" w:rsidRDefault="00E27C55" w:rsidP="00E27C55">
      <w:pPr>
        <w:pStyle w:val="Body"/>
        <w:spacing w:after="0"/>
        <w:ind w:left="1440"/>
        <w:rPr>
          <w:rFonts w:ascii="Segoe UI" w:hAnsi="Segoe UI" w:cs="Segoe UI"/>
        </w:rPr>
      </w:pPr>
    </w:p>
    <w:p w14:paraId="3F5B022B" w14:textId="77777777" w:rsidR="00E27C55" w:rsidRPr="00C54284" w:rsidRDefault="00E27C55" w:rsidP="00E27C55">
      <w:pPr>
        <w:pStyle w:val="Body"/>
        <w:spacing w:after="0"/>
        <w:ind w:left="1440"/>
        <w:rPr>
          <w:rFonts w:ascii="Segoe UI" w:hAnsi="Segoe UI" w:cs="Segoe UI"/>
        </w:rPr>
      </w:pPr>
    </w:p>
    <w:p w14:paraId="216F0563" w14:textId="77777777" w:rsidR="00E27C55" w:rsidRPr="00C54284" w:rsidRDefault="00E27C55" w:rsidP="00E27C55">
      <w:pPr>
        <w:pStyle w:val="Body"/>
        <w:numPr>
          <w:ilvl w:val="0"/>
          <w:numId w:val="18"/>
        </w:numPr>
        <w:spacing w:after="0"/>
        <w:rPr>
          <w:rFonts w:ascii="Segoe UI" w:hAnsi="Segoe UI" w:cs="Segoe UI"/>
        </w:rPr>
      </w:pPr>
      <w:r w:rsidRPr="00C54284">
        <w:rPr>
          <w:rFonts w:ascii="Segoe UI" w:hAnsi="Segoe UI" w:cs="Segoe UI"/>
        </w:rPr>
        <w:t>Assign Content Types</w:t>
      </w:r>
    </w:p>
    <w:p w14:paraId="3B2E71AB" w14:textId="77777777" w:rsidR="00E27C55" w:rsidRPr="00C54284" w:rsidRDefault="00E27C55" w:rsidP="00E27C55">
      <w:pPr>
        <w:pStyle w:val="Body"/>
        <w:ind w:left="1440"/>
        <w:rPr>
          <w:rFonts w:ascii="Segoe UI" w:hAnsi="Segoe UI" w:cs="Segoe UI"/>
        </w:rPr>
      </w:pPr>
      <w:r w:rsidRPr="00C54284">
        <w:rPr>
          <w:rFonts w:ascii="Segoe UI" w:hAnsi="Segoe UI" w:cs="Segoe UI"/>
        </w:rPr>
        <w:t>Associates specified content types to this matter library. These content types are specified as Sub Area of Law in input form</w:t>
      </w:r>
    </w:p>
    <w:p w14:paraId="7FCB8AA1" w14:textId="77777777" w:rsidR="00E27C55" w:rsidRPr="00C54284" w:rsidRDefault="00E27C55" w:rsidP="00E27C55">
      <w:pPr>
        <w:pStyle w:val="Body"/>
        <w:ind w:left="1080"/>
        <w:rPr>
          <w:rFonts w:ascii="Segoe UI" w:hAnsi="Segoe UI" w:cs="Segoe UI"/>
        </w:rPr>
      </w:pPr>
      <w:r w:rsidRPr="00C54284">
        <w:rPr>
          <w:rFonts w:ascii="Segoe UI" w:hAnsi="Segoe UI" w:cs="Segoe UI"/>
        </w:rPr>
        <w:object w:dxaOrig="11881" w:dyaOrig="10891" w14:anchorId="20AA2569">
          <v:shape id="_x0000_i1039" type="#_x0000_t75" style="width:7in;height:460.5pt" o:ole="">
            <v:imagedata r:id="rId52" o:title=""/>
          </v:shape>
          <o:OLEObject Type="Embed" ProgID="Visio.Drawing.15" ShapeID="_x0000_i1039" DrawAspect="Content" ObjectID="_1509353799" r:id="rId53"/>
        </w:object>
      </w:r>
    </w:p>
    <w:p w14:paraId="3E9236B4" w14:textId="77777777" w:rsidR="00E27C55" w:rsidRPr="00C54284" w:rsidRDefault="00E27C55" w:rsidP="00E27C55">
      <w:pPr>
        <w:pStyle w:val="Body"/>
        <w:numPr>
          <w:ilvl w:val="0"/>
          <w:numId w:val="18"/>
        </w:numPr>
        <w:spacing w:after="0"/>
        <w:rPr>
          <w:rFonts w:ascii="Segoe UI" w:hAnsi="Segoe UI" w:cs="Segoe UI"/>
        </w:rPr>
      </w:pPr>
      <w:r w:rsidRPr="00C54284">
        <w:rPr>
          <w:rFonts w:ascii="Segoe UI" w:hAnsi="Segoe UI" w:cs="Segoe UI"/>
        </w:rPr>
        <w:t>Update Metadata for List</w:t>
      </w:r>
    </w:p>
    <w:p w14:paraId="0A4966BE" w14:textId="77777777" w:rsidR="00E27C55" w:rsidRPr="00C54284" w:rsidRDefault="00E27C55" w:rsidP="00E27C55">
      <w:pPr>
        <w:pStyle w:val="Body"/>
        <w:spacing w:after="0"/>
        <w:ind w:left="1440"/>
        <w:rPr>
          <w:rFonts w:ascii="Segoe UI" w:hAnsi="Segoe UI" w:cs="Segoe UI"/>
        </w:rPr>
      </w:pPr>
      <w:r w:rsidRPr="00C54284">
        <w:rPr>
          <w:rFonts w:ascii="Segoe UI" w:hAnsi="Segoe UI" w:cs="Segoe UI"/>
        </w:rPr>
        <w:t>Adds metadata to the library. This metadata includes the properties specified in below table.</w:t>
      </w:r>
    </w:p>
    <w:tbl>
      <w:tblPr>
        <w:tblStyle w:val="TableGrid"/>
        <w:tblW w:w="0" w:type="auto"/>
        <w:tblInd w:w="1440" w:type="dxa"/>
        <w:tblLook w:val="04A0" w:firstRow="1" w:lastRow="0" w:firstColumn="1" w:lastColumn="0" w:noHBand="0" w:noVBand="1"/>
      </w:tblPr>
      <w:tblGrid>
        <w:gridCol w:w="4195"/>
        <w:gridCol w:w="4435"/>
      </w:tblGrid>
      <w:tr w:rsidR="00E27C55" w:rsidRPr="00C54284" w14:paraId="33F7AD5E" w14:textId="77777777" w:rsidTr="00E27C55">
        <w:tc>
          <w:tcPr>
            <w:tcW w:w="4195" w:type="dxa"/>
          </w:tcPr>
          <w:p w14:paraId="3CF74836" w14:textId="77777777" w:rsidR="00E27C55" w:rsidRPr="00C54284" w:rsidRDefault="00E27C55" w:rsidP="00E27C55">
            <w:pPr>
              <w:pStyle w:val="Body"/>
              <w:rPr>
                <w:rFonts w:ascii="Segoe UI" w:hAnsi="Segoe UI" w:cs="Segoe UI"/>
                <w:b/>
              </w:rPr>
            </w:pPr>
            <w:r w:rsidRPr="00C54284">
              <w:rPr>
                <w:rFonts w:ascii="Segoe UI" w:hAnsi="Segoe UI" w:cs="Segoe UI"/>
                <w:b/>
              </w:rPr>
              <w:t>Property</w:t>
            </w:r>
          </w:p>
        </w:tc>
        <w:tc>
          <w:tcPr>
            <w:tcW w:w="4435" w:type="dxa"/>
          </w:tcPr>
          <w:p w14:paraId="759A1A81" w14:textId="77777777" w:rsidR="00E27C55" w:rsidRPr="00C54284" w:rsidRDefault="00E27C55" w:rsidP="00E27C55">
            <w:pPr>
              <w:pStyle w:val="Body"/>
              <w:rPr>
                <w:rFonts w:ascii="Segoe UI" w:hAnsi="Segoe UI" w:cs="Segoe UI"/>
                <w:b/>
              </w:rPr>
            </w:pPr>
            <w:r w:rsidRPr="00C54284">
              <w:rPr>
                <w:rFonts w:ascii="Segoe UI" w:hAnsi="Segoe UI" w:cs="Segoe UI"/>
                <w:b/>
              </w:rPr>
              <w:t>Description</w:t>
            </w:r>
          </w:p>
        </w:tc>
      </w:tr>
      <w:tr w:rsidR="00E27C55" w:rsidRPr="00C54284" w14:paraId="614CF162" w14:textId="77777777" w:rsidTr="00E27C55">
        <w:tc>
          <w:tcPr>
            <w:tcW w:w="4195" w:type="dxa"/>
          </w:tcPr>
          <w:p w14:paraId="3FC2B535" w14:textId="77777777" w:rsidR="00E27C55" w:rsidRPr="00C54284" w:rsidRDefault="00E27C55" w:rsidP="00E27C55">
            <w:pPr>
              <w:pStyle w:val="NoSpacing"/>
              <w:spacing w:after="120"/>
              <w:rPr>
                <w:rFonts w:ascii="Segoe UI" w:hAnsi="Segoe UI" w:cs="Segoe UI"/>
              </w:rPr>
            </w:pPr>
            <w:r w:rsidRPr="00C54284">
              <w:rPr>
                <w:rFonts w:ascii="Segoe UI" w:hAnsi="Segoe UI" w:cs="Segoe UI"/>
              </w:rPr>
              <w:t>Practice Group</w:t>
            </w:r>
          </w:p>
        </w:tc>
        <w:tc>
          <w:tcPr>
            <w:tcW w:w="4435" w:type="dxa"/>
          </w:tcPr>
          <w:p w14:paraId="2BAE85BA" w14:textId="77777777" w:rsidR="00E27C55" w:rsidRPr="00C54284" w:rsidRDefault="00E27C55" w:rsidP="00E27C55">
            <w:pPr>
              <w:pStyle w:val="Body"/>
              <w:rPr>
                <w:rFonts w:ascii="Segoe UI" w:hAnsi="Segoe UI" w:cs="Segoe UI"/>
              </w:rPr>
            </w:pPr>
            <w:r w:rsidRPr="00C54284">
              <w:rPr>
                <w:rFonts w:ascii="Segoe UI" w:hAnsi="Segoe UI" w:cs="Segoe UI"/>
              </w:rPr>
              <w:t>Practice groups selected by the user</w:t>
            </w:r>
          </w:p>
        </w:tc>
      </w:tr>
      <w:tr w:rsidR="00E27C55" w:rsidRPr="00C54284" w14:paraId="1FCAD3EE" w14:textId="77777777" w:rsidTr="00E27C55">
        <w:tc>
          <w:tcPr>
            <w:tcW w:w="4195" w:type="dxa"/>
          </w:tcPr>
          <w:p w14:paraId="5FD51B02" w14:textId="77777777" w:rsidR="00E27C55" w:rsidRPr="00C54284" w:rsidRDefault="00E27C55" w:rsidP="00E27C55">
            <w:pPr>
              <w:pStyle w:val="NoSpacing"/>
              <w:spacing w:after="120"/>
              <w:rPr>
                <w:rFonts w:ascii="Segoe UI" w:hAnsi="Segoe UI" w:cs="Segoe UI"/>
              </w:rPr>
            </w:pPr>
            <w:r w:rsidRPr="00C54284">
              <w:rPr>
                <w:rFonts w:ascii="Segoe UI" w:hAnsi="Segoe UI" w:cs="Segoe UI"/>
              </w:rPr>
              <w:t>Area of Law</w:t>
            </w:r>
          </w:p>
        </w:tc>
        <w:tc>
          <w:tcPr>
            <w:tcW w:w="4435" w:type="dxa"/>
          </w:tcPr>
          <w:p w14:paraId="0D7A16D6" w14:textId="77777777" w:rsidR="00E27C55" w:rsidRPr="00C54284" w:rsidRDefault="00E27C55" w:rsidP="00E27C55">
            <w:pPr>
              <w:pStyle w:val="NoSpacing"/>
              <w:spacing w:after="120"/>
              <w:rPr>
                <w:rFonts w:ascii="Segoe UI" w:hAnsi="Segoe UI" w:cs="Segoe UI"/>
              </w:rPr>
            </w:pPr>
            <w:r w:rsidRPr="00C54284">
              <w:rPr>
                <w:rFonts w:ascii="Segoe UI" w:hAnsi="Segoe UI" w:cs="Segoe UI"/>
              </w:rPr>
              <w:t>Area of Laws selected by the user</w:t>
            </w:r>
          </w:p>
        </w:tc>
      </w:tr>
      <w:tr w:rsidR="00E27C55" w:rsidRPr="00C54284" w14:paraId="4448A8E9" w14:textId="77777777" w:rsidTr="00E27C55">
        <w:tc>
          <w:tcPr>
            <w:tcW w:w="4195" w:type="dxa"/>
          </w:tcPr>
          <w:p w14:paraId="4331102D" w14:textId="77777777" w:rsidR="00E27C55" w:rsidRPr="00C54284" w:rsidRDefault="00E27C55" w:rsidP="00E27C55">
            <w:pPr>
              <w:pStyle w:val="NoSpacing"/>
              <w:spacing w:after="120"/>
              <w:rPr>
                <w:rFonts w:ascii="Segoe UI" w:hAnsi="Segoe UI" w:cs="Segoe UI"/>
              </w:rPr>
            </w:pPr>
            <w:r w:rsidRPr="00C54284">
              <w:rPr>
                <w:rFonts w:ascii="Segoe UI" w:hAnsi="Segoe UI" w:cs="Segoe UI"/>
              </w:rPr>
              <w:lastRenderedPageBreak/>
              <w:t>Sub Area of Law</w:t>
            </w:r>
          </w:p>
        </w:tc>
        <w:tc>
          <w:tcPr>
            <w:tcW w:w="4435" w:type="dxa"/>
          </w:tcPr>
          <w:p w14:paraId="4C466976" w14:textId="77777777" w:rsidR="00E27C55" w:rsidRPr="00C54284" w:rsidRDefault="00E27C55" w:rsidP="00E27C55">
            <w:pPr>
              <w:pStyle w:val="Body"/>
              <w:rPr>
                <w:rFonts w:ascii="Segoe UI" w:hAnsi="Segoe UI" w:cs="Segoe UI"/>
              </w:rPr>
            </w:pPr>
            <w:r w:rsidRPr="00C54284">
              <w:rPr>
                <w:rFonts w:ascii="Segoe UI" w:hAnsi="Segoe UI" w:cs="Segoe UI"/>
              </w:rPr>
              <w:t>Sub Area of Laws selected by the user</w:t>
            </w:r>
          </w:p>
        </w:tc>
      </w:tr>
      <w:tr w:rsidR="00E27C55" w:rsidRPr="00C54284" w14:paraId="4868FB28" w14:textId="77777777" w:rsidTr="00E27C55">
        <w:tc>
          <w:tcPr>
            <w:tcW w:w="4195" w:type="dxa"/>
          </w:tcPr>
          <w:p w14:paraId="3284D2B4" w14:textId="77777777" w:rsidR="00E27C55" w:rsidRPr="00C54284" w:rsidRDefault="00E27C55" w:rsidP="00E27C55">
            <w:pPr>
              <w:pStyle w:val="NoSpacing"/>
              <w:spacing w:after="120"/>
              <w:rPr>
                <w:rFonts w:ascii="Segoe UI" w:hAnsi="Segoe UI" w:cs="Segoe UI"/>
              </w:rPr>
            </w:pPr>
            <w:r w:rsidRPr="00C54284">
              <w:rPr>
                <w:rFonts w:ascii="Segoe UI" w:hAnsi="Segoe UI" w:cs="Segoe UI"/>
              </w:rPr>
              <w:t>Matter Name</w:t>
            </w:r>
          </w:p>
        </w:tc>
        <w:tc>
          <w:tcPr>
            <w:tcW w:w="4435" w:type="dxa"/>
          </w:tcPr>
          <w:p w14:paraId="2C9417FC" w14:textId="77777777" w:rsidR="00E27C55" w:rsidRPr="00C54284" w:rsidRDefault="00E27C55" w:rsidP="00E27C55">
            <w:pPr>
              <w:pStyle w:val="Body"/>
              <w:rPr>
                <w:rFonts w:ascii="Segoe UI" w:hAnsi="Segoe UI" w:cs="Segoe UI"/>
              </w:rPr>
            </w:pPr>
            <w:r w:rsidRPr="00C54284">
              <w:rPr>
                <w:rFonts w:ascii="Segoe UI" w:hAnsi="Segoe UI" w:cs="Segoe UI"/>
              </w:rPr>
              <w:t>Matter Name entered by the user</w:t>
            </w:r>
          </w:p>
        </w:tc>
      </w:tr>
      <w:tr w:rsidR="00E27C55" w:rsidRPr="00C54284" w14:paraId="19E80530" w14:textId="77777777" w:rsidTr="00E27C55">
        <w:tc>
          <w:tcPr>
            <w:tcW w:w="4195" w:type="dxa"/>
          </w:tcPr>
          <w:p w14:paraId="7E781AD9" w14:textId="77777777" w:rsidR="00E27C55" w:rsidRPr="00C54284" w:rsidRDefault="00E27C55" w:rsidP="00E27C55">
            <w:pPr>
              <w:pStyle w:val="NoSpacing"/>
              <w:spacing w:after="120"/>
              <w:rPr>
                <w:rFonts w:ascii="Segoe UI" w:hAnsi="Segoe UI" w:cs="Segoe UI"/>
              </w:rPr>
            </w:pPr>
            <w:r w:rsidRPr="00C54284">
              <w:rPr>
                <w:rFonts w:ascii="Segoe UI" w:hAnsi="Segoe UI" w:cs="Segoe UI"/>
              </w:rPr>
              <w:t>Matter Id</w:t>
            </w:r>
          </w:p>
        </w:tc>
        <w:tc>
          <w:tcPr>
            <w:tcW w:w="4435" w:type="dxa"/>
          </w:tcPr>
          <w:p w14:paraId="60AAF78F" w14:textId="77777777" w:rsidR="00E27C55" w:rsidRPr="00C54284" w:rsidRDefault="00E27C55" w:rsidP="00E27C55">
            <w:pPr>
              <w:pStyle w:val="Body"/>
              <w:rPr>
                <w:rFonts w:ascii="Segoe UI" w:hAnsi="Segoe UI" w:cs="Segoe UI"/>
              </w:rPr>
            </w:pPr>
            <w:r w:rsidRPr="00C54284">
              <w:rPr>
                <w:rFonts w:ascii="Segoe UI" w:hAnsi="Segoe UI" w:cs="Segoe UI"/>
              </w:rPr>
              <w:t>Matter Id entered by the user</w:t>
            </w:r>
          </w:p>
        </w:tc>
      </w:tr>
      <w:tr w:rsidR="00E27C55" w:rsidRPr="00C54284" w14:paraId="47EB201C" w14:textId="77777777" w:rsidTr="00E27C55">
        <w:tc>
          <w:tcPr>
            <w:tcW w:w="4195" w:type="dxa"/>
          </w:tcPr>
          <w:p w14:paraId="751BCCEA" w14:textId="77777777" w:rsidR="00E27C55" w:rsidRPr="00C54284" w:rsidRDefault="00E27C55" w:rsidP="00E27C55">
            <w:pPr>
              <w:pStyle w:val="NoSpacing"/>
              <w:spacing w:after="120"/>
              <w:rPr>
                <w:rFonts w:ascii="Segoe UI" w:hAnsi="Segoe UI" w:cs="Segoe UI"/>
              </w:rPr>
            </w:pPr>
            <w:r w:rsidRPr="00C54284">
              <w:rPr>
                <w:rFonts w:ascii="Segoe UI" w:hAnsi="Segoe UI" w:cs="Segoe UI"/>
              </w:rPr>
              <w:t>Client Name</w:t>
            </w:r>
          </w:p>
        </w:tc>
        <w:tc>
          <w:tcPr>
            <w:tcW w:w="4435" w:type="dxa"/>
          </w:tcPr>
          <w:p w14:paraId="46911BFA" w14:textId="77777777" w:rsidR="00E27C55" w:rsidRPr="00C54284" w:rsidRDefault="00E27C55" w:rsidP="00E27C55">
            <w:pPr>
              <w:pStyle w:val="Body"/>
              <w:rPr>
                <w:rFonts w:ascii="Segoe UI" w:hAnsi="Segoe UI" w:cs="Segoe UI"/>
              </w:rPr>
            </w:pPr>
            <w:r w:rsidRPr="00C54284">
              <w:rPr>
                <w:rFonts w:ascii="Segoe UI" w:hAnsi="Segoe UI" w:cs="Segoe UI"/>
              </w:rPr>
              <w:t>Client name selected by the user</w:t>
            </w:r>
          </w:p>
        </w:tc>
      </w:tr>
      <w:tr w:rsidR="00E27C55" w:rsidRPr="00C54284" w14:paraId="0695C31F" w14:textId="77777777" w:rsidTr="00E27C55">
        <w:tc>
          <w:tcPr>
            <w:tcW w:w="4195" w:type="dxa"/>
          </w:tcPr>
          <w:p w14:paraId="223BA74B" w14:textId="77777777" w:rsidR="00E27C55" w:rsidRPr="00C54284" w:rsidRDefault="00E27C55" w:rsidP="00E27C55">
            <w:pPr>
              <w:pStyle w:val="NoSpacing"/>
              <w:spacing w:after="120"/>
              <w:rPr>
                <w:rFonts w:ascii="Segoe UI" w:hAnsi="Segoe UI" w:cs="Segoe UI"/>
              </w:rPr>
            </w:pPr>
            <w:r w:rsidRPr="00C54284">
              <w:rPr>
                <w:rFonts w:ascii="Segoe UI" w:hAnsi="Segoe UI" w:cs="Segoe UI"/>
              </w:rPr>
              <w:t>Client Id</w:t>
            </w:r>
          </w:p>
        </w:tc>
        <w:tc>
          <w:tcPr>
            <w:tcW w:w="4435" w:type="dxa"/>
          </w:tcPr>
          <w:p w14:paraId="658DA8E8" w14:textId="77777777" w:rsidR="00E27C55" w:rsidRPr="00C54284" w:rsidRDefault="00E27C55" w:rsidP="00E27C55">
            <w:pPr>
              <w:pStyle w:val="Body"/>
              <w:rPr>
                <w:rFonts w:ascii="Segoe UI" w:hAnsi="Segoe UI" w:cs="Segoe UI"/>
              </w:rPr>
            </w:pPr>
            <w:r w:rsidRPr="00C54284">
              <w:rPr>
                <w:rFonts w:ascii="Segoe UI" w:hAnsi="Segoe UI" w:cs="Segoe UI"/>
              </w:rPr>
              <w:t>Client Id selected by the user</w:t>
            </w:r>
          </w:p>
        </w:tc>
      </w:tr>
      <w:tr w:rsidR="00E27C55" w:rsidRPr="00C54284" w14:paraId="76DCFACE" w14:textId="77777777" w:rsidTr="00E27C55">
        <w:tc>
          <w:tcPr>
            <w:tcW w:w="4195" w:type="dxa"/>
          </w:tcPr>
          <w:p w14:paraId="3A6B32E3" w14:textId="77777777" w:rsidR="00E27C55" w:rsidRPr="00C54284" w:rsidRDefault="00E27C55" w:rsidP="00E27C55">
            <w:pPr>
              <w:pStyle w:val="NoSpacing"/>
              <w:spacing w:after="120"/>
              <w:rPr>
                <w:rFonts w:ascii="Segoe UI" w:hAnsi="Segoe UI" w:cs="Segoe UI"/>
              </w:rPr>
            </w:pPr>
            <w:r w:rsidRPr="00C54284">
              <w:rPr>
                <w:rFonts w:ascii="Segoe UI" w:hAnsi="Segoe UI" w:cs="Segoe UI"/>
              </w:rPr>
              <w:t>Responsible Attorney</w:t>
            </w:r>
          </w:p>
        </w:tc>
        <w:tc>
          <w:tcPr>
            <w:tcW w:w="4435" w:type="dxa"/>
          </w:tcPr>
          <w:p w14:paraId="3D8BF1E7" w14:textId="77777777" w:rsidR="00E27C55" w:rsidRPr="00C54284" w:rsidRDefault="00E27C55" w:rsidP="00E27C55">
            <w:pPr>
              <w:pStyle w:val="NoSpacing"/>
              <w:spacing w:after="120"/>
              <w:rPr>
                <w:rFonts w:ascii="Segoe UI" w:hAnsi="Segoe UI" w:cs="Segoe UI"/>
              </w:rPr>
            </w:pPr>
            <w:r w:rsidRPr="00C54284">
              <w:rPr>
                <w:rFonts w:ascii="Segoe UI" w:hAnsi="Segoe UI" w:cs="Segoe UI"/>
              </w:rPr>
              <w:t>Users corresponding to the mandatory roles in team assignment section.</w:t>
            </w:r>
          </w:p>
          <w:p w14:paraId="3CCBF0AD" w14:textId="77777777" w:rsidR="00E27C55" w:rsidRPr="00C54284" w:rsidRDefault="00E27C55" w:rsidP="00E27C55">
            <w:pPr>
              <w:pStyle w:val="Body"/>
              <w:rPr>
                <w:rFonts w:ascii="Segoe UI" w:hAnsi="Segoe UI" w:cs="Segoe UI"/>
              </w:rPr>
            </w:pPr>
            <w:r w:rsidRPr="00C54284">
              <w:rPr>
                <w:rFonts w:ascii="Segoe UI" w:hAnsi="Segoe UI" w:cs="Segoe UI"/>
              </w:rPr>
              <w:t>The mandatory role(s) are defined by the law firm and there should be at least one user assigned to these role(s) when provisioning a matter</w:t>
            </w:r>
          </w:p>
        </w:tc>
      </w:tr>
      <w:tr w:rsidR="00E27C55" w:rsidRPr="00C54284" w14:paraId="11AFA810" w14:textId="77777777" w:rsidTr="00E27C55">
        <w:tc>
          <w:tcPr>
            <w:tcW w:w="4195" w:type="dxa"/>
          </w:tcPr>
          <w:p w14:paraId="168EA880" w14:textId="77777777" w:rsidR="00E27C55" w:rsidRPr="00C54284" w:rsidRDefault="00E27C55" w:rsidP="00E27C55">
            <w:pPr>
              <w:pStyle w:val="NoSpacing"/>
              <w:spacing w:after="120"/>
              <w:rPr>
                <w:rFonts w:ascii="Segoe UI" w:hAnsi="Segoe UI" w:cs="Segoe UI"/>
              </w:rPr>
            </w:pPr>
            <w:r w:rsidRPr="00C54284">
              <w:rPr>
                <w:rFonts w:ascii="Segoe UI" w:hAnsi="Segoe UI" w:cs="Segoe UI"/>
              </w:rPr>
              <w:t>Team Members</w:t>
            </w:r>
          </w:p>
        </w:tc>
        <w:tc>
          <w:tcPr>
            <w:tcW w:w="4435" w:type="dxa"/>
          </w:tcPr>
          <w:p w14:paraId="79E2ED1F" w14:textId="77777777" w:rsidR="00E27C55" w:rsidRPr="00C54284" w:rsidRDefault="00E27C55" w:rsidP="00E27C55">
            <w:pPr>
              <w:pStyle w:val="Body"/>
              <w:rPr>
                <w:rFonts w:ascii="Segoe UI" w:hAnsi="Segoe UI" w:cs="Segoe UI"/>
              </w:rPr>
            </w:pPr>
            <w:r w:rsidRPr="00C54284">
              <w:rPr>
                <w:rFonts w:ascii="Segoe UI" w:hAnsi="Segoe UI" w:cs="Segoe UI"/>
              </w:rPr>
              <w:t>Users which do not correspond to the mandatory roles in team assignment line items. When provisioning a matter, these roles may or may not be included</w:t>
            </w:r>
          </w:p>
        </w:tc>
      </w:tr>
      <w:tr w:rsidR="00E27C55" w:rsidRPr="00C54284" w14:paraId="315C3F4C" w14:textId="77777777" w:rsidTr="00E27C55">
        <w:tc>
          <w:tcPr>
            <w:tcW w:w="4195" w:type="dxa"/>
          </w:tcPr>
          <w:p w14:paraId="1ACF3393" w14:textId="77777777" w:rsidR="00E27C55" w:rsidRPr="00C54284" w:rsidRDefault="00E27C55" w:rsidP="00E27C55">
            <w:pPr>
              <w:pStyle w:val="NoSpacing"/>
              <w:spacing w:after="120"/>
              <w:rPr>
                <w:rFonts w:ascii="Segoe UI" w:hAnsi="Segoe UI" w:cs="Segoe UI"/>
              </w:rPr>
            </w:pPr>
            <w:r w:rsidRPr="00C54284">
              <w:rPr>
                <w:rFonts w:ascii="Segoe UI" w:hAnsi="Segoe UI" w:cs="Segoe UI"/>
              </w:rPr>
              <w:t>Is Matter</w:t>
            </w:r>
          </w:p>
        </w:tc>
        <w:tc>
          <w:tcPr>
            <w:tcW w:w="4435" w:type="dxa"/>
          </w:tcPr>
          <w:p w14:paraId="19FA4600" w14:textId="77777777" w:rsidR="00E27C55" w:rsidRPr="00C54284" w:rsidRDefault="00E27C55" w:rsidP="00E27C55">
            <w:pPr>
              <w:pStyle w:val="Body"/>
              <w:rPr>
                <w:rFonts w:ascii="Segoe UI" w:hAnsi="Segoe UI" w:cs="Segoe UI"/>
              </w:rPr>
            </w:pPr>
            <w:r w:rsidRPr="00C54284">
              <w:rPr>
                <w:rFonts w:ascii="Segoe UI" w:hAnsi="Segoe UI" w:cs="Segoe UI"/>
              </w:rPr>
              <w:t xml:space="preserve">This property differentiates matter which is created by matter provisioning app from other matters. The matters with the IsMatter property set true are only shown in the Search Matter App. </w:t>
            </w:r>
          </w:p>
        </w:tc>
      </w:tr>
      <w:tr w:rsidR="00E27C55" w:rsidRPr="00C54284" w14:paraId="3753E3AF" w14:textId="77777777" w:rsidTr="00E27C55">
        <w:tc>
          <w:tcPr>
            <w:tcW w:w="4195" w:type="dxa"/>
          </w:tcPr>
          <w:p w14:paraId="3AF52385" w14:textId="77777777" w:rsidR="00E27C55" w:rsidRPr="00C54284" w:rsidRDefault="00E27C55" w:rsidP="00E27C55">
            <w:pPr>
              <w:pStyle w:val="Body"/>
              <w:rPr>
                <w:rFonts w:ascii="Segoe UI" w:hAnsi="Segoe UI" w:cs="Segoe UI"/>
              </w:rPr>
            </w:pPr>
            <w:r w:rsidRPr="00C54284">
              <w:rPr>
                <w:rFonts w:ascii="Segoe UI" w:hAnsi="Segoe UI" w:cs="Segoe UI"/>
              </w:rPr>
              <w:t>Open Date</w:t>
            </w:r>
          </w:p>
        </w:tc>
        <w:tc>
          <w:tcPr>
            <w:tcW w:w="4435" w:type="dxa"/>
          </w:tcPr>
          <w:p w14:paraId="69608825" w14:textId="77777777" w:rsidR="00E27C55" w:rsidRPr="00C54284" w:rsidRDefault="00E27C55" w:rsidP="00E27C55">
            <w:pPr>
              <w:pStyle w:val="Body"/>
              <w:rPr>
                <w:rFonts w:ascii="Segoe UI" w:hAnsi="Segoe UI" w:cs="Segoe UI"/>
              </w:rPr>
            </w:pPr>
            <w:r w:rsidRPr="00C54284">
              <w:rPr>
                <w:rFonts w:ascii="Segoe UI" w:hAnsi="Segoe UI" w:cs="Segoe UI"/>
              </w:rPr>
              <w:t>Open date of the matter selected by the user</w:t>
            </w:r>
          </w:p>
        </w:tc>
      </w:tr>
      <w:tr w:rsidR="00E27C55" w:rsidRPr="00C54284" w14:paraId="4FAA2AA2" w14:textId="77777777" w:rsidTr="00E27C55">
        <w:tc>
          <w:tcPr>
            <w:tcW w:w="4195" w:type="dxa"/>
          </w:tcPr>
          <w:p w14:paraId="28528E29" w14:textId="77777777" w:rsidR="00E27C55" w:rsidRPr="00C54284" w:rsidRDefault="00E27C55" w:rsidP="00E27C55">
            <w:pPr>
              <w:pStyle w:val="Body"/>
              <w:rPr>
                <w:rFonts w:ascii="Segoe UI" w:hAnsi="Segoe UI" w:cs="Segoe UI"/>
              </w:rPr>
            </w:pPr>
            <w:r w:rsidRPr="00C54284">
              <w:rPr>
                <w:rFonts w:ascii="Segoe UI" w:hAnsi="Segoe UI" w:cs="Segoe UI"/>
              </w:rPr>
              <w:t>Secure Matter</w:t>
            </w:r>
          </w:p>
        </w:tc>
        <w:tc>
          <w:tcPr>
            <w:tcW w:w="4435" w:type="dxa"/>
          </w:tcPr>
          <w:p w14:paraId="02248FB8" w14:textId="77777777" w:rsidR="00E27C55" w:rsidRPr="00C54284" w:rsidRDefault="00E27C55" w:rsidP="00E27C55">
            <w:pPr>
              <w:pStyle w:val="Body"/>
              <w:rPr>
                <w:rFonts w:ascii="Segoe UI" w:hAnsi="Segoe UI" w:cs="Segoe UI"/>
              </w:rPr>
            </w:pPr>
            <w:r w:rsidRPr="00C54284">
              <w:rPr>
                <w:rFonts w:ascii="Segoe UI" w:hAnsi="Segoe UI" w:cs="Segoe UI"/>
              </w:rPr>
              <w:t>Secure Matter flag value. This is used to handle pessimistic security while creating matter.</w:t>
            </w:r>
          </w:p>
        </w:tc>
      </w:tr>
      <w:tr w:rsidR="00E27C55" w:rsidRPr="00C54284" w14:paraId="74E37AC1" w14:textId="77777777" w:rsidTr="00E27C55">
        <w:tc>
          <w:tcPr>
            <w:tcW w:w="4195" w:type="dxa"/>
          </w:tcPr>
          <w:p w14:paraId="4E3269D0" w14:textId="77777777" w:rsidR="00E27C55" w:rsidRPr="00C54284" w:rsidRDefault="00E27C55" w:rsidP="00E27C55">
            <w:pPr>
              <w:pStyle w:val="Body"/>
              <w:rPr>
                <w:rFonts w:ascii="Segoe UI" w:hAnsi="Segoe UI" w:cs="Segoe UI"/>
              </w:rPr>
            </w:pPr>
            <w:r w:rsidRPr="00C54284">
              <w:rPr>
                <w:rFonts w:ascii="Segoe UI" w:hAnsi="Segoe UI" w:cs="Segoe UI"/>
              </w:rPr>
              <w:t>BlockedUploadUsers</w:t>
            </w:r>
          </w:p>
        </w:tc>
        <w:tc>
          <w:tcPr>
            <w:tcW w:w="4435" w:type="dxa"/>
          </w:tcPr>
          <w:p w14:paraId="7F121CB0" w14:textId="77777777" w:rsidR="00E27C55" w:rsidRPr="00C54284" w:rsidRDefault="00E27C55" w:rsidP="00E27C55">
            <w:pPr>
              <w:pStyle w:val="Body"/>
              <w:rPr>
                <w:rFonts w:ascii="Segoe UI" w:hAnsi="Segoe UI" w:cs="Segoe UI"/>
              </w:rPr>
            </w:pPr>
            <w:r w:rsidRPr="00C54284">
              <w:rPr>
                <w:rFonts w:ascii="Segoe UI" w:hAnsi="Segoe UI" w:cs="Segoe UI"/>
              </w:rPr>
              <w:t>List of users who are specified as users with read permission when a matter is provisioned. This is stamped to the document library, which contains a list of read only user. While loading the app, the user with currently logged in is checked in the list. If the user is present, he/she is not allowed to upload document for the respective matters.</w:t>
            </w:r>
          </w:p>
        </w:tc>
      </w:tr>
      <w:tr w:rsidR="00E27C55" w:rsidRPr="00C54284" w14:paraId="01CBC0BB" w14:textId="77777777" w:rsidTr="00E27C55">
        <w:tc>
          <w:tcPr>
            <w:tcW w:w="4195" w:type="dxa"/>
          </w:tcPr>
          <w:p w14:paraId="55E930D4" w14:textId="77777777" w:rsidR="00E27C55" w:rsidRPr="00C54284" w:rsidRDefault="00E27C55" w:rsidP="00E27C55">
            <w:pPr>
              <w:pStyle w:val="Body"/>
              <w:rPr>
                <w:rFonts w:ascii="Segoe UI" w:hAnsi="Segoe UI" w:cs="Segoe UI"/>
              </w:rPr>
            </w:pPr>
            <w:r w:rsidRPr="00C54284">
              <w:rPr>
                <w:rFonts w:ascii="Segoe UI" w:hAnsi="Segoe UI" w:cs="Segoe UI"/>
              </w:rPr>
              <w:t>SuccessMatter</w:t>
            </w:r>
          </w:p>
        </w:tc>
        <w:tc>
          <w:tcPr>
            <w:tcW w:w="4435" w:type="dxa"/>
          </w:tcPr>
          <w:p w14:paraId="6E031273" w14:textId="77777777" w:rsidR="00E27C55" w:rsidRPr="00C54284" w:rsidRDefault="00E27C55" w:rsidP="00E27C55">
            <w:pPr>
              <w:pStyle w:val="Body"/>
              <w:rPr>
                <w:rFonts w:ascii="Segoe UI" w:hAnsi="Segoe UI" w:cs="Segoe UI"/>
              </w:rPr>
            </w:pPr>
            <w:r w:rsidRPr="00C54284">
              <w:rPr>
                <w:rFonts w:ascii="Segoe UI" w:hAnsi="Segoe UI" w:cs="Segoe UI"/>
              </w:rPr>
              <w:t xml:space="preserve">This flag is used to identify the matters which are provisioned correctly. If the value of the “SuccessMatter” flag is true, then the matter is created successfully. If the value is false then matter was not created successfully. Some exception/errors occurred while creating the matter. </w:t>
            </w:r>
          </w:p>
          <w:p w14:paraId="06E7B307" w14:textId="77777777" w:rsidR="00E27C55" w:rsidRPr="00C54284" w:rsidRDefault="00E27C55" w:rsidP="00E27C55">
            <w:pPr>
              <w:pStyle w:val="Body"/>
              <w:rPr>
                <w:rFonts w:ascii="Segoe UI" w:hAnsi="Segoe UI" w:cs="Segoe UI"/>
              </w:rPr>
            </w:pPr>
          </w:p>
        </w:tc>
      </w:tr>
    </w:tbl>
    <w:p w14:paraId="00AD675B" w14:textId="77777777" w:rsidR="00E27C55" w:rsidRPr="00C54284" w:rsidRDefault="00E27C55" w:rsidP="00E27C55">
      <w:pPr>
        <w:pStyle w:val="Body"/>
        <w:ind w:left="1440"/>
        <w:rPr>
          <w:rFonts w:ascii="Segoe UI" w:hAnsi="Segoe UI" w:cs="Segoe UI"/>
        </w:rPr>
      </w:pPr>
    </w:p>
    <w:p w14:paraId="1762C1FD" w14:textId="735F9116" w:rsidR="00E27C55" w:rsidRPr="00C54284" w:rsidRDefault="00123876" w:rsidP="00E27C55">
      <w:pPr>
        <w:pStyle w:val="Body"/>
        <w:ind w:left="1440"/>
        <w:rPr>
          <w:rFonts w:ascii="Segoe UI" w:hAnsi="Segoe UI" w:cs="Segoe UI"/>
        </w:rPr>
      </w:pPr>
      <w:r w:rsidRPr="00C54284">
        <w:rPr>
          <w:rFonts w:ascii="Segoe UI" w:hAnsi="Segoe UI" w:cs="Segoe UI"/>
        </w:rPr>
        <w:object w:dxaOrig="11176" w:dyaOrig="13396" w14:anchorId="3A69FF6B">
          <v:shape id="_x0000_i1040" type="#_x0000_t75" style="width:461.25pt;height:604.5pt" o:ole="">
            <v:imagedata r:id="rId54" o:title=""/>
          </v:shape>
          <o:OLEObject Type="Embed" ProgID="Visio.Drawing.15" ShapeID="_x0000_i1040" DrawAspect="Content" ObjectID="_1509353800" r:id="rId55"/>
        </w:object>
      </w:r>
    </w:p>
    <w:p w14:paraId="42B8CCAA" w14:textId="77777777" w:rsidR="00E27C55" w:rsidRPr="00C54284" w:rsidRDefault="00E27C55" w:rsidP="00E27C55">
      <w:pPr>
        <w:pStyle w:val="Body"/>
        <w:ind w:left="1080"/>
        <w:rPr>
          <w:rFonts w:ascii="Segoe UI" w:hAnsi="Segoe UI" w:cs="Segoe UI"/>
        </w:rPr>
      </w:pPr>
    </w:p>
    <w:p w14:paraId="46906098" w14:textId="77777777" w:rsidR="00E27C55" w:rsidRPr="00C54284" w:rsidRDefault="00E27C55" w:rsidP="00E27C55">
      <w:pPr>
        <w:pStyle w:val="Body"/>
        <w:numPr>
          <w:ilvl w:val="0"/>
          <w:numId w:val="14"/>
        </w:numPr>
        <w:rPr>
          <w:rFonts w:ascii="Segoe UI" w:hAnsi="Segoe UI" w:cs="Segoe UI"/>
          <w:b/>
        </w:rPr>
      </w:pPr>
      <w:r w:rsidRPr="00C54284">
        <w:rPr>
          <w:rFonts w:ascii="Segoe UI" w:hAnsi="Segoe UI" w:cs="Segoe UI"/>
          <w:b/>
        </w:rPr>
        <w:lastRenderedPageBreak/>
        <w:t>Maintain state of App</w:t>
      </w:r>
    </w:p>
    <w:p w14:paraId="2BD6742C" w14:textId="77777777" w:rsidR="00E27C55" w:rsidRPr="00C54284" w:rsidRDefault="00E27C55" w:rsidP="00E27C55">
      <w:pPr>
        <w:pStyle w:val="NoSpacing"/>
        <w:ind w:left="1080"/>
        <w:rPr>
          <w:rFonts w:ascii="Segoe UI" w:hAnsi="Segoe UI" w:cs="Segoe UI"/>
        </w:rPr>
      </w:pPr>
      <w:r w:rsidRPr="00C54284">
        <w:rPr>
          <w:rFonts w:ascii="Segoe UI" w:hAnsi="Segoe UI" w:cs="Segoe UI"/>
        </w:rPr>
        <w:t>While moving from one step to another, we store the data entered by the user in the browser’s local storage. Hence, if by some means the app is refreshed, the data entered by the user is populated automatically and the user is directed to the current page</w:t>
      </w:r>
      <w:r w:rsidRPr="00C54284">
        <w:rPr>
          <w:rFonts w:ascii="Segoe UI" w:hAnsi="Segoe UI" w:cs="Segoe UI"/>
        </w:rPr>
        <w:br/>
        <w:t>we are storing matter metadata in the local storage. This includes the following details:</w:t>
      </w:r>
    </w:p>
    <w:p w14:paraId="5D33845D" w14:textId="77777777" w:rsidR="00E27C55" w:rsidRPr="00C54284" w:rsidRDefault="00E27C55" w:rsidP="00E27C55">
      <w:pPr>
        <w:pStyle w:val="NoSpacing"/>
        <w:numPr>
          <w:ilvl w:val="0"/>
          <w:numId w:val="15"/>
        </w:numPr>
        <w:rPr>
          <w:rFonts w:ascii="Segoe UI" w:hAnsi="Segoe UI" w:cs="Segoe UI"/>
        </w:rPr>
      </w:pPr>
      <w:r w:rsidRPr="00C54284">
        <w:rPr>
          <w:rFonts w:ascii="Segoe UI" w:hAnsi="Segoe UI" w:cs="Segoe UI"/>
        </w:rPr>
        <w:t>Client Name</w:t>
      </w:r>
    </w:p>
    <w:p w14:paraId="1C69CF76" w14:textId="77777777" w:rsidR="00E27C55" w:rsidRPr="00C54284" w:rsidRDefault="00E27C55" w:rsidP="00E27C55">
      <w:pPr>
        <w:pStyle w:val="NoSpacing"/>
        <w:numPr>
          <w:ilvl w:val="0"/>
          <w:numId w:val="15"/>
        </w:numPr>
        <w:rPr>
          <w:rFonts w:ascii="Segoe UI" w:hAnsi="Segoe UI" w:cs="Segoe UI"/>
        </w:rPr>
      </w:pPr>
      <w:r w:rsidRPr="00C54284">
        <w:rPr>
          <w:rFonts w:ascii="Segoe UI" w:hAnsi="Segoe UI" w:cs="Segoe UI"/>
        </w:rPr>
        <w:t>Client Id</w:t>
      </w:r>
    </w:p>
    <w:p w14:paraId="22489605" w14:textId="77777777" w:rsidR="00E27C55" w:rsidRPr="00C54284" w:rsidRDefault="00E27C55" w:rsidP="00E27C55">
      <w:pPr>
        <w:pStyle w:val="NoSpacing"/>
        <w:numPr>
          <w:ilvl w:val="0"/>
          <w:numId w:val="15"/>
        </w:numPr>
        <w:rPr>
          <w:rFonts w:ascii="Segoe UI" w:hAnsi="Segoe UI" w:cs="Segoe UI"/>
        </w:rPr>
      </w:pPr>
      <w:r w:rsidRPr="00C54284">
        <w:rPr>
          <w:rFonts w:ascii="Segoe UI" w:hAnsi="Segoe UI" w:cs="Segoe UI"/>
        </w:rPr>
        <w:t>Matter Title</w:t>
      </w:r>
    </w:p>
    <w:p w14:paraId="55B0017A" w14:textId="77777777" w:rsidR="00E27C55" w:rsidRPr="00C54284" w:rsidRDefault="00E27C55" w:rsidP="00E27C55">
      <w:pPr>
        <w:pStyle w:val="NoSpacing"/>
        <w:numPr>
          <w:ilvl w:val="0"/>
          <w:numId w:val="15"/>
        </w:numPr>
        <w:rPr>
          <w:rFonts w:ascii="Segoe UI" w:hAnsi="Segoe UI" w:cs="Segoe UI"/>
        </w:rPr>
      </w:pPr>
      <w:r w:rsidRPr="00C54284">
        <w:rPr>
          <w:rFonts w:ascii="Segoe UI" w:hAnsi="Segoe UI" w:cs="Segoe UI"/>
        </w:rPr>
        <w:t>Matter Id</w:t>
      </w:r>
    </w:p>
    <w:p w14:paraId="5C357FFB" w14:textId="77777777" w:rsidR="00E27C55" w:rsidRPr="00C54284" w:rsidRDefault="00E27C55" w:rsidP="00E27C55">
      <w:pPr>
        <w:pStyle w:val="NoSpacing"/>
        <w:numPr>
          <w:ilvl w:val="0"/>
          <w:numId w:val="15"/>
        </w:numPr>
        <w:rPr>
          <w:rFonts w:ascii="Segoe UI" w:hAnsi="Segoe UI" w:cs="Segoe UI"/>
        </w:rPr>
      </w:pPr>
      <w:r w:rsidRPr="00C54284">
        <w:rPr>
          <w:rFonts w:ascii="Segoe UI" w:hAnsi="Segoe UI" w:cs="Segoe UI"/>
        </w:rPr>
        <w:t>Matter description</w:t>
      </w:r>
    </w:p>
    <w:p w14:paraId="0B7BB826" w14:textId="77777777" w:rsidR="00E27C55" w:rsidRPr="00C54284" w:rsidRDefault="00E27C55" w:rsidP="00E27C55">
      <w:pPr>
        <w:pStyle w:val="NoSpacing"/>
        <w:numPr>
          <w:ilvl w:val="0"/>
          <w:numId w:val="15"/>
        </w:numPr>
        <w:rPr>
          <w:rFonts w:ascii="Segoe UI" w:hAnsi="Segoe UI" w:cs="Segoe UI"/>
        </w:rPr>
      </w:pPr>
      <w:r w:rsidRPr="00C54284">
        <w:rPr>
          <w:rFonts w:ascii="Segoe UI" w:hAnsi="Segoe UI" w:cs="Segoe UI"/>
        </w:rPr>
        <w:t>Selected Content types</w:t>
      </w:r>
    </w:p>
    <w:p w14:paraId="245435DD" w14:textId="77777777" w:rsidR="00E27C55" w:rsidRPr="00C54284" w:rsidRDefault="00E27C55" w:rsidP="00E27C55">
      <w:pPr>
        <w:pStyle w:val="NoSpacing"/>
        <w:numPr>
          <w:ilvl w:val="0"/>
          <w:numId w:val="15"/>
        </w:numPr>
        <w:rPr>
          <w:rFonts w:ascii="Segoe UI" w:hAnsi="Segoe UI" w:cs="Segoe UI"/>
        </w:rPr>
      </w:pPr>
      <w:r w:rsidRPr="00C54284">
        <w:rPr>
          <w:rFonts w:ascii="Segoe UI" w:hAnsi="Segoe UI" w:cs="Segoe UI"/>
        </w:rPr>
        <w:t>Associated document templates</w:t>
      </w:r>
    </w:p>
    <w:p w14:paraId="4DA331A1" w14:textId="77777777" w:rsidR="00E27C55" w:rsidRPr="00C54284" w:rsidRDefault="00E27C55" w:rsidP="00E27C55">
      <w:pPr>
        <w:pStyle w:val="NoSpacing"/>
        <w:numPr>
          <w:ilvl w:val="0"/>
          <w:numId w:val="15"/>
        </w:numPr>
        <w:rPr>
          <w:rFonts w:ascii="Segoe UI" w:hAnsi="Segoe UI" w:cs="Segoe UI"/>
        </w:rPr>
      </w:pPr>
      <w:r w:rsidRPr="00C54284">
        <w:rPr>
          <w:rFonts w:ascii="Segoe UI" w:hAnsi="Segoe UI" w:cs="Segoe UI"/>
        </w:rPr>
        <w:t>Conflict check</w:t>
      </w:r>
    </w:p>
    <w:p w14:paraId="08B3DF3C" w14:textId="77777777" w:rsidR="00E27C55" w:rsidRPr="00C54284" w:rsidRDefault="00E27C55" w:rsidP="00E27C55">
      <w:pPr>
        <w:pStyle w:val="NoSpacing"/>
        <w:numPr>
          <w:ilvl w:val="0"/>
          <w:numId w:val="15"/>
        </w:numPr>
        <w:rPr>
          <w:rFonts w:ascii="Segoe UI" w:hAnsi="Segoe UI" w:cs="Segoe UI"/>
        </w:rPr>
      </w:pPr>
      <w:r w:rsidRPr="00C54284">
        <w:rPr>
          <w:rFonts w:ascii="Segoe UI" w:hAnsi="Segoe UI" w:cs="Segoe UI"/>
        </w:rPr>
        <w:t>Conflict check conducted by</w:t>
      </w:r>
    </w:p>
    <w:p w14:paraId="7787A9EE" w14:textId="77777777" w:rsidR="00E27C55" w:rsidRPr="00C54284" w:rsidRDefault="00E27C55" w:rsidP="00E27C55">
      <w:pPr>
        <w:pStyle w:val="NoSpacing"/>
        <w:numPr>
          <w:ilvl w:val="0"/>
          <w:numId w:val="15"/>
        </w:numPr>
        <w:rPr>
          <w:rFonts w:ascii="Segoe UI" w:hAnsi="Segoe UI" w:cs="Segoe UI"/>
        </w:rPr>
      </w:pPr>
      <w:r w:rsidRPr="00C54284">
        <w:rPr>
          <w:rFonts w:ascii="Segoe UI" w:hAnsi="Segoe UI" w:cs="Segoe UI"/>
        </w:rPr>
        <w:t>Conflict check performed on</w:t>
      </w:r>
    </w:p>
    <w:p w14:paraId="2A8F04F3" w14:textId="77777777" w:rsidR="00E27C55" w:rsidRPr="00C54284" w:rsidRDefault="00E27C55" w:rsidP="00E27C55">
      <w:pPr>
        <w:pStyle w:val="NoSpacing"/>
        <w:numPr>
          <w:ilvl w:val="0"/>
          <w:numId w:val="15"/>
        </w:numPr>
        <w:rPr>
          <w:rFonts w:ascii="Segoe UI" w:hAnsi="Segoe UI" w:cs="Segoe UI"/>
        </w:rPr>
      </w:pPr>
      <w:r w:rsidRPr="00C54284">
        <w:rPr>
          <w:rFonts w:ascii="Segoe UI" w:hAnsi="Segoe UI" w:cs="Segoe UI"/>
        </w:rPr>
        <w:t>Conflict identified</w:t>
      </w:r>
    </w:p>
    <w:p w14:paraId="4BBDB0EC" w14:textId="77777777" w:rsidR="00E27C55" w:rsidRPr="00C54284" w:rsidRDefault="00E27C55" w:rsidP="00E27C55">
      <w:pPr>
        <w:pStyle w:val="NoSpacing"/>
        <w:numPr>
          <w:ilvl w:val="0"/>
          <w:numId w:val="15"/>
        </w:numPr>
        <w:rPr>
          <w:rFonts w:ascii="Segoe UI" w:hAnsi="Segoe UI" w:cs="Segoe UI"/>
        </w:rPr>
      </w:pPr>
      <w:r w:rsidRPr="00C54284">
        <w:rPr>
          <w:rFonts w:ascii="Segoe UI" w:hAnsi="Segoe UI" w:cs="Segoe UI"/>
        </w:rPr>
        <w:t>Block Users</w:t>
      </w:r>
    </w:p>
    <w:p w14:paraId="473934FC" w14:textId="77777777" w:rsidR="00E27C55" w:rsidRPr="00C54284" w:rsidRDefault="00E27C55" w:rsidP="00E27C55">
      <w:pPr>
        <w:pStyle w:val="NoSpacing"/>
        <w:numPr>
          <w:ilvl w:val="0"/>
          <w:numId w:val="15"/>
        </w:numPr>
        <w:rPr>
          <w:rFonts w:ascii="Segoe UI" w:hAnsi="Segoe UI" w:cs="Segoe UI"/>
        </w:rPr>
      </w:pPr>
      <w:r w:rsidRPr="00C54284">
        <w:rPr>
          <w:rFonts w:ascii="Segoe UI" w:hAnsi="Segoe UI" w:cs="Segoe UI"/>
        </w:rPr>
        <w:t>Assign Permissions line items</w:t>
      </w:r>
    </w:p>
    <w:p w14:paraId="78B28CEC" w14:textId="77777777" w:rsidR="00E27C55" w:rsidRPr="00C54284" w:rsidRDefault="00E27C55" w:rsidP="00E27C55">
      <w:pPr>
        <w:pStyle w:val="NoSpacing"/>
        <w:numPr>
          <w:ilvl w:val="0"/>
          <w:numId w:val="15"/>
        </w:numPr>
        <w:rPr>
          <w:rFonts w:ascii="Segoe UI" w:hAnsi="Segoe UI" w:cs="Segoe UI"/>
        </w:rPr>
      </w:pPr>
      <w:r w:rsidRPr="00C54284">
        <w:rPr>
          <w:rFonts w:ascii="Segoe UI" w:hAnsi="Segoe UI" w:cs="Segoe UI"/>
        </w:rPr>
        <w:t>Default content type</w:t>
      </w:r>
    </w:p>
    <w:p w14:paraId="74D530B8" w14:textId="77777777" w:rsidR="00E27C55" w:rsidRDefault="00E27C55" w:rsidP="00E27C55">
      <w:pPr>
        <w:pStyle w:val="NoSpacing"/>
        <w:numPr>
          <w:ilvl w:val="0"/>
          <w:numId w:val="15"/>
        </w:numPr>
        <w:rPr>
          <w:rFonts w:ascii="Segoe UI" w:hAnsi="Segoe UI" w:cs="Segoe UI"/>
        </w:rPr>
      </w:pPr>
      <w:r w:rsidRPr="00C54284">
        <w:rPr>
          <w:rFonts w:ascii="Segoe UI" w:hAnsi="Segoe UI" w:cs="Segoe UI"/>
        </w:rPr>
        <w:t>Secure Matter flag</w:t>
      </w:r>
    </w:p>
    <w:p w14:paraId="12E61AF4" w14:textId="77777777" w:rsidR="00ED3288" w:rsidRDefault="00ED3288" w:rsidP="00ED3288">
      <w:pPr>
        <w:pStyle w:val="NoSpacing"/>
        <w:numPr>
          <w:ilvl w:val="0"/>
          <w:numId w:val="15"/>
        </w:numPr>
        <w:rPr>
          <w:rFonts w:ascii="Segoe UI" w:hAnsi="Segoe UI" w:cs="Segoe UI"/>
        </w:rPr>
      </w:pPr>
      <w:r>
        <w:rPr>
          <w:rFonts w:ascii="Segoe UI" w:hAnsi="Segoe UI" w:cs="Segoe UI"/>
        </w:rPr>
        <w:t>Include Calendar</w:t>
      </w:r>
    </w:p>
    <w:p w14:paraId="20A4B392" w14:textId="77777777" w:rsidR="00ED3288" w:rsidRDefault="00ED3288" w:rsidP="00ED3288">
      <w:pPr>
        <w:pStyle w:val="NoSpacing"/>
        <w:numPr>
          <w:ilvl w:val="0"/>
          <w:numId w:val="15"/>
        </w:numPr>
        <w:rPr>
          <w:rFonts w:ascii="Segoe UI" w:hAnsi="Segoe UI" w:cs="Segoe UI"/>
        </w:rPr>
      </w:pPr>
      <w:r>
        <w:rPr>
          <w:rFonts w:ascii="Segoe UI" w:hAnsi="Segoe UI" w:cs="Segoe UI"/>
        </w:rPr>
        <w:t>Include RSS feeds</w:t>
      </w:r>
    </w:p>
    <w:p w14:paraId="5B0611CF" w14:textId="4091687B" w:rsidR="00ED3288" w:rsidRPr="00ED3288" w:rsidRDefault="00ED3288">
      <w:pPr>
        <w:pStyle w:val="NoSpacing"/>
        <w:numPr>
          <w:ilvl w:val="0"/>
          <w:numId w:val="15"/>
        </w:numPr>
        <w:rPr>
          <w:rFonts w:ascii="Segoe UI" w:hAnsi="Segoe UI" w:cs="Segoe UI"/>
        </w:rPr>
      </w:pPr>
      <w:r>
        <w:rPr>
          <w:rFonts w:ascii="Segoe UI" w:hAnsi="Segoe UI" w:cs="Segoe UI"/>
        </w:rPr>
        <w:t xml:space="preserve">Include Email notification </w:t>
      </w:r>
    </w:p>
    <w:p w14:paraId="19035696" w14:textId="77777777" w:rsidR="0030389B" w:rsidRPr="00C54284" w:rsidRDefault="0030389B" w:rsidP="00794A6B">
      <w:pPr>
        <w:pStyle w:val="Body"/>
        <w:rPr>
          <w:rFonts w:ascii="Segoe UI" w:hAnsi="Segoe UI" w:cs="Segoe UI"/>
          <w:b/>
        </w:rPr>
      </w:pPr>
    </w:p>
    <w:p w14:paraId="301D71E3" w14:textId="4159ECDE" w:rsidR="00E27C55" w:rsidRPr="00C54284" w:rsidRDefault="00ED3288" w:rsidP="00E27C55">
      <w:pPr>
        <w:pStyle w:val="NoSpacing"/>
        <w:ind w:left="1440"/>
        <w:rPr>
          <w:rFonts w:ascii="Segoe UI" w:hAnsi="Segoe UI" w:cs="Segoe UI"/>
        </w:rPr>
      </w:pPr>
      <w:r>
        <w:object w:dxaOrig="8341" w:dyaOrig="11926" w14:anchorId="55EC68F6">
          <v:shape id="_x0000_i1041" type="#_x0000_t75" style="width:417.75pt;height:597.75pt" o:ole="">
            <v:imagedata r:id="rId56" o:title=""/>
          </v:shape>
          <o:OLEObject Type="Embed" ProgID="Visio.Drawing.15" ShapeID="_x0000_i1041" DrawAspect="Content" ObjectID="_1509353801" r:id="rId57"/>
        </w:object>
      </w:r>
    </w:p>
    <w:p w14:paraId="74A6F08C" w14:textId="77777777" w:rsidR="00E27C55" w:rsidRPr="00C54284" w:rsidRDefault="00E27C55" w:rsidP="00E27C55">
      <w:pPr>
        <w:pStyle w:val="Body"/>
        <w:ind w:left="1080"/>
        <w:rPr>
          <w:rFonts w:ascii="Segoe UI" w:hAnsi="Segoe UI" w:cs="Segoe UI"/>
          <w:b/>
        </w:rPr>
      </w:pPr>
    </w:p>
    <w:p w14:paraId="436717F5" w14:textId="77777777" w:rsidR="00E27C55" w:rsidRPr="00C54284" w:rsidRDefault="00E27C55" w:rsidP="00E27C55">
      <w:pPr>
        <w:pStyle w:val="Body"/>
        <w:ind w:left="1080"/>
        <w:rPr>
          <w:rFonts w:ascii="Segoe UI" w:hAnsi="Segoe UI" w:cs="Segoe UI"/>
          <w:b/>
        </w:rPr>
      </w:pPr>
    </w:p>
    <w:p w14:paraId="3601AF35" w14:textId="70398AC2" w:rsidR="00E27C55" w:rsidRPr="00C54284" w:rsidRDefault="00E27C55" w:rsidP="0088376A">
      <w:pPr>
        <w:pStyle w:val="Heading30"/>
        <w:numPr>
          <w:ilvl w:val="2"/>
          <w:numId w:val="283"/>
        </w:numPr>
        <w:rPr>
          <w:rFonts w:ascii="Segoe UI" w:hAnsi="Segoe UI" w:cs="Segoe UI"/>
          <w:b w:val="0"/>
          <w:sz w:val="28"/>
        </w:rPr>
      </w:pPr>
      <w:bookmarkStart w:id="238" w:name="_Toc425956209"/>
      <w:bookmarkStart w:id="239" w:name="_Toc425956546"/>
      <w:bookmarkStart w:id="240" w:name="_Toc426018820"/>
      <w:bookmarkStart w:id="241" w:name="_Toc426018963"/>
      <w:bookmarkStart w:id="242" w:name="_Toc426022664"/>
      <w:bookmarkStart w:id="243" w:name="_Toc425956210"/>
      <w:bookmarkStart w:id="244" w:name="_Toc425956547"/>
      <w:bookmarkStart w:id="245" w:name="_Toc426018821"/>
      <w:bookmarkStart w:id="246" w:name="_Toc426018964"/>
      <w:bookmarkStart w:id="247" w:name="_Toc426022665"/>
      <w:bookmarkStart w:id="248" w:name="_Toc393127919"/>
      <w:bookmarkStart w:id="249" w:name="_Toc426022666"/>
      <w:bookmarkEnd w:id="238"/>
      <w:bookmarkEnd w:id="239"/>
      <w:bookmarkEnd w:id="240"/>
      <w:bookmarkEnd w:id="241"/>
      <w:bookmarkEnd w:id="242"/>
      <w:bookmarkEnd w:id="243"/>
      <w:bookmarkEnd w:id="244"/>
      <w:bookmarkEnd w:id="245"/>
      <w:bookmarkEnd w:id="246"/>
      <w:bookmarkEnd w:id="247"/>
      <w:r w:rsidRPr="00C54284">
        <w:rPr>
          <w:rFonts w:ascii="Segoe UI" w:hAnsi="Segoe UI" w:cs="Segoe UI"/>
          <w:b w:val="0"/>
          <w:sz w:val="28"/>
        </w:rPr>
        <w:lastRenderedPageBreak/>
        <w:t>Search Matter</w:t>
      </w:r>
      <w:bookmarkEnd w:id="248"/>
      <w:bookmarkEnd w:id="249"/>
    </w:p>
    <w:p w14:paraId="79AB5FAA" w14:textId="77777777" w:rsidR="00E27C55" w:rsidRPr="00C54284" w:rsidRDefault="00E27C55" w:rsidP="00E27C55">
      <w:pPr>
        <w:pStyle w:val="Body"/>
        <w:rPr>
          <w:rFonts w:ascii="Segoe UI" w:hAnsi="Segoe UI" w:cs="Segoe UI"/>
        </w:rPr>
      </w:pPr>
    </w:p>
    <w:p w14:paraId="3E81EDAD" w14:textId="77777777" w:rsidR="00E27C55" w:rsidRPr="00C54284" w:rsidRDefault="00E27C55" w:rsidP="00E27C55">
      <w:pPr>
        <w:pStyle w:val="Body"/>
        <w:numPr>
          <w:ilvl w:val="0"/>
          <w:numId w:val="26"/>
        </w:numPr>
        <w:rPr>
          <w:rFonts w:ascii="Segoe UI" w:hAnsi="Segoe UI" w:cs="Segoe UI"/>
          <w:b/>
        </w:rPr>
      </w:pPr>
      <w:r w:rsidRPr="00C54284">
        <w:rPr>
          <w:rFonts w:ascii="Segoe UI" w:hAnsi="Segoe UI" w:cs="Segoe UI"/>
          <w:b/>
        </w:rPr>
        <w:t>On app load</w:t>
      </w:r>
    </w:p>
    <w:p w14:paraId="14E80372" w14:textId="0721299D" w:rsidR="002F0463" w:rsidRPr="00C54284" w:rsidRDefault="00E27C55">
      <w:pPr>
        <w:pStyle w:val="Body"/>
        <w:ind w:left="1080"/>
        <w:rPr>
          <w:rFonts w:ascii="Segoe UI" w:hAnsi="Segoe UI" w:cs="Segoe UI"/>
        </w:rPr>
      </w:pPr>
      <w:r w:rsidRPr="00C54284">
        <w:rPr>
          <w:rFonts w:ascii="Segoe UI" w:hAnsi="Segoe UI" w:cs="Segoe UI"/>
        </w:rPr>
        <w:t>On loading an app, a check is made to see if RefreshToken exists in cookie. If it exists, app load operations are performed and data is displayed to the user through service calls. If the RefreshToken does not exist, user is redirected to the SharePoint login page to get the RefreshToken and proceed</w:t>
      </w:r>
      <w:r w:rsidR="002F0463" w:rsidRPr="00C54284">
        <w:rPr>
          <w:rFonts w:ascii="Segoe UI" w:hAnsi="Segoe UI" w:cs="Segoe UI"/>
        </w:rPr>
        <w:t xml:space="preserve">, else it will display Search Matter page </w:t>
      </w:r>
      <w:r w:rsidR="004905D0" w:rsidRPr="00C54284">
        <w:rPr>
          <w:rFonts w:ascii="Segoe UI" w:hAnsi="Segoe UI" w:cs="Segoe UI"/>
        </w:rPr>
        <w:t>with list view control, where default section will be My Matters</w:t>
      </w:r>
      <w:r w:rsidR="00FC0235" w:rsidRPr="00C54284">
        <w:rPr>
          <w:rStyle w:val="CommentReference"/>
          <w:rFonts w:ascii="Segoe UI" w:hAnsi="Segoe UI" w:cs="Segoe UI"/>
        </w:rPr>
        <w:t>.</w:t>
      </w:r>
    </w:p>
    <w:p w14:paraId="0B164634" w14:textId="292EBAB5" w:rsidR="00E27C55" w:rsidRPr="00C54284" w:rsidRDefault="00FC0235" w:rsidP="00E27C55">
      <w:pPr>
        <w:pStyle w:val="Body"/>
        <w:ind w:left="1080"/>
        <w:rPr>
          <w:rFonts w:ascii="Segoe UI" w:hAnsi="Segoe UI" w:cs="Segoe UI"/>
          <w:b/>
        </w:rPr>
      </w:pPr>
      <w:r w:rsidRPr="00C54284">
        <w:rPr>
          <w:rFonts w:ascii="Segoe UI" w:hAnsi="Segoe UI" w:cs="Segoe UI"/>
          <w:b/>
        </w:rPr>
        <w:t xml:space="preserve"> </w:t>
      </w:r>
    </w:p>
    <w:p w14:paraId="708FDCEE" w14:textId="77777777" w:rsidR="00E27C55" w:rsidRPr="00C54284" w:rsidRDefault="00E27C55" w:rsidP="00E27C55">
      <w:pPr>
        <w:pStyle w:val="Body"/>
        <w:ind w:left="1080"/>
        <w:rPr>
          <w:rFonts w:ascii="Segoe UI" w:hAnsi="Segoe UI" w:cs="Segoe UI"/>
        </w:rPr>
      </w:pPr>
      <w:r w:rsidRPr="00C54284">
        <w:rPr>
          <w:rFonts w:ascii="Segoe UI" w:hAnsi="Segoe UI" w:cs="Segoe UI"/>
        </w:rPr>
        <w:object w:dxaOrig="7110" w:dyaOrig="12765" w14:anchorId="1A784DC7">
          <v:shape id="_x0000_i1042" type="#_x0000_t75" style="width:352.5pt;height:640.5pt" o:ole="">
            <v:imagedata r:id="rId58" o:title=""/>
          </v:shape>
          <o:OLEObject Type="Embed" ProgID="Visio.Drawing.15" ShapeID="_x0000_i1042" DrawAspect="Content" ObjectID="_1509353802" r:id="rId59"/>
        </w:object>
      </w:r>
    </w:p>
    <w:p w14:paraId="2340CB94" w14:textId="55D9EAB2" w:rsidR="00E27C55" w:rsidRPr="00C54284" w:rsidRDefault="00E27C55" w:rsidP="00E27C55">
      <w:pPr>
        <w:pStyle w:val="ListParagraph"/>
        <w:ind w:left="1080"/>
        <w:rPr>
          <w:rFonts w:ascii="Segoe UI" w:hAnsi="Segoe UI" w:cs="Segoe UI"/>
        </w:rPr>
      </w:pPr>
    </w:p>
    <w:p w14:paraId="07CEB90C" w14:textId="77777777" w:rsidR="00E27C55" w:rsidRPr="00C54284" w:rsidRDefault="00E27C55" w:rsidP="00E27C55">
      <w:pPr>
        <w:pStyle w:val="ListParagraph"/>
        <w:ind w:left="1080"/>
        <w:rPr>
          <w:rFonts w:ascii="Segoe UI" w:hAnsi="Segoe UI" w:cs="Segoe UI"/>
        </w:rPr>
      </w:pPr>
    </w:p>
    <w:p w14:paraId="60F240BA" w14:textId="77777777" w:rsidR="004905D0" w:rsidRPr="00C54284" w:rsidRDefault="00C31EE2">
      <w:pPr>
        <w:pStyle w:val="Body"/>
        <w:numPr>
          <w:ilvl w:val="0"/>
          <w:numId w:val="26"/>
        </w:numPr>
        <w:rPr>
          <w:rFonts w:ascii="Segoe UI" w:hAnsi="Segoe UI" w:cs="Segoe UI"/>
          <w:b/>
        </w:rPr>
      </w:pPr>
      <w:r w:rsidRPr="00C54284">
        <w:rPr>
          <w:rFonts w:ascii="Segoe UI" w:hAnsi="Segoe UI" w:cs="Segoe UI"/>
          <w:b/>
        </w:rPr>
        <w:t>List View</w:t>
      </w:r>
    </w:p>
    <w:p w14:paraId="3C08A05C" w14:textId="118965D3" w:rsidR="004905D0" w:rsidRPr="00C54284" w:rsidRDefault="004905D0" w:rsidP="00B01BF0">
      <w:pPr>
        <w:pStyle w:val="Body"/>
        <w:ind w:left="1080"/>
        <w:rPr>
          <w:rStyle w:val="CommentReference"/>
          <w:rFonts w:ascii="Segoe UI" w:hAnsi="Segoe UI" w:cs="Segoe UI"/>
        </w:rPr>
      </w:pPr>
      <w:r w:rsidRPr="00C54284">
        <w:rPr>
          <w:rFonts w:ascii="Segoe UI" w:hAnsi="Segoe UI" w:cs="Segoe UI"/>
        </w:rPr>
        <w:t xml:space="preserve">List view contains the data for matters, each row contains metadata </w:t>
      </w:r>
      <w:r w:rsidR="00177E0A" w:rsidRPr="00C54284">
        <w:rPr>
          <w:rFonts w:ascii="Segoe UI" w:hAnsi="Segoe UI" w:cs="Segoe UI"/>
        </w:rPr>
        <w:t>related to the</w:t>
      </w:r>
      <w:r w:rsidRPr="00C54284">
        <w:rPr>
          <w:rFonts w:ascii="Segoe UI" w:hAnsi="Segoe UI" w:cs="Segoe UI"/>
        </w:rPr>
        <w:t xml:space="preserve"> matter. </w:t>
      </w:r>
      <w:r w:rsidR="00177E0A" w:rsidRPr="00C54284">
        <w:rPr>
          <w:rFonts w:ascii="Segoe UI" w:hAnsi="Segoe UI" w:cs="Segoe UI"/>
        </w:rPr>
        <w:t xml:space="preserve">Search Matter will include </w:t>
      </w:r>
      <w:r w:rsidRPr="00C54284">
        <w:rPr>
          <w:rFonts w:ascii="Segoe UI" w:hAnsi="Segoe UI" w:cs="Segoe UI"/>
        </w:rPr>
        <w:t>All Matters, My Matters and Pinned Matters</w:t>
      </w:r>
      <w:r w:rsidR="00177E0A" w:rsidRPr="00C54284">
        <w:rPr>
          <w:rFonts w:ascii="Segoe UI" w:hAnsi="Segoe UI" w:cs="Segoe UI"/>
        </w:rPr>
        <w:t xml:space="preserve"> sections. These sections will be shown in the dropdown. By default My Matters section will be shown in the list view. List view control has following features,</w:t>
      </w:r>
      <w:r w:rsidRPr="00C54284" w:rsidDel="004905D0">
        <w:rPr>
          <w:rStyle w:val="CommentReference"/>
          <w:rFonts w:ascii="Segoe UI" w:hAnsi="Segoe UI" w:cs="Segoe UI"/>
        </w:rPr>
        <w:t xml:space="preserve"> </w:t>
      </w:r>
    </w:p>
    <w:p w14:paraId="7335C1C6" w14:textId="5F140228" w:rsidR="00C31EE2" w:rsidRPr="00C54284" w:rsidRDefault="00C31EE2" w:rsidP="00B01BF0">
      <w:pPr>
        <w:pStyle w:val="Body"/>
        <w:numPr>
          <w:ilvl w:val="1"/>
          <w:numId w:val="26"/>
        </w:numPr>
        <w:rPr>
          <w:rFonts w:ascii="Segoe UI" w:hAnsi="Segoe UI" w:cs="Segoe UI"/>
          <w:sz w:val="16"/>
          <w:szCs w:val="16"/>
        </w:rPr>
      </w:pPr>
      <w:r w:rsidRPr="00C54284">
        <w:rPr>
          <w:rFonts w:ascii="Segoe UI" w:hAnsi="Segoe UI" w:cs="Segoe UI"/>
        </w:rPr>
        <w:t>ECB Menu</w:t>
      </w:r>
    </w:p>
    <w:p w14:paraId="410427A8" w14:textId="1DA39359" w:rsidR="004905D0" w:rsidRPr="00C54284" w:rsidRDefault="006D39DA" w:rsidP="00B01BF0">
      <w:pPr>
        <w:pStyle w:val="CommentText"/>
        <w:ind w:left="1800"/>
        <w:rPr>
          <w:rFonts w:ascii="Segoe UI" w:hAnsi="Segoe UI" w:cs="Segoe UI"/>
        </w:rPr>
      </w:pPr>
      <w:r w:rsidRPr="00C54284">
        <w:rPr>
          <w:rFonts w:ascii="Segoe UI" w:hAnsi="Segoe UI" w:cs="Segoe UI"/>
          <w:sz w:val="20"/>
          <w:szCs w:val="20"/>
        </w:rPr>
        <w:t xml:space="preserve">User </w:t>
      </w:r>
      <w:r w:rsidR="004905D0" w:rsidRPr="00C54284">
        <w:rPr>
          <w:rFonts w:ascii="Segoe UI" w:hAnsi="Segoe UI" w:cs="Segoe UI"/>
          <w:sz w:val="20"/>
          <w:szCs w:val="20"/>
        </w:rPr>
        <w:t>can view the</w:t>
      </w:r>
      <w:r w:rsidRPr="00C54284">
        <w:rPr>
          <w:rFonts w:ascii="Segoe UI" w:hAnsi="Segoe UI" w:cs="Segoe UI"/>
          <w:sz w:val="20"/>
          <w:szCs w:val="20"/>
        </w:rPr>
        <w:t xml:space="preserve"> ECB Menu by </w:t>
      </w:r>
      <w:r w:rsidR="004905D0" w:rsidRPr="00C54284">
        <w:rPr>
          <w:rFonts w:ascii="Segoe UI" w:hAnsi="Segoe UI" w:cs="Segoe UI"/>
          <w:sz w:val="20"/>
          <w:szCs w:val="20"/>
        </w:rPr>
        <w:t>clicking</w:t>
      </w:r>
      <w:r w:rsidRPr="00C54284">
        <w:rPr>
          <w:rFonts w:ascii="Segoe UI" w:hAnsi="Segoe UI" w:cs="Segoe UI"/>
          <w:sz w:val="20"/>
          <w:szCs w:val="20"/>
        </w:rPr>
        <w:t xml:space="preserve"> on </w:t>
      </w:r>
      <w:r w:rsidR="00BD0176" w:rsidRPr="00C54284">
        <w:rPr>
          <w:rFonts w:ascii="Segoe UI" w:hAnsi="Segoe UI" w:cs="Segoe UI"/>
          <w:sz w:val="20"/>
          <w:szCs w:val="20"/>
        </w:rPr>
        <w:t>ellipsi</w:t>
      </w:r>
      <w:r w:rsidRPr="00C54284">
        <w:rPr>
          <w:rFonts w:ascii="Segoe UI" w:hAnsi="Segoe UI" w:cs="Segoe UI"/>
          <w:sz w:val="20"/>
          <w:szCs w:val="20"/>
        </w:rPr>
        <w:t xml:space="preserve">s </w:t>
      </w:r>
      <w:r w:rsidR="004905D0" w:rsidRPr="00C54284">
        <w:rPr>
          <w:rFonts w:ascii="Segoe UI" w:hAnsi="Segoe UI" w:cs="Segoe UI"/>
          <w:sz w:val="20"/>
          <w:szCs w:val="20"/>
        </w:rPr>
        <w:t>present in each row.  ECB menu includes following actions:</w:t>
      </w:r>
    </w:p>
    <w:p w14:paraId="41B1743C" w14:textId="283777E7" w:rsidR="00C31EE2" w:rsidRPr="00C54284" w:rsidRDefault="006D39DA" w:rsidP="00B01BF0">
      <w:pPr>
        <w:pStyle w:val="Body"/>
        <w:numPr>
          <w:ilvl w:val="2"/>
          <w:numId w:val="26"/>
        </w:numPr>
        <w:rPr>
          <w:rFonts w:ascii="Segoe UI" w:hAnsi="Segoe UI" w:cs="Segoe UI"/>
          <w:b/>
        </w:rPr>
      </w:pPr>
      <w:r w:rsidRPr="00C54284">
        <w:rPr>
          <w:rFonts w:ascii="Segoe UI" w:hAnsi="Segoe UI" w:cs="Segoe UI"/>
          <w:b/>
        </w:rPr>
        <w:t xml:space="preserve"> </w:t>
      </w:r>
      <w:r w:rsidRPr="00C54284">
        <w:rPr>
          <w:rFonts w:ascii="Segoe UI" w:hAnsi="Segoe UI" w:cs="Segoe UI"/>
        </w:rPr>
        <w:t>Upload:</w:t>
      </w:r>
      <w:r w:rsidRPr="00C54284">
        <w:rPr>
          <w:rFonts w:ascii="Segoe UI" w:hAnsi="Segoe UI" w:cs="Segoe UI"/>
          <w:b/>
        </w:rPr>
        <w:t xml:space="preserve"> </w:t>
      </w:r>
      <w:r w:rsidRPr="00C54284">
        <w:rPr>
          <w:rFonts w:ascii="Segoe UI" w:hAnsi="Segoe UI" w:cs="Segoe UI"/>
        </w:rPr>
        <w:t>User can upload any documents</w:t>
      </w:r>
      <w:r w:rsidR="00BD0176" w:rsidRPr="00C54284">
        <w:rPr>
          <w:rFonts w:ascii="Segoe UI" w:hAnsi="Segoe UI" w:cs="Segoe UI"/>
        </w:rPr>
        <w:t>/Attachments/Email from outlook</w:t>
      </w:r>
      <w:r w:rsidRPr="00C54284">
        <w:rPr>
          <w:rFonts w:ascii="Segoe UI" w:hAnsi="Segoe UI" w:cs="Segoe UI"/>
        </w:rPr>
        <w:t>. Detail</w:t>
      </w:r>
      <w:r w:rsidR="00BD0176" w:rsidRPr="00C54284">
        <w:rPr>
          <w:rFonts w:ascii="Segoe UI" w:hAnsi="Segoe UI" w:cs="Segoe UI"/>
        </w:rPr>
        <w:t>ed</w:t>
      </w:r>
      <w:r w:rsidRPr="00C54284">
        <w:rPr>
          <w:rFonts w:ascii="Segoe UI" w:hAnsi="Segoe UI" w:cs="Segoe UI"/>
        </w:rPr>
        <w:t xml:space="preserve"> descriptio</w:t>
      </w:r>
      <w:r w:rsidR="00CC00B8" w:rsidRPr="00C54284">
        <w:rPr>
          <w:rFonts w:ascii="Segoe UI" w:hAnsi="Segoe UI" w:cs="Segoe UI"/>
        </w:rPr>
        <w:t>n is given in step 8.</w:t>
      </w:r>
    </w:p>
    <w:p w14:paraId="4FC50287" w14:textId="27FB304B" w:rsidR="00C31EE2" w:rsidRPr="00C54284" w:rsidRDefault="00CC00B8" w:rsidP="00B01BF0">
      <w:pPr>
        <w:pStyle w:val="Body"/>
        <w:numPr>
          <w:ilvl w:val="2"/>
          <w:numId w:val="26"/>
        </w:numPr>
        <w:rPr>
          <w:rFonts w:ascii="Segoe UI" w:hAnsi="Segoe UI" w:cs="Segoe UI"/>
          <w:b/>
        </w:rPr>
      </w:pPr>
      <w:r w:rsidRPr="00C54284">
        <w:rPr>
          <w:rFonts w:ascii="Segoe UI" w:hAnsi="Segoe UI" w:cs="Segoe UI"/>
        </w:rPr>
        <w:t>Pin</w:t>
      </w:r>
      <w:r w:rsidRPr="00C54284">
        <w:rPr>
          <w:rFonts w:ascii="Segoe UI" w:hAnsi="Segoe UI" w:cs="Segoe UI"/>
          <w:b/>
        </w:rPr>
        <w:t xml:space="preserve">: </w:t>
      </w:r>
      <w:r w:rsidRPr="00C54284">
        <w:rPr>
          <w:rFonts w:ascii="Segoe UI" w:hAnsi="Segoe UI" w:cs="Segoe UI"/>
        </w:rPr>
        <w:t>User can pin any matters. Detail</w:t>
      </w:r>
      <w:r w:rsidR="00BD0176" w:rsidRPr="00C54284">
        <w:rPr>
          <w:rFonts w:ascii="Segoe UI" w:hAnsi="Segoe UI" w:cs="Segoe UI"/>
        </w:rPr>
        <w:t>ed</w:t>
      </w:r>
      <w:r w:rsidRPr="00C54284">
        <w:rPr>
          <w:rFonts w:ascii="Segoe UI" w:hAnsi="Segoe UI" w:cs="Segoe UI"/>
        </w:rPr>
        <w:t xml:space="preserve"> description is given in step 10</w:t>
      </w:r>
      <w:r w:rsidR="00177E0A" w:rsidRPr="00C54284">
        <w:rPr>
          <w:rFonts w:ascii="Segoe UI" w:hAnsi="Segoe UI" w:cs="Segoe UI"/>
        </w:rPr>
        <w:t xml:space="preserve"> below</w:t>
      </w:r>
      <w:r w:rsidRPr="00C54284">
        <w:rPr>
          <w:rFonts w:ascii="Segoe UI" w:hAnsi="Segoe UI" w:cs="Segoe UI"/>
        </w:rPr>
        <w:t>.</w:t>
      </w:r>
    </w:p>
    <w:p w14:paraId="09E42BA9" w14:textId="7777E0F0" w:rsidR="00CC00B8" w:rsidRPr="00C54284" w:rsidRDefault="00CC00B8" w:rsidP="00B01BF0">
      <w:pPr>
        <w:pStyle w:val="Body"/>
        <w:numPr>
          <w:ilvl w:val="2"/>
          <w:numId w:val="26"/>
        </w:numPr>
        <w:rPr>
          <w:rFonts w:ascii="Segoe UI" w:hAnsi="Segoe UI" w:cs="Segoe UI"/>
          <w:b/>
        </w:rPr>
      </w:pPr>
      <w:r w:rsidRPr="00C54284">
        <w:rPr>
          <w:rFonts w:ascii="Segoe UI" w:hAnsi="Segoe UI" w:cs="Segoe UI"/>
        </w:rPr>
        <w:t>Unpin:</w:t>
      </w:r>
      <w:r w:rsidRPr="00C54284">
        <w:rPr>
          <w:rFonts w:ascii="Segoe UI" w:hAnsi="Segoe UI" w:cs="Segoe UI"/>
          <w:b/>
        </w:rPr>
        <w:t xml:space="preserve"> </w:t>
      </w:r>
      <w:r w:rsidRPr="00C54284">
        <w:rPr>
          <w:rFonts w:ascii="Segoe UI" w:hAnsi="Segoe UI" w:cs="Segoe UI"/>
        </w:rPr>
        <w:t>Pinned matter can be unpin by this option.</w:t>
      </w:r>
    </w:p>
    <w:p w14:paraId="3A5F5CCC" w14:textId="07C6FD0C" w:rsidR="00CC00B8" w:rsidRPr="00B605D4" w:rsidRDefault="00CC00B8" w:rsidP="00B01BF0">
      <w:pPr>
        <w:pStyle w:val="Body"/>
        <w:numPr>
          <w:ilvl w:val="2"/>
          <w:numId w:val="26"/>
        </w:numPr>
        <w:rPr>
          <w:rFonts w:ascii="Segoe UI" w:hAnsi="Segoe UI" w:cs="Segoe UI"/>
        </w:rPr>
      </w:pPr>
      <w:r w:rsidRPr="00C54284">
        <w:rPr>
          <w:rFonts w:ascii="Segoe UI" w:hAnsi="Segoe UI" w:cs="Segoe UI"/>
        </w:rPr>
        <w:t>Go to Matter Site</w:t>
      </w:r>
      <w:r w:rsidRPr="00C54284">
        <w:rPr>
          <w:rFonts w:ascii="Segoe UI" w:hAnsi="Segoe UI" w:cs="Segoe UI"/>
          <w:b/>
        </w:rPr>
        <w:t xml:space="preserve">: </w:t>
      </w:r>
      <w:r w:rsidRPr="00C54284">
        <w:rPr>
          <w:rFonts w:ascii="Segoe UI" w:hAnsi="Segoe UI" w:cs="Segoe UI"/>
        </w:rPr>
        <w:t xml:space="preserve">This option </w:t>
      </w:r>
      <w:r w:rsidR="00BD0176" w:rsidRPr="00C54284">
        <w:rPr>
          <w:rFonts w:ascii="Segoe UI" w:hAnsi="Segoe UI" w:cs="Segoe UI"/>
        </w:rPr>
        <w:t>takes user to</w:t>
      </w:r>
      <w:r w:rsidRPr="00C54284">
        <w:rPr>
          <w:rFonts w:ascii="Segoe UI" w:hAnsi="Segoe UI" w:cs="Segoe UI"/>
        </w:rPr>
        <w:t xml:space="preserve"> matter landing page </w:t>
      </w:r>
      <w:r w:rsidR="00177E0A" w:rsidRPr="00C54284">
        <w:rPr>
          <w:rFonts w:ascii="Segoe UI" w:hAnsi="Segoe UI" w:cs="Segoe UI"/>
        </w:rPr>
        <w:t>which will show metadata related to</w:t>
      </w:r>
      <w:r w:rsidRPr="00C54284">
        <w:rPr>
          <w:rFonts w:ascii="Segoe UI" w:hAnsi="Segoe UI" w:cs="Segoe UI"/>
        </w:rPr>
        <w:t xml:space="preserve"> </w:t>
      </w:r>
      <w:r w:rsidR="00177E0A" w:rsidRPr="00C54284">
        <w:rPr>
          <w:rFonts w:ascii="Segoe UI" w:hAnsi="Segoe UI" w:cs="Segoe UI"/>
        </w:rPr>
        <w:t xml:space="preserve">the </w:t>
      </w:r>
      <w:r w:rsidRPr="00C54284">
        <w:rPr>
          <w:rFonts w:ascii="Segoe UI" w:hAnsi="Segoe UI" w:cs="Segoe UI"/>
        </w:rPr>
        <w:t>matter.</w:t>
      </w:r>
    </w:p>
    <w:p w14:paraId="69C38119" w14:textId="14D22C88" w:rsidR="00B605D4" w:rsidRPr="00A11434" w:rsidRDefault="00B605D4" w:rsidP="00A11434">
      <w:pPr>
        <w:pStyle w:val="Body"/>
        <w:numPr>
          <w:ilvl w:val="2"/>
          <w:numId w:val="26"/>
        </w:numPr>
        <w:rPr>
          <w:rFonts w:ascii="Segoe UI" w:hAnsi="Segoe UI" w:cs="Segoe UI"/>
        </w:rPr>
      </w:pPr>
      <w:r w:rsidRPr="00A11434">
        <w:rPr>
          <w:rFonts w:ascii="Segoe UI" w:hAnsi="Segoe UI" w:cs="Segoe UI"/>
        </w:rPr>
        <w:t xml:space="preserve">Go to OneNote: </w:t>
      </w:r>
      <w:r w:rsidR="00A11434" w:rsidRPr="00A11434">
        <w:rPr>
          <w:rFonts w:ascii="Segoe UI" w:hAnsi="Segoe UI" w:cs="Segoe UI"/>
        </w:rPr>
        <w:t>If OneNote exist for that matter, then this option takes user to OneNote. If it does not exist then for that matter "Go to OneNote" option will be disable.</w:t>
      </w:r>
    </w:p>
    <w:p w14:paraId="67A769EB" w14:textId="77777777" w:rsidR="004905D0" w:rsidRPr="00C54284" w:rsidRDefault="004905D0" w:rsidP="00B01BF0">
      <w:pPr>
        <w:pStyle w:val="Body"/>
        <w:ind w:left="2340"/>
        <w:rPr>
          <w:rFonts w:ascii="Segoe UI" w:hAnsi="Segoe UI" w:cs="Segoe UI"/>
          <w:b/>
        </w:rPr>
      </w:pPr>
    </w:p>
    <w:p w14:paraId="5534E0DC" w14:textId="77777777" w:rsidR="006A5633" w:rsidRPr="00C54284" w:rsidRDefault="00C31EE2" w:rsidP="00B01BF0">
      <w:pPr>
        <w:pStyle w:val="Body"/>
        <w:numPr>
          <w:ilvl w:val="1"/>
          <w:numId w:val="26"/>
        </w:numPr>
        <w:rPr>
          <w:rFonts w:ascii="Segoe UI" w:hAnsi="Segoe UI" w:cs="Segoe UI"/>
        </w:rPr>
      </w:pPr>
      <w:r w:rsidRPr="00C54284">
        <w:rPr>
          <w:rFonts w:ascii="Segoe UI" w:hAnsi="Segoe UI" w:cs="Segoe UI"/>
        </w:rPr>
        <w:t xml:space="preserve">Lazy </w:t>
      </w:r>
      <w:r w:rsidR="006A5633" w:rsidRPr="00C54284">
        <w:rPr>
          <w:rFonts w:ascii="Segoe UI" w:hAnsi="Segoe UI" w:cs="Segoe UI"/>
        </w:rPr>
        <w:t>loading</w:t>
      </w:r>
    </w:p>
    <w:p w14:paraId="4E4B812E" w14:textId="77224587" w:rsidR="004905D0" w:rsidRPr="00C54284" w:rsidRDefault="00177E0A" w:rsidP="00B01BF0">
      <w:pPr>
        <w:pStyle w:val="Body"/>
        <w:ind w:left="1800"/>
        <w:rPr>
          <w:rFonts w:ascii="Segoe UI" w:hAnsi="Segoe UI" w:cs="Segoe UI"/>
        </w:rPr>
      </w:pPr>
      <w:r w:rsidRPr="00C54284">
        <w:rPr>
          <w:rFonts w:ascii="Segoe UI" w:hAnsi="Segoe UI" w:cs="Segoe UI"/>
        </w:rPr>
        <w:t>Dynamically appends the data in the list view control w</w:t>
      </w:r>
      <w:r w:rsidR="004905D0" w:rsidRPr="00C54284">
        <w:rPr>
          <w:rFonts w:ascii="Segoe UI" w:hAnsi="Segoe UI" w:cs="Segoe UI"/>
        </w:rPr>
        <w:t>hen user scroll</w:t>
      </w:r>
      <w:r w:rsidR="00BD0176" w:rsidRPr="00C54284">
        <w:rPr>
          <w:rFonts w:ascii="Segoe UI" w:hAnsi="Segoe UI" w:cs="Segoe UI"/>
        </w:rPr>
        <w:t>s</w:t>
      </w:r>
      <w:r w:rsidR="004905D0" w:rsidRPr="00C54284">
        <w:rPr>
          <w:rFonts w:ascii="Segoe UI" w:hAnsi="Segoe UI" w:cs="Segoe UI"/>
        </w:rPr>
        <w:t xml:space="preserve"> </w:t>
      </w:r>
      <w:r w:rsidRPr="00C54284">
        <w:rPr>
          <w:rFonts w:ascii="Segoe UI" w:hAnsi="Segoe UI" w:cs="Segoe UI"/>
        </w:rPr>
        <w:t>down. When the user scrolls down</w:t>
      </w:r>
      <w:r w:rsidR="00634FF2" w:rsidRPr="00C54284">
        <w:rPr>
          <w:rFonts w:ascii="Segoe UI" w:hAnsi="Segoe UI" w:cs="Segoe UI"/>
        </w:rPr>
        <w:t xml:space="preserve"> (95% of the list view window)</w:t>
      </w:r>
      <w:r w:rsidR="00BD0176" w:rsidRPr="00C54284">
        <w:rPr>
          <w:rFonts w:ascii="Segoe UI" w:hAnsi="Segoe UI" w:cs="Segoe UI"/>
        </w:rPr>
        <w:t xml:space="preserve">, </w:t>
      </w:r>
      <w:r w:rsidR="0086479F" w:rsidRPr="00C54284">
        <w:rPr>
          <w:rFonts w:ascii="Segoe UI" w:hAnsi="Segoe UI" w:cs="Segoe UI"/>
        </w:rPr>
        <w:t xml:space="preserve">service request will </w:t>
      </w:r>
      <w:r w:rsidR="00BD0176" w:rsidRPr="00C54284">
        <w:rPr>
          <w:rFonts w:ascii="Segoe UI" w:hAnsi="Segoe UI" w:cs="Segoe UI"/>
        </w:rPr>
        <w:t>be sent</w:t>
      </w:r>
      <w:r w:rsidR="0086479F" w:rsidRPr="00C54284">
        <w:rPr>
          <w:rFonts w:ascii="Segoe UI" w:hAnsi="Segoe UI" w:cs="Segoe UI"/>
        </w:rPr>
        <w:t xml:space="preserve"> and in response</w:t>
      </w:r>
      <w:r w:rsidR="00BD0176" w:rsidRPr="00C54284">
        <w:rPr>
          <w:rFonts w:ascii="Segoe UI" w:hAnsi="Segoe UI" w:cs="Segoe UI"/>
        </w:rPr>
        <w:t>, page</w:t>
      </w:r>
      <w:r w:rsidR="0086479F" w:rsidRPr="00C54284">
        <w:rPr>
          <w:rFonts w:ascii="Segoe UI" w:hAnsi="Segoe UI" w:cs="Segoe UI"/>
        </w:rPr>
        <w:t xml:space="preserve"> will ge</w:t>
      </w:r>
      <w:r w:rsidR="00BD0176" w:rsidRPr="00C54284">
        <w:rPr>
          <w:rFonts w:ascii="Segoe UI" w:hAnsi="Segoe UI" w:cs="Segoe UI"/>
        </w:rPr>
        <w:t xml:space="preserve">t JSON object with data of next page. This data is then </w:t>
      </w:r>
      <w:r w:rsidR="0086479F" w:rsidRPr="00C54284">
        <w:rPr>
          <w:rFonts w:ascii="Segoe UI" w:hAnsi="Segoe UI" w:cs="Segoe UI"/>
        </w:rPr>
        <w:t>append to that list view</w:t>
      </w:r>
      <w:r w:rsidR="00BD0176" w:rsidRPr="00C54284">
        <w:rPr>
          <w:rFonts w:ascii="Segoe UI" w:hAnsi="Segoe UI" w:cs="Segoe UI"/>
        </w:rPr>
        <w:t xml:space="preserve"> and page number will be incremented</w:t>
      </w:r>
      <w:r w:rsidR="0086479F" w:rsidRPr="00C54284">
        <w:rPr>
          <w:rFonts w:ascii="Segoe UI" w:hAnsi="Segoe UI" w:cs="Segoe UI"/>
        </w:rPr>
        <w:t>.</w:t>
      </w:r>
    </w:p>
    <w:p w14:paraId="209DB164" w14:textId="3628A59E" w:rsidR="00E27C55" w:rsidRPr="00C54284" w:rsidRDefault="00E27C55" w:rsidP="00E27C55">
      <w:pPr>
        <w:pStyle w:val="Body"/>
        <w:numPr>
          <w:ilvl w:val="0"/>
          <w:numId w:val="26"/>
        </w:numPr>
        <w:rPr>
          <w:rFonts w:ascii="Segoe UI" w:hAnsi="Segoe UI" w:cs="Segoe UI"/>
          <w:b/>
        </w:rPr>
      </w:pPr>
      <w:r w:rsidRPr="00C54284">
        <w:rPr>
          <w:rFonts w:ascii="Segoe UI" w:hAnsi="Segoe UI" w:cs="Segoe UI"/>
          <w:b/>
        </w:rPr>
        <w:t>All Matter</w:t>
      </w:r>
      <w:r w:rsidR="00756D53" w:rsidRPr="00C54284">
        <w:rPr>
          <w:rFonts w:ascii="Segoe UI" w:hAnsi="Segoe UI" w:cs="Segoe UI"/>
          <w:b/>
        </w:rPr>
        <w:t>s</w:t>
      </w:r>
      <w:r w:rsidRPr="00C54284">
        <w:rPr>
          <w:rFonts w:ascii="Segoe UI" w:hAnsi="Segoe UI" w:cs="Segoe UI"/>
          <w:b/>
        </w:rPr>
        <w:t xml:space="preserve"> Section</w:t>
      </w:r>
    </w:p>
    <w:p w14:paraId="5CAB0D5D" w14:textId="7FB13C7B" w:rsidR="00E27C55" w:rsidRPr="00C54284" w:rsidRDefault="00E27C55" w:rsidP="00E27C55">
      <w:pPr>
        <w:ind w:left="1080"/>
        <w:rPr>
          <w:rFonts w:ascii="Segoe UI" w:hAnsi="Segoe UI" w:cs="Segoe UI"/>
          <w:sz w:val="20"/>
          <w:szCs w:val="20"/>
        </w:rPr>
      </w:pPr>
      <w:r w:rsidRPr="00C54284">
        <w:rPr>
          <w:rFonts w:ascii="Segoe UI" w:hAnsi="Segoe UI" w:cs="Segoe UI"/>
          <w:sz w:val="20"/>
          <w:szCs w:val="20"/>
        </w:rPr>
        <w:t>All Matters</w:t>
      </w:r>
      <w:r w:rsidR="0086479F" w:rsidRPr="00C54284">
        <w:rPr>
          <w:rFonts w:ascii="Segoe UI" w:hAnsi="Segoe UI" w:cs="Segoe UI"/>
          <w:sz w:val="20"/>
          <w:szCs w:val="20"/>
        </w:rPr>
        <w:t xml:space="preserve"> s</w:t>
      </w:r>
      <w:r w:rsidRPr="00C54284">
        <w:rPr>
          <w:rFonts w:ascii="Segoe UI" w:hAnsi="Segoe UI" w:cs="Segoe UI"/>
          <w:sz w:val="20"/>
          <w:szCs w:val="20"/>
        </w:rPr>
        <w:t xml:space="preserve">ection will display </w:t>
      </w:r>
      <w:r w:rsidR="000716B8" w:rsidRPr="00C54284">
        <w:rPr>
          <w:rFonts w:ascii="Segoe UI" w:hAnsi="Segoe UI" w:cs="Segoe UI"/>
          <w:sz w:val="20"/>
          <w:szCs w:val="20"/>
        </w:rPr>
        <w:t>matters for all the users.</w:t>
      </w:r>
      <w:r w:rsidRPr="00C54284">
        <w:rPr>
          <w:rFonts w:ascii="Segoe UI" w:hAnsi="Segoe UI" w:cs="Segoe UI"/>
          <w:sz w:val="20"/>
          <w:szCs w:val="20"/>
        </w:rPr>
        <w:t xml:space="preserve"> The number of Matters</w:t>
      </w:r>
      <w:r w:rsidR="00BD0176" w:rsidRPr="00C54284">
        <w:rPr>
          <w:rFonts w:ascii="Segoe UI" w:hAnsi="Segoe UI" w:cs="Segoe UI"/>
          <w:sz w:val="20"/>
          <w:szCs w:val="20"/>
        </w:rPr>
        <w:t xml:space="preserve"> that will be</w:t>
      </w:r>
      <w:r w:rsidRPr="00C54284">
        <w:rPr>
          <w:rFonts w:ascii="Segoe UI" w:hAnsi="Segoe UI" w:cs="Segoe UI"/>
          <w:sz w:val="20"/>
          <w:szCs w:val="20"/>
        </w:rPr>
        <w:t xml:space="preserve"> displayed</w:t>
      </w:r>
      <w:r w:rsidR="00BD0176" w:rsidRPr="00C54284">
        <w:rPr>
          <w:rFonts w:ascii="Segoe UI" w:hAnsi="Segoe UI" w:cs="Segoe UI"/>
          <w:sz w:val="20"/>
          <w:szCs w:val="20"/>
        </w:rPr>
        <w:t xml:space="preserve"> in the list view</w:t>
      </w:r>
      <w:r w:rsidRPr="00C54284">
        <w:rPr>
          <w:rFonts w:ascii="Segoe UI" w:hAnsi="Segoe UI" w:cs="Segoe UI"/>
          <w:sz w:val="20"/>
          <w:szCs w:val="20"/>
        </w:rPr>
        <w:t xml:space="preserve"> will be based on the screen resolution.</w:t>
      </w:r>
    </w:p>
    <w:p w14:paraId="292C7FEE" w14:textId="77777777" w:rsidR="00E27C55" w:rsidRPr="00C54284" w:rsidRDefault="00E27C55" w:rsidP="00E27C55">
      <w:pPr>
        <w:ind w:left="1080"/>
        <w:rPr>
          <w:rFonts w:ascii="Segoe UI" w:hAnsi="Segoe UI" w:cs="Segoe UI"/>
          <w:sz w:val="20"/>
          <w:szCs w:val="20"/>
        </w:rPr>
      </w:pPr>
    </w:p>
    <w:p w14:paraId="6EC62510" w14:textId="77777777" w:rsidR="006A5633" w:rsidRPr="00C54284" w:rsidRDefault="00484DA2" w:rsidP="00484DA2">
      <w:pPr>
        <w:pStyle w:val="Body"/>
        <w:numPr>
          <w:ilvl w:val="0"/>
          <w:numId w:val="26"/>
        </w:numPr>
        <w:rPr>
          <w:rFonts w:ascii="Segoe UI" w:hAnsi="Segoe UI" w:cs="Segoe UI"/>
          <w:b/>
        </w:rPr>
      </w:pPr>
      <w:r w:rsidRPr="00C54284">
        <w:rPr>
          <w:rFonts w:ascii="Segoe UI" w:hAnsi="Segoe UI" w:cs="Segoe UI"/>
          <w:b/>
        </w:rPr>
        <w:t>Autocomplete</w:t>
      </w:r>
    </w:p>
    <w:p w14:paraId="57CFD4DD" w14:textId="14E72BCA" w:rsidR="00484DA2" w:rsidRPr="00C54284" w:rsidRDefault="00484DA2" w:rsidP="00B01BF0">
      <w:pPr>
        <w:pStyle w:val="Body"/>
        <w:ind w:left="1080"/>
        <w:rPr>
          <w:rFonts w:ascii="Segoe UI" w:hAnsi="Segoe UI" w:cs="Segoe UI"/>
          <w:b/>
        </w:rPr>
      </w:pPr>
      <w:r w:rsidRPr="00C54284">
        <w:rPr>
          <w:rFonts w:ascii="Segoe UI" w:hAnsi="Segoe UI" w:cs="Segoe UI"/>
        </w:rPr>
        <w:t xml:space="preserve">When user click on search text box and </w:t>
      </w:r>
      <w:r w:rsidR="00BD0176" w:rsidRPr="00C54284">
        <w:rPr>
          <w:rFonts w:ascii="Segoe UI" w:hAnsi="Segoe UI" w:cs="Segoe UI"/>
        </w:rPr>
        <w:t>provides</w:t>
      </w:r>
      <w:r w:rsidRPr="00C54284">
        <w:rPr>
          <w:rFonts w:ascii="Segoe UI" w:hAnsi="Segoe UI" w:cs="Segoe UI"/>
        </w:rPr>
        <w:t xml:space="preserve"> input to that search text box, it will </w:t>
      </w:r>
      <w:r w:rsidR="00BD0176" w:rsidRPr="00C54284">
        <w:rPr>
          <w:rFonts w:ascii="Segoe UI" w:hAnsi="Segoe UI" w:cs="Segoe UI"/>
        </w:rPr>
        <w:t>provide top 5</w:t>
      </w:r>
      <w:r w:rsidRPr="00C54284">
        <w:rPr>
          <w:rFonts w:ascii="Segoe UI" w:hAnsi="Segoe UI" w:cs="Segoe UI"/>
        </w:rPr>
        <w:t xml:space="preserve"> </w:t>
      </w:r>
      <w:r w:rsidR="00BD0176" w:rsidRPr="00C54284">
        <w:rPr>
          <w:rFonts w:ascii="Segoe UI" w:hAnsi="Segoe UI" w:cs="Segoe UI"/>
        </w:rPr>
        <w:t>s</w:t>
      </w:r>
      <w:r w:rsidR="0086479F" w:rsidRPr="00C54284">
        <w:rPr>
          <w:rFonts w:ascii="Segoe UI" w:hAnsi="Segoe UI" w:cs="Segoe UI"/>
        </w:rPr>
        <w:t>uggestions</w:t>
      </w:r>
      <w:r w:rsidRPr="00C54284">
        <w:rPr>
          <w:rFonts w:ascii="Segoe UI" w:hAnsi="Segoe UI" w:cs="Segoe UI"/>
        </w:rPr>
        <w:t xml:space="preserve"> for that keyword.</w:t>
      </w:r>
    </w:p>
    <w:p w14:paraId="5B9B0A0A" w14:textId="77777777" w:rsidR="00E27C55" w:rsidRPr="00C54284" w:rsidRDefault="00E27C55" w:rsidP="00E27C55">
      <w:pPr>
        <w:pStyle w:val="ListParagraph"/>
        <w:rPr>
          <w:rFonts w:ascii="Segoe UI" w:hAnsi="Segoe UI" w:cs="Segoe UI"/>
        </w:rPr>
      </w:pPr>
    </w:p>
    <w:p w14:paraId="65DCFA7F" w14:textId="77777777" w:rsidR="00E27C55" w:rsidRPr="00C54284" w:rsidRDefault="00E27C55" w:rsidP="00E27C55">
      <w:pPr>
        <w:pStyle w:val="Body"/>
        <w:numPr>
          <w:ilvl w:val="0"/>
          <w:numId w:val="26"/>
        </w:numPr>
        <w:rPr>
          <w:rFonts w:ascii="Segoe UI" w:hAnsi="Segoe UI" w:cs="Segoe UI"/>
          <w:b/>
        </w:rPr>
      </w:pPr>
      <w:bookmarkStart w:id="250" w:name="_Toc379207598"/>
      <w:r w:rsidRPr="00C54284">
        <w:rPr>
          <w:rFonts w:ascii="Segoe UI" w:hAnsi="Segoe UI" w:cs="Segoe UI"/>
          <w:b/>
        </w:rPr>
        <w:t>Advanced Search</w:t>
      </w:r>
      <w:bookmarkEnd w:id="250"/>
    </w:p>
    <w:p w14:paraId="6982C44F" w14:textId="77777777" w:rsidR="00E27C55" w:rsidRPr="00C54284" w:rsidRDefault="00E27C55" w:rsidP="00E27C55">
      <w:pPr>
        <w:ind w:left="1080"/>
        <w:rPr>
          <w:rFonts w:ascii="Segoe UI" w:hAnsi="Segoe UI" w:cs="Segoe UI"/>
          <w:sz w:val="20"/>
          <w:szCs w:val="20"/>
        </w:rPr>
      </w:pPr>
      <w:r w:rsidRPr="00C54284">
        <w:rPr>
          <w:rFonts w:ascii="Segoe UI" w:hAnsi="Segoe UI" w:cs="Segoe UI"/>
          <w:sz w:val="20"/>
          <w:szCs w:val="20"/>
        </w:rPr>
        <w:t>This section allow users to filter results based on his/her custom search criteria. Law firm user can narrow down the search results based on various filters like Client, Practice Group, Area of Law, and Created Date Range</w:t>
      </w:r>
      <w:r w:rsidRPr="00C54284">
        <w:rPr>
          <w:rFonts w:ascii="Segoe UI" w:hAnsi="Segoe UI" w:cs="Segoe UI"/>
          <w:b/>
          <w:sz w:val="20"/>
          <w:szCs w:val="20"/>
        </w:rPr>
        <w:t xml:space="preserve"> </w:t>
      </w:r>
      <w:r w:rsidRPr="00C54284">
        <w:rPr>
          <w:rFonts w:ascii="Segoe UI" w:hAnsi="Segoe UI" w:cs="Segoe UI"/>
          <w:sz w:val="20"/>
          <w:szCs w:val="20"/>
        </w:rPr>
        <w:t>along with search term.</w:t>
      </w:r>
    </w:p>
    <w:p w14:paraId="58B1F34C" w14:textId="77777777" w:rsidR="00E27C55" w:rsidRPr="00C54284" w:rsidRDefault="00E27C55" w:rsidP="00E27C55">
      <w:pPr>
        <w:ind w:left="1080"/>
        <w:rPr>
          <w:rFonts w:ascii="Segoe UI" w:hAnsi="Segoe UI" w:cs="Segoe UI"/>
          <w:sz w:val="20"/>
          <w:szCs w:val="20"/>
        </w:rPr>
      </w:pPr>
    </w:p>
    <w:p w14:paraId="3DCF9A54" w14:textId="77777777" w:rsidR="00E27C55" w:rsidRPr="00C54284" w:rsidRDefault="00E27C55" w:rsidP="00E27C55">
      <w:pPr>
        <w:ind w:left="1080"/>
        <w:rPr>
          <w:rFonts w:ascii="Segoe UI" w:hAnsi="Segoe UI" w:cs="Segoe UI"/>
          <w:sz w:val="20"/>
          <w:szCs w:val="20"/>
        </w:rPr>
      </w:pPr>
      <w:r w:rsidRPr="00C54284">
        <w:rPr>
          <w:rFonts w:ascii="Segoe UI" w:hAnsi="Segoe UI" w:cs="Segoe UI"/>
          <w:sz w:val="20"/>
          <w:szCs w:val="20"/>
        </w:rPr>
        <w:t>All the filter related data is fetched from Term store as explained in section 5.1.1.</w:t>
      </w:r>
    </w:p>
    <w:p w14:paraId="60605BAF" w14:textId="77777777" w:rsidR="00E27C55" w:rsidRPr="00C54284" w:rsidRDefault="00E27C55" w:rsidP="00E27C55">
      <w:pPr>
        <w:ind w:left="1080"/>
        <w:rPr>
          <w:rFonts w:ascii="Segoe UI" w:hAnsi="Segoe UI" w:cs="Segoe UI"/>
          <w:sz w:val="20"/>
          <w:szCs w:val="20"/>
        </w:rPr>
      </w:pPr>
    </w:p>
    <w:p w14:paraId="6BAA3A3D" w14:textId="77777777" w:rsidR="00E27C55" w:rsidRPr="00C54284" w:rsidRDefault="00E27C55" w:rsidP="00E27C55">
      <w:pPr>
        <w:ind w:left="1080"/>
        <w:rPr>
          <w:rFonts w:ascii="Segoe UI" w:hAnsi="Segoe UI" w:cs="Segoe UI"/>
          <w:sz w:val="20"/>
          <w:szCs w:val="20"/>
        </w:rPr>
      </w:pPr>
      <w:r w:rsidRPr="00C54284">
        <w:rPr>
          <w:rFonts w:ascii="Segoe UI" w:hAnsi="Segoe UI" w:cs="Segoe UI"/>
          <w:sz w:val="20"/>
          <w:szCs w:val="20"/>
        </w:rPr>
        <w:lastRenderedPageBreak/>
        <w:t>Flow diagram for fetching data in results section:</w:t>
      </w:r>
    </w:p>
    <w:p w14:paraId="7C89250D" w14:textId="77777777" w:rsidR="00E27C55" w:rsidRPr="00C54284" w:rsidRDefault="00E27C55" w:rsidP="00E27C55">
      <w:pPr>
        <w:ind w:left="1156"/>
        <w:rPr>
          <w:rFonts w:ascii="Segoe UI" w:hAnsi="Segoe UI" w:cs="Segoe UI"/>
          <w:b/>
        </w:rPr>
      </w:pPr>
      <w:r w:rsidRPr="00C54284">
        <w:rPr>
          <w:rFonts w:ascii="Segoe UI" w:hAnsi="Segoe UI" w:cs="Segoe UI"/>
        </w:rPr>
        <w:object w:dxaOrig="8761" w:dyaOrig="7051" w14:anchorId="799516BF">
          <v:shape id="_x0000_i1043" type="#_x0000_t75" style="width:439.5pt;height:353.25pt" o:ole="">
            <v:imagedata r:id="rId60" o:title=""/>
          </v:shape>
          <o:OLEObject Type="Embed" ProgID="Visio.Drawing.15" ShapeID="_x0000_i1043" DrawAspect="Content" ObjectID="_1509353803" r:id="rId61"/>
        </w:object>
      </w:r>
    </w:p>
    <w:p w14:paraId="345F5D55" w14:textId="77777777" w:rsidR="00E27C55" w:rsidRPr="00C54284" w:rsidRDefault="00E27C55" w:rsidP="00E27C55">
      <w:pPr>
        <w:ind w:left="1156"/>
        <w:rPr>
          <w:rFonts w:ascii="Segoe UI" w:hAnsi="Segoe UI" w:cs="Segoe UI"/>
          <w:b/>
          <w:sz w:val="20"/>
          <w:szCs w:val="20"/>
        </w:rPr>
      </w:pPr>
    </w:p>
    <w:p w14:paraId="498C583A" w14:textId="77777777" w:rsidR="00E27C55" w:rsidRPr="00C54284" w:rsidRDefault="00E27C55" w:rsidP="00E27C55">
      <w:pPr>
        <w:ind w:left="1156"/>
        <w:rPr>
          <w:rFonts w:ascii="Segoe UI" w:hAnsi="Segoe UI" w:cs="Segoe UI"/>
        </w:rPr>
      </w:pPr>
      <w:r w:rsidRPr="00C54284">
        <w:rPr>
          <w:rFonts w:ascii="Segoe UI" w:hAnsi="Segoe UI" w:cs="Segoe UI"/>
          <w:sz w:val="20"/>
          <w:szCs w:val="20"/>
        </w:rPr>
        <w:t>Operations performed in the Service Layer are mentioned in detail below:</w:t>
      </w:r>
    </w:p>
    <w:p w14:paraId="28217473" w14:textId="77777777" w:rsidR="00E27C55" w:rsidRPr="0088376A" w:rsidRDefault="00E27C55" w:rsidP="00E27C55">
      <w:pPr>
        <w:rPr>
          <w:rFonts w:ascii="Segoe UI" w:hAnsi="Segoe UI" w:cs="Segoe UI"/>
          <w:b/>
          <w:vertAlign w:val="subscript"/>
        </w:rPr>
      </w:pPr>
      <m:oMathPara>
        <m:oMath>
          <m:r>
            <w:rPr>
              <w:rFonts w:ascii="Cambria Math" w:hAnsi="Cambria Math" w:cs="Segoe UI"/>
              <w:i/>
            </w:rPr>
            <w:object w:dxaOrig="14550" w:dyaOrig="18691" w14:anchorId="6796A741">
              <v:shape id="_x0000_i1044" type="#_x0000_t75" style="width:546.75pt;height:705.75pt" o:ole="">
                <v:imagedata r:id="rId62" o:title=""/>
              </v:shape>
              <o:OLEObject Type="Embed" ProgID="Visio.Drawing.15" ShapeID="_x0000_i1044" DrawAspect="Content" ObjectID="_1509353804" r:id="rId63"/>
            </w:object>
          </m:r>
        </m:oMath>
      </m:oMathPara>
    </w:p>
    <w:p w14:paraId="267D2F47" w14:textId="77777777" w:rsidR="00E27C55" w:rsidRPr="00C54284" w:rsidRDefault="00E27C55" w:rsidP="00E27C55">
      <w:pPr>
        <w:ind w:left="1156"/>
        <w:rPr>
          <w:rFonts w:ascii="Segoe UI" w:hAnsi="Segoe UI" w:cs="Segoe UI"/>
          <w:b/>
        </w:rPr>
      </w:pPr>
    </w:p>
    <w:p w14:paraId="2B8B85EB" w14:textId="77777777" w:rsidR="00E27C55" w:rsidRPr="00C54284" w:rsidRDefault="00E27C55" w:rsidP="00E27C55">
      <w:pPr>
        <w:pStyle w:val="Body"/>
        <w:numPr>
          <w:ilvl w:val="0"/>
          <w:numId w:val="26"/>
        </w:numPr>
        <w:rPr>
          <w:rFonts w:ascii="Segoe UI" w:hAnsi="Segoe UI" w:cs="Segoe UI"/>
          <w:b/>
        </w:rPr>
      </w:pPr>
      <w:r w:rsidRPr="00C54284">
        <w:rPr>
          <w:rFonts w:ascii="Segoe UI" w:hAnsi="Segoe UI" w:cs="Segoe UI"/>
          <w:b/>
        </w:rPr>
        <w:t>Upload Document</w:t>
      </w:r>
    </w:p>
    <w:p w14:paraId="229D5B05" w14:textId="4DFD3DD1" w:rsidR="00E27C55" w:rsidRPr="00C54284" w:rsidRDefault="00E27C55" w:rsidP="00E27C55">
      <w:pPr>
        <w:ind w:left="1080"/>
        <w:rPr>
          <w:rFonts w:ascii="Segoe UI" w:hAnsi="Segoe UI" w:cs="Segoe UI"/>
          <w:sz w:val="20"/>
          <w:szCs w:val="20"/>
        </w:rPr>
      </w:pPr>
      <w:r w:rsidRPr="00C54284">
        <w:rPr>
          <w:rFonts w:ascii="Segoe UI" w:hAnsi="Segoe UI" w:cs="Segoe UI"/>
          <w:sz w:val="20"/>
          <w:szCs w:val="20"/>
        </w:rPr>
        <w:t xml:space="preserve">Law firm user can upload a document directly to matter library using simple drag and drop option if the user is having more than read permissions on the matter library. User can click on upload </w:t>
      </w:r>
      <w:r w:rsidR="00CA0F01" w:rsidRPr="00C54284">
        <w:rPr>
          <w:rFonts w:ascii="Segoe UI" w:hAnsi="Segoe UI" w:cs="Segoe UI"/>
          <w:sz w:val="20"/>
          <w:szCs w:val="20"/>
        </w:rPr>
        <w:t xml:space="preserve">from ECB menu </w:t>
      </w:r>
      <w:r w:rsidRPr="00C54284">
        <w:rPr>
          <w:rFonts w:ascii="Segoe UI" w:hAnsi="Segoe UI" w:cs="Segoe UI"/>
          <w:color w:val="000000"/>
          <w:sz w:val="20"/>
          <w:szCs w:val="20"/>
        </w:rPr>
        <w:t>and a popup appears on the screen with the folder structure of respective matter library, user can drag and drop file from local file system to corresponding folder on matter library</w:t>
      </w:r>
      <w:r w:rsidRPr="00C54284">
        <w:rPr>
          <w:rFonts w:ascii="Segoe UI" w:hAnsi="Segoe UI" w:cs="Segoe UI"/>
          <w:sz w:val="20"/>
          <w:szCs w:val="20"/>
        </w:rPr>
        <w:t>.</w:t>
      </w:r>
      <w:r w:rsidR="00934E45" w:rsidRPr="00C54284">
        <w:rPr>
          <w:rFonts w:ascii="Segoe UI" w:hAnsi="Segoe UI" w:cs="Segoe UI"/>
          <w:sz w:val="20"/>
          <w:szCs w:val="20"/>
        </w:rPr>
        <w:t xml:space="preserve"> On successful upload of document, document name along with its type icon </w:t>
      </w:r>
      <w:r w:rsidR="00DF23FE" w:rsidRPr="00C54284">
        <w:rPr>
          <w:rFonts w:ascii="Segoe UI" w:hAnsi="Segoe UI" w:cs="Segoe UI"/>
          <w:sz w:val="20"/>
          <w:szCs w:val="20"/>
        </w:rPr>
        <w:t>gets</w:t>
      </w:r>
      <w:r w:rsidR="00934E45" w:rsidRPr="00C54284">
        <w:rPr>
          <w:rFonts w:ascii="Segoe UI" w:hAnsi="Segoe UI" w:cs="Segoe UI"/>
          <w:sz w:val="20"/>
          <w:szCs w:val="20"/>
        </w:rPr>
        <w:t xml:space="preserve"> displayed on the popup.</w:t>
      </w:r>
    </w:p>
    <w:p w14:paraId="09B98FB5" w14:textId="77777777" w:rsidR="009013AE" w:rsidRPr="00C54284" w:rsidRDefault="009013AE" w:rsidP="009013AE">
      <w:pPr>
        <w:ind w:left="1080"/>
        <w:rPr>
          <w:rFonts w:ascii="Segoe UI" w:hAnsi="Segoe UI" w:cs="Segoe UI"/>
          <w:sz w:val="20"/>
          <w:szCs w:val="20"/>
        </w:rPr>
      </w:pPr>
      <w:r w:rsidRPr="00C54284">
        <w:rPr>
          <w:rFonts w:ascii="Segoe UI" w:hAnsi="Segoe UI" w:cs="Segoe UI"/>
          <w:sz w:val="20"/>
          <w:szCs w:val="20"/>
        </w:rPr>
        <w:t>Matter Center also allows users to override any document or can upload another version of document (with timestamp getting appended to file name) in matter library if document is already present.</w:t>
      </w:r>
    </w:p>
    <w:p w14:paraId="2ECAD1C5" w14:textId="77777777" w:rsidR="009013AE" w:rsidRPr="00C54284" w:rsidRDefault="009013AE" w:rsidP="009013AE">
      <w:pPr>
        <w:ind w:left="1080"/>
        <w:rPr>
          <w:rFonts w:ascii="Segoe UI" w:hAnsi="Segoe UI" w:cs="Segoe UI"/>
          <w:sz w:val="20"/>
          <w:szCs w:val="20"/>
        </w:rPr>
      </w:pPr>
      <w:r w:rsidRPr="00C54284">
        <w:rPr>
          <w:rFonts w:ascii="Segoe UI" w:hAnsi="Segoe UI" w:cs="Segoe UI"/>
          <w:sz w:val="20"/>
          <w:szCs w:val="20"/>
        </w:rPr>
        <w:t>This functionality will be configurable based on the value of a flag in resource file.</w:t>
      </w:r>
    </w:p>
    <w:p w14:paraId="35DE4331" w14:textId="66571375" w:rsidR="009013AE" w:rsidRPr="00C54284" w:rsidRDefault="009013AE" w:rsidP="009013AE">
      <w:pPr>
        <w:ind w:left="1080"/>
        <w:rPr>
          <w:rFonts w:ascii="Segoe UI" w:hAnsi="Segoe UI" w:cs="Segoe UI"/>
          <w:sz w:val="20"/>
          <w:szCs w:val="20"/>
        </w:rPr>
      </w:pPr>
      <w:r w:rsidRPr="00C54284">
        <w:rPr>
          <w:rFonts w:ascii="Segoe UI" w:hAnsi="Segoe UI" w:cs="Segoe UI"/>
          <w:sz w:val="20"/>
          <w:szCs w:val="20"/>
        </w:rPr>
        <w:t>Based on the value of flag, we are showing 2 options (</w:t>
      </w:r>
      <w:r w:rsidR="008B3556">
        <w:rPr>
          <w:rFonts w:ascii="Segoe UI" w:hAnsi="Segoe UI" w:cs="Segoe UI"/>
          <w:sz w:val="20"/>
          <w:szCs w:val="20"/>
        </w:rPr>
        <w:t>Save as latest version</w:t>
      </w:r>
      <w:r w:rsidRPr="00C54284">
        <w:rPr>
          <w:rFonts w:ascii="Segoe UI" w:hAnsi="Segoe UI" w:cs="Segoe UI"/>
          <w:sz w:val="20"/>
          <w:szCs w:val="20"/>
        </w:rPr>
        <w:t>/</w:t>
      </w:r>
      <w:r w:rsidR="008B3556">
        <w:rPr>
          <w:rFonts w:ascii="Segoe UI" w:hAnsi="Segoe UI" w:cs="Segoe UI"/>
          <w:sz w:val="20"/>
          <w:szCs w:val="20"/>
        </w:rPr>
        <w:t>Cancel upload</w:t>
      </w:r>
      <w:r w:rsidRPr="00C54284">
        <w:rPr>
          <w:rFonts w:ascii="Segoe UI" w:hAnsi="Segoe UI" w:cs="Segoe UI"/>
          <w:sz w:val="20"/>
          <w:szCs w:val="20"/>
        </w:rPr>
        <w:t>) or 3 options (</w:t>
      </w:r>
      <w:r w:rsidR="008B3556">
        <w:rPr>
          <w:rFonts w:ascii="Segoe UI" w:hAnsi="Segoe UI" w:cs="Segoe UI"/>
          <w:sz w:val="20"/>
          <w:szCs w:val="20"/>
        </w:rPr>
        <w:t>Save as latest version</w:t>
      </w:r>
      <w:r w:rsidRPr="00C54284">
        <w:rPr>
          <w:rFonts w:ascii="Segoe UI" w:hAnsi="Segoe UI" w:cs="Segoe UI"/>
          <w:sz w:val="20"/>
          <w:szCs w:val="20"/>
        </w:rPr>
        <w:t>/</w:t>
      </w:r>
      <w:r w:rsidR="008B3556">
        <w:rPr>
          <w:rFonts w:ascii="Segoe UI" w:hAnsi="Segoe UI" w:cs="Segoe UI"/>
          <w:sz w:val="20"/>
          <w:szCs w:val="20"/>
        </w:rPr>
        <w:t>Append date to file name and save</w:t>
      </w:r>
      <w:r w:rsidRPr="00C54284">
        <w:rPr>
          <w:rFonts w:ascii="Segoe UI" w:hAnsi="Segoe UI" w:cs="Segoe UI"/>
          <w:sz w:val="20"/>
          <w:szCs w:val="20"/>
        </w:rPr>
        <w:t>/</w:t>
      </w:r>
      <w:r w:rsidR="008B3556">
        <w:rPr>
          <w:rFonts w:ascii="Segoe UI" w:hAnsi="Segoe UI" w:cs="Segoe UI"/>
          <w:sz w:val="20"/>
          <w:szCs w:val="20"/>
        </w:rPr>
        <w:t>Cancel upload</w:t>
      </w:r>
      <w:r w:rsidRPr="00C54284">
        <w:rPr>
          <w:rFonts w:ascii="Segoe UI" w:hAnsi="Segoe UI" w:cs="Segoe UI"/>
          <w:sz w:val="20"/>
          <w:szCs w:val="20"/>
        </w:rPr>
        <w:t>) in the overwrite message.</w:t>
      </w:r>
    </w:p>
    <w:p w14:paraId="2AC4735D" w14:textId="77777777" w:rsidR="009013AE" w:rsidRPr="00C54284" w:rsidRDefault="009013AE" w:rsidP="009013AE">
      <w:pPr>
        <w:ind w:left="1080"/>
        <w:rPr>
          <w:rFonts w:ascii="Segoe UI" w:hAnsi="Segoe UI" w:cs="Segoe UI"/>
          <w:sz w:val="20"/>
          <w:szCs w:val="20"/>
        </w:rPr>
      </w:pPr>
      <w:r w:rsidRPr="00C54284">
        <w:rPr>
          <w:rFonts w:ascii="Segoe UI" w:hAnsi="Segoe UI" w:cs="Segoe UI"/>
          <w:sz w:val="20"/>
          <w:szCs w:val="20"/>
        </w:rPr>
        <w:t>If the value of flag is set to “Email Only”, we will show 3 options to the users for email files (eml/msg) and 2 options for all other documents.</w:t>
      </w:r>
    </w:p>
    <w:p w14:paraId="4D8A71FA" w14:textId="77777777" w:rsidR="009013AE" w:rsidRPr="00C54284" w:rsidRDefault="009013AE" w:rsidP="009013AE">
      <w:pPr>
        <w:ind w:left="1080"/>
        <w:rPr>
          <w:rFonts w:ascii="Segoe UI" w:hAnsi="Segoe UI" w:cs="Segoe UI"/>
          <w:sz w:val="20"/>
          <w:szCs w:val="20"/>
        </w:rPr>
      </w:pPr>
      <w:r w:rsidRPr="00C54284">
        <w:rPr>
          <w:rFonts w:ascii="Segoe UI" w:hAnsi="Segoe UI" w:cs="Segoe UI"/>
          <w:sz w:val="20"/>
          <w:szCs w:val="20"/>
        </w:rPr>
        <w:t>If the value of flag is set to</w:t>
      </w:r>
      <w:r w:rsidR="00910384" w:rsidRPr="00C54284">
        <w:rPr>
          <w:rFonts w:ascii="Segoe UI" w:hAnsi="Segoe UI" w:cs="Segoe UI"/>
          <w:sz w:val="20"/>
          <w:szCs w:val="20"/>
        </w:rPr>
        <w:t xml:space="preserve"> “Document Only”, we will show 2</w:t>
      </w:r>
      <w:r w:rsidRPr="00C54284">
        <w:rPr>
          <w:rFonts w:ascii="Segoe UI" w:hAnsi="Segoe UI" w:cs="Segoe UI"/>
          <w:sz w:val="20"/>
          <w:szCs w:val="20"/>
        </w:rPr>
        <w:t xml:space="preserve"> options to the users</w:t>
      </w:r>
      <w:r w:rsidR="00910384" w:rsidRPr="00C54284">
        <w:rPr>
          <w:rFonts w:ascii="Segoe UI" w:hAnsi="Segoe UI" w:cs="Segoe UI"/>
          <w:sz w:val="20"/>
          <w:szCs w:val="20"/>
        </w:rPr>
        <w:t xml:space="preserve"> for email files (eml/msg) and 3</w:t>
      </w:r>
      <w:r w:rsidRPr="00C54284">
        <w:rPr>
          <w:rFonts w:ascii="Segoe UI" w:hAnsi="Segoe UI" w:cs="Segoe UI"/>
          <w:sz w:val="20"/>
          <w:szCs w:val="20"/>
        </w:rPr>
        <w:t xml:space="preserve"> options for all other documents.</w:t>
      </w:r>
    </w:p>
    <w:p w14:paraId="534370B1" w14:textId="77777777" w:rsidR="00910384" w:rsidRPr="00C54284" w:rsidRDefault="00910384" w:rsidP="00910384">
      <w:pPr>
        <w:ind w:left="1080"/>
        <w:rPr>
          <w:rFonts w:ascii="Segoe UI" w:hAnsi="Segoe UI" w:cs="Segoe UI"/>
          <w:sz w:val="20"/>
          <w:szCs w:val="20"/>
        </w:rPr>
      </w:pPr>
      <w:r w:rsidRPr="00C54284">
        <w:rPr>
          <w:rFonts w:ascii="Segoe UI" w:hAnsi="Segoe UI" w:cs="Segoe UI"/>
          <w:sz w:val="20"/>
          <w:szCs w:val="20"/>
        </w:rPr>
        <w:t>If the value of flag is set to “Both”, we will show 3 options to the users for all documents.</w:t>
      </w:r>
    </w:p>
    <w:p w14:paraId="5D470D37" w14:textId="77777777" w:rsidR="009013AE" w:rsidRPr="00C54284" w:rsidRDefault="009013AE" w:rsidP="009013AE">
      <w:pPr>
        <w:ind w:left="1080"/>
        <w:rPr>
          <w:rFonts w:ascii="Segoe UI" w:hAnsi="Segoe UI" w:cs="Segoe UI"/>
          <w:sz w:val="20"/>
          <w:szCs w:val="20"/>
        </w:rPr>
      </w:pPr>
    </w:p>
    <w:p w14:paraId="25031D61" w14:textId="5AA8536F" w:rsidR="003436C3" w:rsidRPr="003436C3" w:rsidRDefault="003436C3" w:rsidP="003436C3">
      <w:pPr>
        <w:ind w:left="1080"/>
        <w:rPr>
          <w:rFonts w:ascii="Segoe UI" w:hAnsi="Segoe UI" w:cs="Segoe UI"/>
          <w:sz w:val="20"/>
          <w:szCs w:val="20"/>
        </w:rPr>
      </w:pPr>
      <w:r w:rsidRPr="003436C3">
        <w:rPr>
          <w:rFonts w:ascii="Segoe UI" w:hAnsi="Segoe UI" w:cs="Segoe UI"/>
          <w:sz w:val="20"/>
          <w:szCs w:val="20"/>
        </w:rPr>
        <w:t>While uploading a document Matter Center verifies if similar document exists in folder</w:t>
      </w:r>
      <w:r w:rsidR="00541133">
        <w:rPr>
          <w:rFonts w:ascii="Segoe UI" w:hAnsi="Segoe UI" w:cs="Segoe UI"/>
          <w:sz w:val="20"/>
          <w:szCs w:val="20"/>
        </w:rPr>
        <w:t>.</w:t>
      </w:r>
      <w:r w:rsidRPr="003436C3">
        <w:rPr>
          <w:rFonts w:ascii="Segoe UI" w:hAnsi="Segoe UI" w:cs="Segoe UI"/>
          <w:sz w:val="20"/>
          <w:szCs w:val="20"/>
        </w:rPr>
        <w:t xml:space="preserve"> </w:t>
      </w:r>
      <w:r w:rsidR="00541133">
        <w:rPr>
          <w:rFonts w:ascii="Segoe UI" w:hAnsi="Segoe UI" w:cs="Segoe UI"/>
          <w:sz w:val="20"/>
          <w:szCs w:val="20"/>
        </w:rPr>
        <w:t>S</w:t>
      </w:r>
      <w:r w:rsidRPr="003436C3">
        <w:rPr>
          <w:rFonts w:ascii="Segoe UI" w:hAnsi="Segoe UI" w:cs="Segoe UI"/>
          <w:sz w:val="20"/>
          <w:szCs w:val="20"/>
        </w:rPr>
        <w:t xml:space="preserve">imilar file is identified based on file name and file size of document (for local file or </w:t>
      </w:r>
      <w:r w:rsidR="00541133">
        <w:rPr>
          <w:rFonts w:ascii="Segoe UI" w:hAnsi="Segoe UI" w:cs="Segoe UI"/>
          <w:sz w:val="20"/>
          <w:szCs w:val="20"/>
        </w:rPr>
        <w:t xml:space="preserve">email </w:t>
      </w:r>
      <w:r w:rsidRPr="003436C3">
        <w:rPr>
          <w:rFonts w:ascii="Segoe UI" w:hAnsi="Segoe UI" w:cs="Segoe UI"/>
          <w:sz w:val="20"/>
          <w:szCs w:val="20"/>
        </w:rPr>
        <w:t>attachment) and identifies if potential duplicate found for uploading file. If potential duplicate found it displays a content check option as per the configuration in Matter Configurations list present in respective site collection.</w:t>
      </w:r>
    </w:p>
    <w:p w14:paraId="09D2EBCC" w14:textId="03472F08" w:rsidR="009013AE" w:rsidRPr="00C54284" w:rsidRDefault="003436C3" w:rsidP="00ED5FC5">
      <w:pPr>
        <w:ind w:left="1080"/>
        <w:rPr>
          <w:rFonts w:ascii="Segoe UI" w:hAnsi="Segoe UI" w:cs="Segoe UI"/>
          <w:sz w:val="20"/>
          <w:szCs w:val="20"/>
        </w:rPr>
      </w:pPr>
      <w:r w:rsidRPr="003436C3">
        <w:rPr>
          <w:rFonts w:ascii="Segoe UI" w:hAnsi="Segoe UI" w:cs="Segoe UI"/>
          <w:sz w:val="20"/>
          <w:szCs w:val="20"/>
        </w:rPr>
        <w:t>Content check option allows user to compare the contents of the file being uploaded with contents of the existing file. After performing content check it notifies user about comparison result and allows options as mentioned above.</w:t>
      </w:r>
    </w:p>
    <w:p w14:paraId="7BACAB66" w14:textId="20FB8B0A" w:rsidR="009013AE" w:rsidRPr="00C54284" w:rsidRDefault="009013AE" w:rsidP="00E27C55">
      <w:pPr>
        <w:ind w:left="1080"/>
        <w:rPr>
          <w:rFonts w:ascii="Segoe UI" w:hAnsi="Segoe UI" w:cs="Segoe UI"/>
          <w:sz w:val="20"/>
          <w:szCs w:val="20"/>
        </w:rPr>
      </w:pPr>
    </w:p>
    <w:p w14:paraId="2A387466" w14:textId="5F71ACF9" w:rsidR="00E27C55" w:rsidRPr="00C54284" w:rsidRDefault="00E27C55" w:rsidP="00E27C55">
      <w:pPr>
        <w:ind w:left="1080"/>
        <w:rPr>
          <w:rFonts w:ascii="Segoe UI" w:hAnsi="Segoe UI" w:cs="Segoe UI"/>
          <w:sz w:val="20"/>
          <w:szCs w:val="20"/>
        </w:rPr>
      </w:pPr>
      <w:r w:rsidRPr="00C54284">
        <w:rPr>
          <w:rFonts w:ascii="Segoe UI" w:hAnsi="Segoe UI" w:cs="Segoe UI"/>
          <w:b/>
          <w:sz w:val="20"/>
          <w:szCs w:val="20"/>
        </w:rPr>
        <w:t>Note</w:t>
      </w:r>
      <w:r w:rsidRPr="00C54284">
        <w:rPr>
          <w:rFonts w:ascii="Segoe UI" w:hAnsi="Segoe UI" w:cs="Segoe UI"/>
          <w:sz w:val="20"/>
          <w:szCs w:val="20"/>
        </w:rPr>
        <w:t xml:space="preserve">: For users having read only access on the matter, the upload </w:t>
      </w:r>
      <w:r w:rsidR="0005324A" w:rsidRPr="00C54284">
        <w:rPr>
          <w:rFonts w:ascii="Segoe UI" w:hAnsi="Segoe UI" w:cs="Segoe UI"/>
          <w:sz w:val="20"/>
          <w:szCs w:val="20"/>
        </w:rPr>
        <w:t xml:space="preserve">option </w:t>
      </w:r>
      <w:r w:rsidRPr="00C54284">
        <w:rPr>
          <w:rFonts w:ascii="Segoe UI" w:hAnsi="Segoe UI" w:cs="Segoe UI"/>
          <w:sz w:val="20"/>
          <w:szCs w:val="20"/>
        </w:rPr>
        <w:t xml:space="preserve">will be </w:t>
      </w:r>
      <w:r w:rsidR="0005324A" w:rsidRPr="00C54284">
        <w:rPr>
          <w:rFonts w:ascii="Segoe UI" w:hAnsi="Segoe UI" w:cs="Segoe UI"/>
          <w:sz w:val="20"/>
          <w:szCs w:val="20"/>
        </w:rPr>
        <w:t xml:space="preserve">disabled in the ECB menu </w:t>
      </w:r>
      <w:r w:rsidRPr="00C54284">
        <w:rPr>
          <w:rFonts w:ascii="Segoe UI" w:hAnsi="Segoe UI" w:cs="Segoe UI"/>
          <w:sz w:val="20"/>
          <w:szCs w:val="20"/>
        </w:rPr>
        <w:t>for the matter library</w:t>
      </w:r>
    </w:p>
    <w:p w14:paraId="52D628C6" w14:textId="77777777" w:rsidR="00E27C55" w:rsidRPr="00C54284" w:rsidRDefault="00E27C55" w:rsidP="00E27C55">
      <w:pPr>
        <w:rPr>
          <w:rFonts w:ascii="Segoe UI" w:hAnsi="Segoe UI" w:cs="Segoe UI"/>
          <w:sz w:val="20"/>
          <w:szCs w:val="20"/>
        </w:rPr>
      </w:pPr>
    </w:p>
    <w:p w14:paraId="7CE704D9" w14:textId="77777777" w:rsidR="00E27C55" w:rsidRPr="00C54284" w:rsidRDefault="00E27C55" w:rsidP="00E27C55">
      <w:pPr>
        <w:ind w:left="1012"/>
        <w:rPr>
          <w:rFonts w:ascii="Segoe UI" w:hAnsi="Segoe UI" w:cs="Segoe UI"/>
          <w:sz w:val="20"/>
          <w:szCs w:val="20"/>
        </w:rPr>
      </w:pPr>
      <w:r w:rsidRPr="00C54284">
        <w:rPr>
          <w:rFonts w:ascii="Segoe UI" w:hAnsi="Segoe UI" w:cs="Segoe UI"/>
          <w:sz w:val="20"/>
          <w:szCs w:val="20"/>
        </w:rPr>
        <w:t>Flow for uploading document through service/handler page:</w:t>
      </w:r>
    </w:p>
    <w:p w14:paraId="45B1FFA1" w14:textId="77777777" w:rsidR="00E27C55" w:rsidRPr="00C54284" w:rsidRDefault="00E27C55" w:rsidP="00E27C55">
      <w:pPr>
        <w:ind w:left="1012"/>
        <w:rPr>
          <w:rFonts w:ascii="Segoe UI" w:hAnsi="Segoe UI" w:cs="Segoe UI"/>
          <w:sz w:val="20"/>
          <w:szCs w:val="20"/>
        </w:rPr>
      </w:pPr>
    </w:p>
    <w:p w14:paraId="58A894A2" w14:textId="77777777" w:rsidR="00E27C55" w:rsidRPr="00C54284" w:rsidRDefault="000740CB" w:rsidP="00E27C55">
      <w:pPr>
        <w:ind w:left="1080"/>
        <w:rPr>
          <w:rFonts w:ascii="Segoe UI" w:hAnsi="Segoe UI" w:cs="Segoe UI"/>
          <w:sz w:val="20"/>
          <w:szCs w:val="20"/>
        </w:rPr>
      </w:pPr>
      <w:r w:rsidRPr="00C54284">
        <w:rPr>
          <w:rFonts w:ascii="Segoe UI" w:hAnsi="Segoe UI" w:cs="Segoe UI"/>
        </w:rPr>
        <w:object w:dxaOrig="12076" w:dyaOrig="9256" w14:anchorId="199B4AD9">
          <v:shape id="_x0000_i1045" type="#_x0000_t75" style="width:7in;height:388.5pt" o:ole="">
            <v:imagedata r:id="rId64" o:title=""/>
          </v:shape>
          <o:OLEObject Type="Embed" ProgID="Visio.Drawing.15" ShapeID="_x0000_i1045" DrawAspect="Content" ObjectID="_1509353805" r:id="rId65"/>
        </w:object>
      </w:r>
    </w:p>
    <w:p w14:paraId="565B0030" w14:textId="77777777" w:rsidR="00E27C55" w:rsidRPr="00C54284" w:rsidRDefault="00E27C55" w:rsidP="00E27C55">
      <w:pPr>
        <w:ind w:left="1080"/>
        <w:rPr>
          <w:rFonts w:ascii="Segoe UI" w:hAnsi="Segoe UI" w:cs="Segoe UI"/>
          <w:sz w:val="20"/>
          <w:szCs w:val="20"/>
        </w:rPr>
      </w:pPr>
    </w:p>
    <w:p w14:paraId="7C231C82" w14:textId="77777777" w:rsidR="00E27C55" w:rsidRPr="00C54284" w:rsidRDefault="00E27C55" w:rsidP="00E27C55">
      <w:pPr>
        <w:ind w:left="1012"/>
        <w:rPr>
          <w:rFonts w:ascii="Segoe UI" w:hAnsi="Segoe UI" w:cs="Segoe UI"/>
          <w:sz w:val="20"/>
          <w:szCs w:val="20"/>
        </w:rPr>
      </w:pPr>
      <w:r w:rsidRPr="00C54284">
        <w:rPr>
          <w:rFonts w:ascii="Segoe UI" w:hAnsi="Segoe UI" w:cs="Segoe UI"/>
          <w:sz w:val="20"/>
          <w:szCs w:val="20"/>
        </w:rPr>
        <w:t>Service flow for retrieving folder structure/hierarchy:</w:t>
      </w:r>
    </w:p>
    <w:p w14:paraId="6A0996B8" w14:textId="77777777" w:rsidR="00E27C55" w:rsidRPr="00C54284" w:rsidRDefault="00E27C55" w:rsidP="00E27C55">
      <w:pPr>
        <w:ind w:left="1228"/>
        <w:rPr>
          <w:rFonts w:ascii="Segoe UI" w:hAnsi="Segoe UI" w:cs="Segoe UI"/>
        </w:rPr>
      </w:pPr>
    </w:p>
    <w:p w14:paraId="0CE7F57A" w14:textId="77777777" w:rsidR="00E27C55" w:rsidRPr="00C54284" w:rsidRDefault="00E27C55" w:rsidP="00E27C55">
      <w:pPr>
        <w:ind w:left="1012"/>
        <w:rPr>
          <w:rFonts w:ascii="Segoe UI" w:hAnsi="Segoe UI" w:cs="Segoe UI"/>
        </w:rPr>
      </w:pPr>
      <w:r w:rsidRPr="00C54284">
        <w:rPr>
          <w:rFonts w:ascii="Segoe UI" w:hAnsi="Segoe UI" w:cs="Segoe UI"/>
        </w:rPr>
        <w:object w:dxaOrig="8071" w:dyaOrig="8971" w14:anchorId="75931F53">
          <v:shape id="_x0000_i1046" type="#_x0000_t75" style="width:403.5pt;height:446.25pt" o:ole="">
            <v:imagedata r:id="rId66" o:title=""/>
          </v:shape>
          <o:OLEObject Type="Embed" ProgID="Visio.Drawing.15" ShapeID="_x0000_i1046" DrawAspect="Content" ObjectID="_1509353806" r:id="rId67"/>
        </w:object>
      </w:r>
    </w:p>
    <w:p w14:paraId="39C0FAA0" w14:textId="77777777" w:rsidR="00E27C55" w:rsidRPr="00C54284" w:rsidRDefault="00E27C55" w:rsidP="00E27C55">
      <w:pPr>
        <w:ind w:left="1012"/>
        <w:rPr>
          <w:rFonts w:ascii="Segoe UI" w:hAnsi="Segoe UI" w:cs="Segoe UI"/>
          <w:sz w:val="20"/>
          <w:szCs w:val="20"/>
        </w:rPr>
      </w:pPr>
    </w:p>
    <w:p w14:paraId="3B5B9388" w14:textId="77777777" w:rsidR="00E27C55" w:rsidRPr="00C54284" w:rsidRDefault="00E27C55" w:rsidP="00E27C55">
      <w:pPr>
        <w:ind w:left="1012"/>
        <w:rPr>
          <w:rFonts w:ascii="Segoe UI" w:hAnsi="Segoe UI" w:cs="Segoe UI"/>
          <w:sz w:val="20"/>
          <w:szCs w:val="20"/>
        </w:rPr>
      </w:pPr>
    </w:p>
    <w:p w14:paraId="4337A637" w14:textId="77777777" w:rsidR="00E27C55" w:rsidRPr="00C54284" w:rsidRDefault="00E27C55" w:rsidP="00E27C55">
      <w:pPr>
        <w:pStyle w:val="Body"/>
        <w:numPr>
          <w:ilvl w:val="0"/>
          <w:numId w:val="26"/>
        </w:numPr>
        <w:rPr>
          <w:rFonts w:ascii="Segoe UI" w:hAnsi="Segoe UI" w:cs="Segoe UI"/>
          <w:b/>
        </w:rPr>
      </w:pPr>
      <w:r w:rsidRPr="00C54284">
        <w:rPr>
          <w:rFonts w:ascii="Segoe UI" w:hAnsi="Segoe UI" w:cs="Segoe UI"/>
          <w:b/>
        </w:rPr>
        <w:t>Upload Mail/Attachment</w:t>
      </w:r>
    </w:p>
    <w:p w14:paraId="48F075B4" w14:textId="77777777" w:rsidR="00E27C55" w:rsidRPr="00C54284" w:rsidRDefault="00E27C55" w:rsidP="00E27C55">
      <w:pPr>
        <w:pStyle w:val="ListParagraph"/>
        <w:ind w:left="1080"/>
        <w:rPr>
          <w:rFonts w:ascii="Segoe UI" w:hAnsi="Segoe UI" w:cs="Segoe UI"/>
          <w:sz w:val="20"/>
          <w:szCs w:val="20"/>
        </w:rPr>
      </w:pPr>
      <w:r w:rsidRPr="00C54284">
        <w:rPr>
          <w:rFonts w:ascii="Segoe UI" w:hAnsi="Segoe UI" w:cs="Segoe UI"/>
          <w:sz w:val="20"/>
          <w:szCs w:val="20"/>
        </w:rPr>
        <w:t xml:space="preserve">Law firm user can upload a mail or attachment directly from Outlook to matter library using drag and drop option. User can click on upload icon on tile </w:t>
      </w:r>
      <w:r w:rsidRPr="00C54284">
        <w:rPr>
          <w:rFonts w:ascii="Segoe UI" w:hAnsi="Segoe UI" w:cs="Segoe UI"/>
          <w:color w:val="000000"/>
          <w:sz w:val="20"/>
          <w:szCs w:val="20"/>
        </w:rPr>
        <w:t>and a popup appears on the screen with a list of all the attachments in the mail and the folder structure of respective matter library</w:t>
      </w:r>
      <w:r w:rsidRPr="00C54284">
        <w:rPr>
          <w:rFonts w:ascii="Segoe UI" w:hAnsi="Segoe UI" w:cs="Segoe UI"/>
          <w:sz w:val="20"/>
          <w:szCs w:val="20"/>
        </w:rPr>
        <w:t>. User can then drag and drop one of the items from the attachment’s list to corresponding folder on matter library to upload to SharePoint.</w:t>
      </w:r>
    </w:p>
    <w:p w14:paraId="4BE05F8B" w14:textId="77777777" w:rsidR="00366EFE" w:rsidRPr="00C54284" w:rsidRDefault="00934E45" w:rsidP="00794A6B">
      <w:pPr>
        <w:spacing w:line="240" w:lineRule="auto"/>
        <w:ind w:left="1080"/>
        <w:textAlignment w:val="center"/>
        <w:rPr>
          <w:rFonts w:ascii="Segoe UI" w:hAnsi="Segoe UI" w:cs="Segoe UI"/>
          <w:sz w:val="20"/>
          <w:szCs w:val="20"/>
        </w:rPr>
      </w:pPr>
      <w:r w:rsidRPr="00C54284">
        <w:rPr>
          <w:rFonts w:ascii="Segoe UI" w:hAnsi="Segoe UI" w:cs="Segoe UI"/>
          <w:sz w:val="20"/>
          <w:szCs w:val="20"/>
        </w:rPr>
        <w:t xml:space="preserve">Type </w:t>
      </w:r>
      <w:r w:rsidR="00D676B2" w:rsidRPr="00C54284">
        <w:rPr>
          <w:rFonts w:ascii="Segoe UI" w:hAnsi="Segoe UI" w:cs="Segoe UI"/>
          <w:sz w:val="20"/>
          <w:szCs w:val="20"/>
        </w:rPr>
        <w:t xml:space="preserve">of </w:t>
      </w:r>
      <w:r w:rsidRPr="00C54284">
        <w:rPr>
          <w:rFonts w:ascii="Segoe UI" w:hAnsi="Segoe UI" w:cs="Segoe UI"/>
          <w:sz w:val="20"/>
          <w:szCs w:val="20"/>
        </w:rPr>
        <w:t xml:space="preserve">the attachment can be identified by type icon present </w:t>
      </w:r>
      <w:r w:rsidR="00D676B2" w:rsidRPr="00C54284">
        <w:rPr>
          <w:rFonts w:ascii="Segoe UI" w:hAnsi="Segoe UI" w:cs="Segoe UI"/>
          <w:sz w:val="20"/>
          <w:szCs w:val="20"/>
        </w:rPr>
        <w:t>aside</w:t>
      </w:r>
      <w:r w:rsidRPr="00C54284">
        <w:rPr>
          <w:rFonts w:ascii="Segoe UI" w:hAnsi="Segoe UI" w:cs="Segoe UI"/>
          <w:sz w:val="20"/>
          <w:szCs w:val="20"/>
        </w:rPr>
        <w:t xml:space="preserve"> the attachment name.</w:t>
      </w:r>
      <w:r w:rsidR="00D676B2" w:rsidRPr="00C54284">
        <w:rPr>
          <w:rFonts w:ascii="Segoe UI" w:hAnsi="Segoe UI" w:cs="Segoe UI"/>
          <w:sz w:val="20"/>
          <w:szCs w:val="20"/>
        </w:rPr>
        <w:t xml:space="preserve"> A</w:t>
      </w:r>
      <w:r w:rsidR="00F939A8" w:rsidRPr="00C54284">
        <w:rPr>
          <w:rFonts w:ascii="Segoe UI" w:hAnsi="Segoe UI" w:cs="Segoe UI"/>
          <w:sz w:val="20"/>
          <w:szCs w:val="20"/>
        </w:rPr>
        <w:t>ttachments will be displayed in following order:</w:t>
      </w:r>
    </w:p>
    <w:p w14:paraId="79BE3993" w14:textId="77777777" w:rsidR="00F939A8" w:rsidRPr="00C54284" w:rsidRDefault="00F939A8" w:rsidP="00F939A8">
      <w:pPr>
        <w:numPr>
          <w:ilvl w:val="0"/>
          <w:numId w:val="204"/>
        </w:numPr>
        <w:tabs>
          <w:tab w:val="clear" w:pos="1080"/>
          <w:tab w:val="num" w:pos="1530"/>
        </w:tabs>
        <w:spacing w:line="240" w:lineRule="auto"/>
        <w:ind w:left="1800"/>
        <w:textAlignment w:val="center"/>
        <w:rPr>
          <w:rFonts w:ascii="Segoe UI" w:hAnsi="Segoe UI" w:cs="Segoe UI"/>
          <w:sz w:val="20"/>
          <w:szCs w:val="20"/>
        </w:rPr>
      </w:pPr>
      <w:r w:rsidRPr="00C54284">
        <w:rPr>
          <w:rFonts w:ascii="Segoe UI" w:hAnsi="Segoe UI" w:cs="Segoe UI"/>
          <w:sz w:val="20"/>
          <w:szCs w:val="20"/>
        </w:rPr>
        <w:t>Email (current email)</w:t>
      </w:r>
    </w:p>
    <w:p w14:paraId="11B3B3B1" w14:textId="77777777" w:rsidR="00F939A8" w:rsidRPr="00C54284" w:rsidRDefault="00F939A8" w:rsidP="00F939A8">
      <w:pPr>
        <w:numPr>
          <w:ilvl w:val="0"/>
          <w:numId w:val="204"/>
        </w:numPr>
        <w:tabs>
          <w:tab w:val="clear" w:pos="1080"/>
          <w:tab w:val="num" w:pos="1530"/>
        </w:tabs>
        <w:spacing w:line="240" w:lineRule="auto"/>
        <w:ind w:left="1800"/>
        <w:textAlignment w:val="center"/>
        <w:rPr>
          <w:rFonts w:ascii="Segoe UI" w:hAnsi="Segoe UI" w:cs="Segoe UI"/>
          <w:sz w:val="20"/>
          <w:szCs w:val="20"/>
        </w:rPr>
      </w:pPr>
      <w:r w:rsidRPr="00C54284">
        <w:rPr>
          <w:rFonts w:ascii="Segoe UI" w:hAnsi="Segoe UI" w:cs="Segoe UI"/>
          <w:sz w:val="20"/>
          <w:szCs w:val="20"/>
        </w:rPr>
        <w:t>Attachments (excluding images)</w:t>
      </w:r>
    </w:p>
    <w:p w14:paraId="3601475F" w14:textId="77777777" w:rsidR="00F939A8" w:rsidRPr="00C54284" w:rsidRDefault="00F939A8" w:rsidP="00F939A8">
      <w:pPr>
        <w:numPr>
          <w:ilvl w:val="0"/>
          <w:numId w:val="204"/>
        </w:numPr>
        <w:tabs>
          <w:tab w:val="clear" w:pos="1080"/>
          <w:tab w:val="num" w:pos="1530"/>
        </w:tabs>
        <w:spacing w:line="240" w:lineRule="auto"/>
        <w:ind w:left="1800"/>
        <w:textAlignment w:val="center"/>
        <w:rPr>
          <w:rFonts w:ascii="Segoe UI" w:hAnsi="Segoe UI" w:cs="Segoe UI"/>
          <w:sz w:val="20"/>
          <w:szCs w:val="20"/>
        </w:rPr>
      </w:pPr>
      <w:r w:rsidRPr="00C54284">
        <w:rPr>
          <w:rFonts w:ascii="Segoe UI" w:hAnsi="Segoe UI" w:cs="Segoe UI"/>
          <w:sz w:val="20"/>
          <w:szCs w:val="20"/>
        </w:rPr>
        <w:t>Images</w:t>
      </w:r>
    </w:p>
    <w:p w14:paraId="4950BA7F" w14:textId="77777777" w:rsidR="00910384" w:rsidRPr="00C54284" w:rsidRDefault="00910384" w:rsidP="00910384">
      <w:pPr>
        <w:ind w:left="1080"/>
        <w:rPr>
          <w:rFonts w:ascii="Segoe UI" w:hAnsi="Segoe UI" w:cs="Segoe UI"/>
          <w:sz w:val="20"/>
          <w:szCs w:val="20"/>
        </w:rPr>
      </w:pPr>
      <w:r w:rsidRPr="00C54284">
        <w:rPr>
          <w:rFonts w:ascii="Segoe UI" w:hAnsi="Segoe UI" w:cs="Segoe UI"/>
          <w:sz w:val="20"/>
          <w:szCs w:val="20"/>
        </w:rPr>
        <w:lastRenderedPageBreak/>
        <w:t>Matter Center also allows users to override any attachment/mail or can upload another version of attachment/mail (with timestamp getting appended to attachment/mail name) in matter library if attachment/mail is already present.</w:t>
      </w:r>
    </w:p>
    <w:p w14:paraId="390F8955" w14:textId="77777777" w:rsidR="00910384" w:rsidRPr="00C54284" w:rsidRDefault="00910384" w:rsidP="00910384">
      <w:pPr>
        <w:ind w:left="1080"/>
        <w:rPr>
          <w:rFonts w:ascii="Segoe UI" w:hAnsi="Segoe UI" w:cs="Segoe UI"/>
          <w:sz w:val="20"/>
          <w:szCs w:val="20"/>
        </w:rPr>
      </w:pPr>
      <w:r w:rsidRPr="00C54284">
        <w:rPr>
          <w:rFonts w:ascii="Segoe UI" w:hAnsi="Segoe UI" w:cs="Segoe UI"/>
          <w:sz w:val="20"/>
          <w:szCs w:val="20"/>
        </w:rPr>
        <w:t>This functionality will be configurable based on the value of a flag in resource file.</w:t>
      </w:r>
    </w:p>
    <w:p w14:paraId="24144AA3" w14:textId="0BAECCD1" w:rsidR="00910384" w:rsidRPr="00C54284" w:rsidRDefault="00910384" w:rsidP="00910384">
      <w:pPr>
        <w:ind w:left="1080"/>
        <w:rPr>
          <w:rFonts w:ascii="Segoe UI" w:hAnsi="Segoe UI" w:cs="Segoe UI"/>
          <w:sz w:val="20"/>
          <w:szCs w:val="20"/>
        </w:rPr>
      </w:pPr>
      <w:r w:rsidRPr="00C54284">
        <w:rPr>
          <w:rFonts w:ascii="Segoe UI" w:hAnsi="Segoe UI" w:cs="Segoe UI"/>
          <w:sz w:val="20"/>
          <w:szCs w:val="20"/>
        </w:rPr>
        <w:t>Based on the value of flag, we are showing 2 options (</w:t>
      </w:r>
      <w:r w:rsidR="008C5FAF">
        <w:rPr>
          <w:rFonts w:ascii="Segoe UI" w:hAnsi="Segoe UI" w:cs="Segoe UI"/>
          <w:sz w:val="20"/>
          <w:szCs w:val="20"/>
        </w:rPr>
        <w:t>Save as latest version</w:t>
      </w:r>
      <w:r w:rsidRPr="00C54284">
        <w:rPr>
          <w:rFonts w:ascii="Segoe UI" w:hAnsi="Segoe UI" w:cs="Segoe UI"/>
          <w:sz w:val="20"/>
          <w:szCs w:val="20"/>
        </w:rPr>
        <w:t>/</w:t>
      </w:r>
      <w:r w:rsidR="008C5FAF">
        <w:rPr>
          <w:rFonts w:ascii="Segoe UI" w:hAnsi="Segoe UI" w:cs="Segoe UI"/>
          <w:sz w:val="20"/>
          <w:szCs w:val="20"/>
        </w:rPr>
        <w:t>Cancel upload</w:t>
      </w:r>
      <w:r w:rsidRPr="00C54284">
        <w:rPr>
          <w:rFonts w:ascii="Segoe UI" w:hAnsi="Segoe UI" w:cs="Segoe UI"/>
          <w:sz w:val="20"/>
          <w:szCs w:val="20"/>
        </w:rPr>
        <w:t>) or 3 options (</w:t>
      </w:r>
      <w:r w:rsidR="008C5FAF">
        <w:rPr>
          <w:rFonts w:ascii="Segoe UI" w:hAnsi="Segoe UI" w:cs="Segoe UI"/>
          <w:sz w:val="20"/>
          <w:szCs w:val="20"/>
        </w:rPr>
        <w:t>Save as latest version</w:t>
      </w:r>
      <w:r w:rsidRPr="00C54284">
        <w:rPr>
          <w:rFonts w:ascii="Segoe UI" w:hAnsi="Segoe UI" w:cs="Segoe UI"/>
          <w:sz w:val="20"/>
          <w:szCs w:val="20"/>
        </w:rPr>
        <w:t>/</w:t>
      </w:r>
      <w:r w:rsidR="008C5FAF">
        <w:rPr>
          <w:rFonts w:ascii="Segoe UI" w:hAnsi="Segoe UI" w:cs="Segoe UI"/>
          <w:sz w:val="20"/>
          <w:szCs w:val="20"/>
        </w:rPr>
        <w:t>Append date to file name and save</w:t>
      </w:r>
      <w:r w:rsidRPr="00C54284">
        <w:rPr>
          <w:rFonts w:ascii="Segoe UI" w:hAnsi="Segoe UI" w:cs="Segoe UI"/>
          <w:sz w:val="20"/>
          <w:szCs w:val="20"/>
        </w:rPr>
        <w:t>/</w:t>
      </w:r>
      <w:r w:rsidR="008C5FAF">
        <w:rPr>
          <w:rFonts w:ascii="Segoe UI" w:hAnsi="Segoe UI" w:cs="Segoe UI"/>
          <w:sz w:val="20"/>
          <w:szCs w:val="20"/>
        </w:rPr>
        <w:t>Cancel upload</w:t>
      </w:r>
      <w:r w:rsidRPr="00C54284">
        <w:rPr>
          <w:rFonts w:ascii="Segoe UI" w:hAnsi="Segoe UI" w:cs="Segoe UI"/>
          <w:sz w:val="20"/>
          <w:szCs w:val="20"/>
        </w:rPr>
        <w:t>) in the overwrite message.</w:t>
      </w:r>
    </w:p>
    <w:p w14:paraId="39801101" w14:textId="77777777" w:rsidR="00910384" w:rsidRPr="00C54284" w:rsidRDefault="00910384" w:rsidP="00910384">
      <w:pPr>
        <w:ind w:left="1080"/>
        <w:rPr>
          <w:rFonts w:ascii="Segoe UI" w:hAnsi="Segoe UI" w:cs="Segoe UI"/>
          <w:sz w:val="20"/>
          <w:szCs w:val="20"/>
        </w:rPr>
      </w:pPr>
      <w:r w:rsidRPr="00C54284">
        <w:rPr>
          <w:rFonts w:ascii="Segoe UI" w:hAnsi="Segoe UI" w:cs="Segoe UI"/>
          <w:sz w:val="20"/>
          <w:szCs w:val="20"/>
        </w:rPr>
        <w:t>If the value of flag is set to “Email Only”, we will show 3 options to the users for email files (eml/msg) and 2 options for all other documents.</w:t>
      </w:r>
    </w:p>
    <w:p w14:paraId="01191947" w14:textId="77777777" w:rsidR="00910384" w:rsidRPr="00C54284" w:rsidRDefault="00910384" w:rsidP="00910384">
      <w:pPr>
        <w:ind w:left="1080"/>
        <w:rPr>
          <w:rFonts w:ascii="Segoe UI" w:hAnsi="Segoe UI" w:cs="Segoe UI"/>
          <w:sz w:val="20"/>
          <w:szCs w:val="20"/>
        </w:rPr>
      </w:pPr>
      <w:r w:rsidRPr="00C54284">
        <w:rPr>
          <w:rFonts w:ascii="Segoe UI" w:hAnsi="Segoe UI" w:cs="Segoe UI"/>
          <w:sz w:val="20"/>
          <w:szCs w:val="20"/>
        </w:rPr>
        <w:t>If the value of flag is set to “Document Only”, we will show 2 options to the users for email files (eml/msg) and 3 options for all other documents.</w:t>
      </w:r>
    </w:p>
    <w:p w14:paraId="3AEB57F7" w14:textId="77777777" w:rsidR="00910384" w:rsidRPr="00C54284" w:rsidRDefault="00910384" w:rsidP="00910384">
      <w:pPr>
        <w:ind w:left="1080"/>
        <w:rPr>
          <w:rFonts w:ascii="Segoe UI" w:hAnsi="Segoe UI" w:cs="Segoe UI"/>
          <w:sz w:val="20"/>
          <w:szCs w:val="20"/>
        </w:rPr>
      </w:pPr>
      <w:r w:rsidRPr="00C54284">
        <w:rPr>
          <w:rFonts w:ascii="Segoe UI" w:hAnsi="Segoe UI" w:cs="Segoe UI"/>
          <w:sz w:val="20"/>
          <w:szCs w:val="20"/>
        </w:rPr>
        <w:t>If the value of flag is set to “Both”, we will show 3 options to the users for all documents.</w:t>
      </w:r>
    </w:p>
    <w:p w14:paraId="719A67C9" w14:textId="77777777" w:rsidR="00910384" w:rsidRDefault="00910384" w:rsidP="00E27C55">
      <w:pPr>
        <w:pStyle w:val="ListParagraph"/>
        <w:ind w:left="1080"/>
        <w:rPr>
          <w:rFonts w:ascii="Segoe UI" w:hAnsi="Segoe UI" w:cs="Segoe UI"/>
          <w:sz w:val="20"/>
          <w:szCs w:val="20"/>
        </w:rPr>
      </w:pPr>
    </w:p>
    <w:p w14:paraId="03EA3D98" w14:textId="2A6E6ECE" w:rsidR="00CD3DBA" w:rsidRDefault="00CD3DBA" w:rsidP="00CD3DBA">
      <w:pPr>
        <w:ind w:left="1080"/>
        <w:rPr>
          <w:rFonts w:ascii="Segoe UI" w:hAnsi="Segoe UI" w:cs="Segoe UI"/>
          <w:sz w:val="20"/>
          <w:szCs w:val="20"/>
        </w:rPr>
      </w:pPr>
      <w:r>
        <w:rPr>
          <w:rFonts w:ascii="Segoe UI" w:hAnsi="Segoe UI" w:cs="Segoe UI"/>
          <w:sz w:val="20"/>
          <w:szCs w:val="20"/>
        </w:rPr>
        <w:t>While uploading an email or email files (eml/msg) Matter Center compares if file already exists in folder. Similar file is identified based on file size, file name, email subject, email from and email sent date</w:t>
      </w:r>
      <w:r w:rsidR="007B5D84">
        <w:rPr>
          <w:rFonts w:ascii="Segoe UI" w:hAnsi="Segoe UI" w:cs="Segoe UI"/>
          <w:sz w:val="20"/>
          <w:szCs w:val="20"/>
        </w:rPr>
        <w:t xml:space="preserve"> (+/- 1 min)</w:t>
      </w:r>
      <w:r>
        <w:rPr>
          <w:rFonts w:ascii="Segoe UI" w:hAnsi="Segoe UI" w:cs="Segoe UI"/>
          <w:sz w:val="20"/>
          <w:szCs w:val="20"/>
        </w:rPr>
        <w:t>. If similar email is found it displays a content check option as per the configuration in Matter Configurations list present in respective site collection.</w:t>
      </w:r>
    </w:p>
    <w:p w14:paraId="4C49B54D" w14:textId="77777777" w:rsidR="00CD3DBA" w:rsidRDefault="00CD3DBA" w:rsidP="00CD3DBA">
      <w:pPr>
        <w:ind w:left="1080"/>
        <w:rPr>
          <w:rFonts w:ascii="Segoe UI" w:hAnsi="Segoe UI" w:cs="Segoe UI"/>
          <w:sz w:val="20"/>
          <w:szCs w:val="20"/>
        </w:rPr>
      </w:pPr>
      <w:r>
        <w:rPr>
          <w:rFonts w:ascii="Segoe UI" w:hAnsi="Segoe UI" w:cs="Segoe UI"/>
          <w:sz w:val="20"/>
          <w:szCs w:val="20"/>
        </w:rPr>
        <w:t>Content check option allows user to compare the contents of the file being uploaded with contents of the existing file. After performing content check it notifies user about comparison result and allows options as mentioned above.</w:t>
      </w:r>
    </w:p>
    <w:p w14:paraId="2268BCA0" w14:textId="77777777" w:rsidR="00CD3DBA" w:rsidRPr="003A225B" w:rsidRDefault="00CD3DBA" w:rsidP="003A225B">
      <w:pPr>
        <w:rPr>
          <w:rFonts w:ascii="Segoe UI" w:hAnsi="Segoe UI" w:cs="Segoe UI"/>
          <w:sz w:val="20"/>
          <w:szCs w:val="20"/>
        </w:rPr>
      </w:pPr>
    </w:p>
    <w:p w14:paraId="2718F7E1" w14:textId="77777777" w:rsidR="00CD3DBA" w:rsidRPr="00C54284" w:rsidRDefault="00CD3DBA" w:rsidP="00E27C55">
      <w:pPr>
        <w:pStyle w:val="ListParagraph"/>
        <w:ind w:left="1080"/>
        <w:rPr>
          <w:rFonts w:ascii="Segoe UI" w:hAnsi="Segoe UI" w:cs="Segoe UI"/>
          <w:sz w:val="20"/>
          <w:szCs w:val="20"/>
        </w:rPr>
      </w:pPr>
    </w:p>
    <w:p w14:paraId="4B8C7325" w14:textId="77777777" w:rsidR="00E27C55" w:rsidRPr="00C54284" w:rsidRDefault="00E27C55" w:rsidP="00E27C55">
      <w:pPr>
        <w:pStyle w:val="ListParagraph"/>
        <w:ind w:left="1080"/>
        <w:rPr>
          <w:rFonts w:ascii="Segoe UI" w:hAnsi="Segoe UI" w:cs="Segoe UI"/>
          <w:sz w:val="20"/>
          <w:szCs w:val="20"/>
        </w:rPr>
      </w:pPr>
      <w:r w:rsidRPr="00C54284">
        <w:rPr>
          <w:rFonts w:ascii="Segoe UI" w:hAnsi="Segoe UI" w:cs="Segoe UI"/>
          <w:b/>
          <w:sz w:val="20"/>
          <w:szCs w:val="20"/>
        </w:rPr>
        <w:t>Note</w:t>
      </w:r>
      <w:r w:rsidRPr="00C54284">
        <w:rPr>
          <w:rFonts w:ascii="Segoe UI" w:hAnsi="Segoe UI" w:cs="Segoe UI"/>
          <w:sz w:val="20"/>
          <w:szCs w:val="20"/>
        </w:rPr>
        <w:t>: This functionality will not be available for users having read-only access on the matter library</w:t>
      </w:r>
    </w:p>
    <w:p w14:paraId="662A2649" w14:textId="77777777" w:rsidR="00E27C55" w:rsidRPr="00C54284" w:rsidRDefault="00E27C55" w:rsidP="00E27C55">
      <w:pPr>
        <w:pStyle w:val="ListParagraph"/>
        <w:ind w:left="1080"/>
        <w:rPr>
          <w:rFonts w:ascii="Segoe UI" w:hAnsi="Segoe UI" w:cs="Segoe UI"/>
          <w:sz w:val="20"/>
          <w:szCs w:val="20"/>
        </w:rPr>
      </w:pPr>
    </w:p>
    <w:p w14:paraId="7A0BA22C" w14:textId="77777777" w:rsidR="00E27C55" w:rsidRPr="00C54284" w:rsidRDefault="00E27C55" w:rsidP="00E27C55">
      <w:pPr>
        <w:pStyle w:val="ListParagraph"/>
        <w:ind w:left="1080"/>
        <w:rPr>
          <w:rFonts w:ascii="Segoe UI" w:hAnsi="Segoe UI" w:cs="Segoe UI"/>
          <w:sz w:val="20"/>
          <w:szCs w:val="20"/>
        </w:rPr>
      </w:pPr>
      <w:r w:rsidRPr="00C54284">
        <w:rPr>
          <w:rFonts w:ascii="Segoe UI" w:hAnsi="Segoe UI" w:cs="Segoe UI"/>
          <w:sz w:val="20"/>
          <w:szCs w:val="20"/>
        </w:rPr>
        <w:t>Flow for uploading mail/attachment through service page:</w:t>
      </w:r>
    </w:p>
    <w:p w14:paraId="2B596227" w14:textId="77777777" w:rsidR="00E27C55" w:rsidRPr="00C54284" w:rsidRDefault="00E27C55" w:rsidP="00E27C55">
      <w:pPr>
        <w:pStyle w:val="ListParagraph"/>
        <w:ind w:left="1080"/>
        <w:rPr>
          <w:rFonts w:ascii="Segoe UI" w:hAnsi="Segoe UI" w:cs="Segoe UI"/>
          <w:sz w:val="20"/>
          <w:szCs w:val="20"/>
        </w:rPr>
      </w:pPr>
    </w:p>
    <w:p w14:paraId="1F1748DD" w14:textId="77777777" w:rsidR="00E27C55" w:rsidRPr="00C54284" w:rsidRDefault="00E27C55" w:rsidP="00E27C55">
      <w:pPr>
        <w:pStyle w:val="ListParagraph"/>
        <w:ind w:left="1080"/>
        <w:rPr>
          <w:rFonts w:ascii="Segoe UI" w:hAnsi="Segoe UI" w:cs="Segoe UI"/>
        </w:rPr>
      </w:pPr>
      <w:r w:rsidRPr="00C54284">
        <w:rPr>
          <w:rFonts w:ascii="Segoe UI" w:hAnsi="Segoe UI" w:cs="Segoe UI"/>
        </w:rPr>
        <w:object w:dxaOrig="12255" w:dyaOrig="11131" w14:anchorId="2825B1B5">
          <v:shape id="_x0000_i1047" type="#_x0000_t75" style="width:468pt;height:424.5pt" o:ole="">
            <v:imagedata r:id="rId68" o:title=""/>
          </v:shape>
          <o:OLEObject Type="Embed" ProgID="Visio.Drawing.15" ShapeID="_x0000_i1047" DrawAspect="Content" ObjectID="_1509353807" r:id="rId69"/>
        </w:object>
      </w:r>
    </w:p>
    <w:p w14:paraId="5B52FFD4" w14:textId="2FD0A13B" w:rsidR="00E27C55" w:rsidRDefault="009F462F" w:rsidP="00E27C55">
      <w:pPr>
        <w:pStyle w:val="Body"/>
        <w:ind w:left="1080"/>
        <w:rPr>
          <w:rFonts w:ascii="Segoe UI" w:hAnsi="Segoe UI" w:cs="Segoe UI"/>
          <w:b/>
        </w:rPr>
      </w:pPr>
      <w:r w:rsidRPr="009F462F">
        <w:lastRenderedPageBreak/>
        <w:t xml:space="preserve"> </w:t>
      </w:r>
      <w:r>
        <w:object w:dxaOrig="27331" w:dyaOrig="17565" w14:anchorId="52D9EE73">
          <v:shape id="_x0000_i1048" type="#_x0000_t75" style="width:7in;height:324pt" o:ole="">
            <v:imagedata r:id="rId70" o:title=""/>
          </v:shape>
          <o:OLEObject Type="Embed" ProgID="Visio.Drawing.15" ShapeID="_x0000_i1048" DrawAspect="Content" ObjectID="_1509353808" r:id="rId71"/>
        </w:object>
      </w:r>
    </w:p>
    <w:p w14:paraId="2CF8096E" w14:textId="77777777" w:rsidR="00F51CC0" w:rsidRPr="00C54284" w:rsidRDefault="00F51CC0" w:rsidP="00E27C55">
      <w:pPr>
        <w:pStyle w:val="Body"/>
        <w:ind w:left="1080"/>
        <w:rPr>
          <w:rFonts w:ascii="Segoe UI" w:hAnsi="Segoe UI" w:cs="Segoe UI"/>
          <w:b/>
        </w:rPr>
      </w:pPr>
    </w:p>
    <w:p w14:paraId="1A2D550A" w14:textId="77777777" w:rsidR="00E27C55" w:rsidRPr="00C54284" w:rsidRDefault="00E27C55" w:rsidP="00E27C55">
      <w:pPr>
        <w:pStyle w:val="Body"/>
        <w:numPr>
          <w:ilvl w:val="0"/>
          <w:numId w:val="26"/>
        </w:numPr>
        <w:rPr>
          <w:rFonts w:ascii="Segoe UI" w:hAnsi="Segoe UI" w:cs="Segoe UI"/>
          <w:b/>
        </w:rPr>
      </w:pPr>
      <w:r w:rsidRPr="00C54284">
        <w:rPr>
          <w:rFonts w:ascii="Segoe UI" w:hAnsi="Segoe UI" w:cs="Segoe UI"/>
          <w:b/>
        </w:rPr>
        <w:t>Pinned Matter Section</w:t>
      </w:r>
    </w:p>
    <w:p w14:paraId="58241F1F" w14:textId="67B21E41" w:rsidR="00E27C55" w:rsidRPr="00C54284" w:rsidRDefault="00E27C55" w:rsidP="00E27C55">
      <w:pPr>
        <w:ind w:left="1080"/>
        <w:rPr>
          <w:rFonts w:ascii="Segoe UI" w:hAnsi="Segoe UI" w:cs="Segoe UI"/>
          <w:sz w:val="20"/>
          <w:szCs w:val="20"/>
        </w:rPr>
      </w:pPr>
      <w:r w:rsidRPr="00C54284">
        <w:rPr>
          <w:rFonts w:ascii="Segoe UI" w:hAnsi="Segoe UI" w:cs="Segoe UI"/>
          <w:sz w:val="20"/>
          <w:szCs w:val="20"/>
        </w:rPr>
        <w:t xml:space="preserve">Pinned Matters section shows all the matters </w:t>
      </w:r>
      <w:r w:rsidR="00484DA2" w:rsidRPr="00C54284">
        <w:rPr>
          <w:rFonts w:ascii="Segoe UI" w:hAnsi="Segoe UI" w:cs="Segoe UI"/>
          <w:sz w:val="20"/>
          <w:szCs w:val="20"/>
        </w:rPr>
        <w:t xml:space="preserve">that </w:t>
      </w:r>
      <w:r w:rsidR="0086479F" w:rsidRPr="00C54284">
        <w:rPr>
          <w:rFonts w:ascii="Segoe UI" w:hAnsi="Segoe UI" w:cs="Segoe UI"/>
          <w:sz w:val="20"/>
          <w:szCs w:val="20"/>
        </w:rPr>
        <w:t>are p</w:t>
      </w:r>
      <w:r w:rsidR="00484DA2" w:rsidRPr="00C54284">
        <w:rPr>
          <w:rFonts w:ascii="Segoe UI" w:hAnsi="Segoe UI" w:cs="Segoe UI"/>
          <w:sz w:val="20"/>
          <w:szCs w:val="20"/>
        </w:rPr>
        <w:t>inned by</w:t>
      </w:r>
      <w:r w:rsidR="0086479F" w:rsidRPr="00C54284">
        <w:rPr>
          <w:rFonts w:ascii="Segoe UI" w:hAnsi="Segoe UI" w:cs="Segoe UI"/>
          <w:sz w:val="20"/>
          <w:szCs w:val="20"/>
        </w:rPr>
        <w:t xml:space="preserve"> current user,</w:t>
      </w:r>
      <w:r w:rsidRPr="00C54284">
        <w:rPr>
          <w:rFonts w:ascii="Segoe UI" w:hAnsi="Segoe UI" w:cs="Segoe UI"/>
          <w:sz w:val="20"/>
          <w:szCs w:val="20"/>
        </w:rPr>
        <w:t xml:space="preserve"> it also provides an option to unpin matters from </w:t>
      </w:r>
      <w:r w:rsidR="00484DA2" w:rsidRPr="00C54284">
        <w:rPr>
          <w:rFonts w:ascii="Segoe UI" w:hAnsi="Segoe UI" w:cs="Segoe UI"/>
          <w:sz w:val="20"/>
          <w:szCs w:val="20"/>
        </w:rPr>
        <w:t>ECB control</w:t>
      </w:r>
      <w:r w:rsidRPr="00C54284">
        <w:rPr>
          <w:rFonts w:ascii="Segoe UI" w:hAnsi="Segoe UI" w:cs="Segoe UI"/>
          <w:sz w:val="20"/>
          <w:szCs w:val="20"/>
        </w:rPr>
        <w:t xml:space="preserve">. </w:t>
      </w:r>
    </w:p>
    <w:p w14:paraId="7CCAD4D4" w14:textId="77777777" w:rsidR="00E27C55" w:rsidRPr="00C54284" w:rsidRDefault="00E27C55" w:rsidP="00E27C55">
      <w:pPr>
        <w:ind w:left="1080"/>
        <w:rPr>
          <w:rFonts w:ascii="Segoe UI" w:hAnsi="Segoe UI" w:cs="Segoe UI"/>
          <w:sz w:val="20"/>
          <w:szCs w:val="20"/>
        </w:rPr>
      </w:pPr>
    </w:p>
    <w:p w14:paraId="0C53D0CA" w14:textId="77777777" w:rsidR="00E27C55" w:rsidRPr="00C54284" w:rsidRDefault="00E27C55" w:rsidP="00E27C55">
      <w:pPr>
        <w:ind w:left="1080"/>
        <w:rPr>
          <w:rFonts w:ascii="Segoe UI" w:hAnsi="Segoe UI" w:cs="Segoe UI"/>
          <w:sz w:val="20"/>
          <w:szCs w:val="20"/>
        </w:rPr>
      </w:pPr>
      <w:r w:rsidRPr="00C54284">
        <w:rPr>
          <w:rFonts w:ascii="Segoe UI" w:hAnsi="Segoe UI" w:cs="Segoe UI"/>
          <w:sz w:val="20"/>
          <w:szCs w:val="20"/>
        </w:rPr>
        <w:t>Service flow for fetching users pinned matters:</w:t>
      </w:r>
    </w:p>
    <w:p w14:paraId="067D8DF5" w14:textId="77777777" w:rsidR="00E27C55" w:rsidRPr="00C54284" w:rsidRDefault="00E27C55" w:rsidP="00E27C55">
      <w:pPr>
        <w:ind w:left="720"/>
        <w:rPr>
          <w:rFonts w:ascii="Segoe UI" w:hAnsi="Segoe UI" w:cs="Segoe UI"/>
        </w:rPr>
      </w:pPr>
      <w:r w:rsidRPr="00C54284">
        <w:rPr>
          <w:rFonts w:ascii="Segoe UI" w:hAnsi="Segoe UI" w:cs="Segoe UI"/>
        </w:rPr>
        <w:object w:dxaOrig="10185" w:dyaOrig="8971" w14:anchorId="491F3EA6">
          <v:shape id="_x0000_i1049" type="#_x0000_t75" style="width:7in;height:439.5pt" o:ole="">
            <v:imagedata r:id="rId72" o:title=""/>
          </v:shape>
          <o:OLEObject Type="Embed" ProgID="Visio.Drawing.15" ShapeID="_x0000_i1049" DrawAspect="Content" ObjectID="_1509353809" r:id="rId73"/>
        </w:object>
      </w:r>
    </w:p>
    <w:p w14:paraId="19BBA8CD" w14:textId="77777777" w:rsidR="00E27C55" w:rsidRPr="00C54284" w:rsidRDefault="00E27C55" w:rsidP="00E27C55">
      <w:pPr>
        <w:ind w:left="1156"/>
        <w:rPr>
          <w:rFonts w:ascii="Segoe UI" w:hAnsi="Segoe UI" w:cs="Segoe UI"/>
          <w:sz w:val="20"/>
          <w:szCs w:val="20"/>
        </w:rPr>
      </w:pPr>
    </w:p>
    <w:p w14:paraId="4F478E2C" w14:textId="77777777" w:rsidR="00E27C55" w:rsidRPr="00C54284" w:rsidRDefault="00E27C55" w:rsidP="00E27C55">
      <w:pPr>
        <w:ind w:left="1156"/>
        <w:rPr>
          <w:rFonts w:ascii="Segoe UI" w:hAnsi="Segoe UI" w:cs="Segoe UI"/>
          <w:sz w:val="20"/>
          <w:szCs w:val="20"/>
        </w:rPr>
      </w:pPr>
    </w:p>
    <w:p w14:paraId="072615B0" w14:textId="77777777" w:rsidR="00E27C55" w:rsidRPr="00C54284" w:rsidRDefault="00E27C55" w:rsidP="00E27C55">
      <w:pPr>
        <w:ind w:left="1156"/>
        <w:rPr>
          <w:rFonts w:ascii="Segoe UI" w:hAnsi="Segoe UI" w:cs="Segoe UI"/>
          <w:sz w:val="20"/>
          <w:szCs w:val="20"/>
        </w:rPr>
      </w:pPr>
      <w:r w:rsidRPr="00C54284">
        <w:rPr>
          <w:rFonts w:ascii="Segoe UI" w:hAnsi="Segoe UI" w:cs="Segoe UI"/>
          <w:sz w:val="20"/>
          <w:szCs w:val="20"/>
        </w:rPr>
        <w:t>Service flow for pinning a matter:</w:t>
      </w:r>
    </w:p>
    <w:p w14:paraId="5B1AC366" w14:textId="77777777" w:rsidR="00E27C55" w:rsidRPr="00C54284" w:rsidRDefault="00E27C55" w:rsidP="00E27C55">
      <w:pPr>
        <w:ind w:left="1156"/>
        <w:rPr>
          <w:rFonts w:ascii="Segoe UI" w:hAnsi="Segoe UI" w:cs="Segoe UI"/>
          <w:sz w:val="20"/>
          <w:szCs w:val="20"/>
        </w:rPr>
      </w:pPr>
    </w:p>
    <w:p w14:paraId="2CC6FE51" w14:textId="77777777" w:rsidR="00E27C55" w:rsidRPr="00C54284" w:rsidRDefault="00E27C55" w:rsidP="00E27C55">
      <w:pPr>
        <w:ind w:left="720"/>
        <w:rPr>
          <w:rFonts w:ascii="Segoe UI" w:hAnsi="Segoe UI" w:cs="Segoe UI"/>
          <w:sz w:val="20"/>
          <w:szCs w:val="20"/>
        </w:rPr>
      </w:pPr>
      <w:r w:rsidRPr="00C54284">
        <w:rPr>
          <w:rFonts w:ascii="Segoe UI" w:hAnsi="Segoe UI" w:cs="Segoe UI"/>
        </w:rPr>
        <w:object w:dxaOrig="10185" w:dyaOrig="10861" w14:anchorId="4EB35499">
          <v:shape id="_x0000_i1050" type="#_x0000_t75" style="width:7in;height:540pt" o:ole="">
            <v:imagedata r:id="rId74" o:title=""/>
          </v:shape>
          <o:OLEObject Type="Embed" ProgID="Visio.Drawing.15" ShapeID="_x0000_i1050" DrawAspect="Content" ObjectID="_1509353810" r:id="rId75"/>
        </w:object>
      </w:r>
    </w:p>
    <w:p w14:paraId="6917303B" w14:textId="77777777" w:rsidR="00E27C55" w:rsidRPr="00C54284" w:rsidRDefault="00E27C55" w:rsidP="00E27C55">
      <w:pPr>
        <w:ind w:left="1156"/>
        <w:rPr>
          <w:rFonts w:ascii="Segoe UI" w:hAnsi="Segoe UI" w:cs="Segoe UI"/>
          <w:sz w:val="20"/>
          <w:szCs w:val="20"/>
        </w:rPr>
      </w:pPr>
    </w:p>
    <w:p w14:paraId="39A23A39" w14:textId="77777777" w:rsidR="00E27C55" w:rsidRPr="00C54284" w:rsidRDefault="00E27C55" w:rsidP="00E27C55">
      <w:pPr>
        <w:ind w:left="1156"/>
        <w:rPr>
          <w:rFonts w:ascii="Segoe UI" w:hAnsi="Segoe UI" w:cs="Segoe UI"/>
          <w:sz w:val="20"/>
          <w:szCs w:val="20"/>
        </w:rPr>
      </w:pPr>
      <w:r w:rsidRPr="00C54284">
        <w:rPr>
          <w:rFonts w:ascii="Segoe UI" w:hAnsi="Segoe UI" w:cs="Segoe UI"/>
          <w:sz w:val="20"/>
          <w:szCs w:val="20"/>
        </w:rPr>
        <w:t>Service flow for unpinning a matter:</w:t>
      </w:r>
    </w:p>
    <w:p w14:paraId="1FA0810A" w14:textId="77777777" w:rsidR="00E27C55" w:rsidRPr="00C54284" w:rsidRDefault="00E27C55" w:rsidP="00E27C55">
      <w:pPr>
        <w:ind w:left="720"/>
        <w:rPr>
          <w:rFonts w:ascii="Segoe UI" w:hAnsi="Segoe UI" w:cs="Segoe UI"/>
        </w:rPr>
      </w:pPr>
      <w:r w:rsidRPr="00C54284">
        <w:rPr>
          <w:rFonts w:ascii="Segoe UI" w:hAnsi="Segoe UI" w:cs="Segoe UI"/>
        </w:rPr>
        <w:object w:dxaOrig="10365" w:dyaOrig="9780" w14:anchorId="50C159CE">
          <v:shape id="_x0000_i1051" type="#_x0000_t75" style="width:7in;height:475.5pt" o:ole="">
            <v:imagedata r:id="rId76" o:title=""/>
          </v:shape>
          <o:OLEObject Type="Embed" ProgID="Visio.Drawing.15" ShapeID="_x0000_i1051" DrawAspect="Content" ObjectID="_1509353811" r:id="rId77"/>
        </w:object>
      </w:r>
    </w:p>
    <w:p w14:paraId="6B83186C" w14:textId="77777777" w:rsidR="00E27C55" w:rsidRPr="00C54284" w:rsidRDefault="00E27C55" w:rsidP="00E27C55">
      <w:pPr>
        <w:ind w:left="720"/>
        <w:rPr>
          <w:rFonts w:ascii="Segoe UI" w:hAnsi="Segoe UI" w:cs="Segoe UI"/>
          <w:b/>
          <w:sz w:val="20"/>
          <w:szCs w:val="20"/>
        </w:rPr>
      </w:pPr>
    </w:p>
    <w:p w14:paraId="1F4CE57E" w14:textId="373F80AD" w:rsidR="00E27C55" w:rsidRPr="00C54284" w:rsidRDefault="00CA0F01" w:rsidP="00E27C55">
      <w:pPr>
        <w:pStyle w:val="ListParagraph"/>
        <w:numPr>
          <w:ilvl w:val="0"/>
          <w:numId w:val="26"/>
        </w:numPr>
        <w:rPr>
          <w:rFonts w:ascii="Segoe UI" w:hAnsi="Segoe UI" w:cs="Segoe UI"/>
          <w:b/>
          <w:sz w:val="20"/>
          <w:szCs w:val="20"/>
        </w:rPr>
      </w:pPr>
      <w:r w:rsidRPr="00C54284">
        <w:rPr>
          <w:rFonts w:ascii="Segoe UI" w:hAnsi="Segoe UI" w:cs="Segoe UI"/>
          <w:b/>
          <w:sz w:val="20"/>
          <w:szCs w:val="20"/>
        </w:rPr>
        <w:t>My</w:t>
      </w:r>
      <w:r w:rsidR="00E27C55" w:rsidRPr="00C54284">
        <w:rPr>
          <w:rFonts w:ascii="Segoe UI" w:hAnsi="Segoe UI" w:cs="Segoe UI"/>
          <w:b/>
          <w:sz w:val="20"/>
          <w:szCs w:val="20"/>
        </w:rPr>
        <w:t xml:space="preserve"> Matter Section</w:t>
      </w:r>
    </w:p>
    <w:p w14:paraId="707EA7A2" w14:textId="77777777" w:rsidR="00CA0F01" w:rsidRPr="00C54284" w:rsidRDefault="00CA0F01" w:rsidP="00B01BF0">
      <w:pPr>
        <w:pStyle w:val="ListParagraph"/>
        <w:ind w:left="1080"/>
        <w:rPr>
          <w:rFonts w:ascii="Segoe UI" w:hAnsi="Segoe UI" w:cs="Segoe UI"/>
          <w:b/>
          <w:sz w:val="20"/>
          <w:szCs w:val="20"/>
        </w:rPr>
      </w:pPr>
    </w:p>
    <w:p w14:paraId="4825E2E8" w14:textId="77777777" w:rsidR="00CA0F01" w:rsidRPr="00C54284" w:rsidRDefault="00CA0F01" w:rsidP="00B01BF0">
      <w:pPr>
        <w:pStyle w:val="ListParagraph"/>
        <w:ind w:left="1080"/>
        <w:rPr>
          <w:rFonts w:ascii="Segoe UI" w:hAnsi="Segoe UI" w:cs="Segoe UI"/>
          <w:sz w:val="20"/>
          <w:szCs w:val="20"/>
        </w:rPr>
      </w:pPr>
      <w:r w:rsidRPr="00C54284">
        <w:rPr>
          <w:rFonts w:ascii="Segoe UI" w:hAnsi="Segoe UI" w:cs="Segoe UI"/>
          <w:sz w:val="20"/>
          <w:szCs w:val="20"/>
        </w:rPr>
        <w:t>My Matter Section will display all the matter library which are assigned to user (i.e. The User is the Responsible Attorney for the matter or is included in the Team Members). The number of Matters displayed will be based on the screen resolution.</w:t>
      </w:r>
    </w:p>
    <w:p w14:paraId="21538569" w14:textId="77777777" w:rsidR="00E27C55" w:rsidRPr="00C54284" w:rsidRDefault="00E27C55" w:rsidP="00E27C55">
      <w:pPr>
        <w:pStyle w:val="ListParagraph"/>
        <w:ind w:left="1080"/>
        <w:rPr>
          <w:rFonts w:ascii="Segoe UI" w:hAnsi="Segoe UI" w:cs="Segoe UI"/>
          <w:sz w:val="20"/>
          <w:szCs w:val="20"/>
        </w:rPr>
      </w:pPr>
    </w:p>
    <w:p w14:paraId="1C31C1BF" w14:textId="77777777" w:rsidR="00E27C55" w:rsidRPr="00C54284" w:rsidRDefault="00E27C55" w:rsidP="00E27C55">
      <w:pPr>
        <w:ind w:left="720"/>
        <w:rPr>
          <w:rFonts w:ascii="Segoe UI" w:hAnsi="Segoe UI" w:cs="Segoe UI"/>
          <w:b/>
          <w:sz w:val="20"/>
          <w:szCs w:val="20"/>
        </w:rPr>
      </w:pPr>
      <w:r w:rsidRPr="00C54284">
        <w:rPr>
          <w:rFonts w:ascii="Segoe UI" w:hAnsi="Segoe UI" w:cs="Segoe UI"/>
        </w:rPr>
        <w:object w:dxaOrig="10185" w:dyaOrig="8970" w14:anchorId="249F2714">
          <v:shape id="_x0000_i1052" type="#_x0000_t75" style="width:7in;height:438.75pt" o:ole="">
            <v:imagedata r:id="rId78" o:title=""/>
          </v:shape>
          <o:OLEObject Type="Embed" ProgID="Visio.Drawing.15" ShapeID="_x0000_i1052" DrawAspect="Content" ObjectID="_1509353812" r:id="rId79"/>
        </w:object>
      </w:r>
    </w:p>
    <w:p w14:paraId="3BE2837F" w14:textId="77777777" w:rsidR="00E27C55" w:rsidRPr="00C54284" w:rsidRDefault="00E27C55" w:rsidP="00E27C55">
      <w:pPr>
        <w:ind w:left="720"/>
        <w:rPr>
          <w:rFonts w:ascii="Segoe UI" w:hAnsi="Segoe UI" w:cs="Segoe UI"/>
          <w:sz w:val="20"/>
          <w:szCs w:val="20"/>
        </w:rPr>
      </w:pPr>
      <w:r w:rsidRPr="00C54284">
        <w:rPr>
          <w:rFonts w:ascii="Segoe UI" w:hAnsi="Segoe UI" w:cs="Segoe UI"/>
          <w:b/>
          <w:sz w:val="20"/>
          <w:szCs w:val="20"/>
        </w:rPr>
        <w:t xml:space="preserve"> </w:t>
      </w:r>
      <w:r w:rsidRPr="00C54284">
        <w:rPr>
          <w:rFonts w:ascii="Segoe UI" w:hAnsi="Segoe UI" w:cs="Segoe UI"/>
          <w:sz w:val="20"/>
          <w:szCs w:val="20"/>
        </w:rPr>
        <w:t>Service flow for recent matter</w:t>
      </w:r>
    </w:p>
    <w:p w14:paraId="7BDB6112" w14:textId="77777777" w:rsidR="00E27C55" w:rsidRPr="00C54284" w:rsidRDefault="00E27C55" w:rsidP="00E27C55">
      <w:pPr>
        <w:ind w:left="720"/>
        <w:rPr>
          <w:rFonts w:ascii="Segoe UI" w:hAnsi="Segoe UI" w:cs="Segoe UI"/>
          <w:sz w:val="20"/>
          <w:szCs w:val="20"/>
        </w:rPr>
      </w:pPr>
    </w:p>
    <w:p w14:paraId="2A27E9C0" w14:textId="712B6952" w:rsidR="00E27C55" w:rsidRPr="00C54284" w:rsidDel="0056489E" w:rsidRDefault="00E27C55" w:rsidP="00E27C55">
      <w:pPr>
        <w:pStyle w:val="ListParagraph"/>
        <w:numPr>
          <w:ilvl w:val="0"/>
          <w:numId w:val="26"/>
        </w:numPr>
        <w:rPr>
          <w:del w:id="251" w:author="Saurabh Verma" w:date="2015-11-18T11:52:00Z"/>
          <w:rFonts w:ascii="Segoe UI" w:hAnsi="Segoe UI" w:cs="Segoe UI"/>
          <w:b/>
          <w:sz w:val="20"/>
          <w:szCs w:val="20"/>
        </w:rPr>
      </w:pPr>
      <w:del w:id="252" w:author="Saurabh Verma" w:date="2015-11-18T11:52:00Z">
        <w:r w:rsidRPr="00C54284" w:rsidDel="0056489E">
          <w:rPr>
            <w:rFonts w:ascii="Segoe UI" w:hAnsi="Segoe UI" w:cs="Segoe UI"/>
            <w:b/>
            <w:sz w:val="20"/>
            <w:szCs w:val="20"/>
          </w:rPr>
          <w:delText>Pin Search</w:delText>
        </w:r>
      </w:del>
    </w:p>
    <w:p w14:paraId="583F281D" w14:textId="726B5CAC" w:rsidR="00E27C55" w:rsidRPr="00C54284" w:rsidDel="0056489E" w:rsidRDefault="00E27C55" w:rsidP="00E27C55">
      <w:pPr>
        <w:spacing w:after="160" w:line="259" w:lineRule="auto"/>
        <w:ind w:left="1080"/>
        <w:rPr>
          <w:del w:id="253" w:author="Saurabh Verma" w:date="2015-11-18T11:52:00Z"/>
          <w:rFonts w:ascii="Segoe UI" w:hAnsi="Segoe UI" w:cs="Segoe UI"/>
        </w:rPr>
      </w:pPr>
      <w:del w:id="254" w:author="Saurabh Verma" w:date="2015-11-18T11:52:00Z">
        <w:r w:rsidRPr="00A34A12" w:rsidDel="0056489E">
          <w:rPr>
            <w:rFonts w:ascii="Segoe UI" w:hAnsi="Segoe UI" w:cs="Segoe UI"/>
            <w:sz w:val="20"/>
            <w:szCs w:val="20"/>
            <w:highlight w:val="yellow"/>
            <w:rPrChange w:id="255" w:author="Saurabh Verma" w:date="2015-11-18T11:16:00Z">
              <w:rPr>
                <w:rFonts w:ascii="Segoe UI" w:hAnsi="Segoe UI" w:cs="Segoe UI"/>
                <w:sz w:val="20"/>
                <w:szCs w:val="20"/>
              </w:rPr>
            </w:rPrChange>
          </w:rPr>
          <w:delText>On clicking, the Pin Search link allows user to save his search result depending on selected parameter into SharePoint List.</w:delText>
        </w:r>
        <w:r w:rsidRPr="00C54284" w:rsidDel="0056489E">
          <w:rPr>
            <w:rFonts w:ascii="Segoe UI" w:hAnsi="Segoe UI" w:cs="Segoe UI"/>
          </w:rPr>
          <w:delText xml:space="preserve"> </w:delText>
        </w:r>
      </w:del>
    </w:p>
    <w:p w14:paraId="09F2D7AD" w14:textId="0B9D6497" w:rsidR="00E27C55" w:rsidRPr="00C54284" w:rsidDel="0056489E" w:rsidRDefault="00E27C55" w:rsidP="00E27C55">
      <w:pPr>
        <w:spacing w:after="160" w:line="259" w:lineRule="auto"/>
        <w:ind w:left="1080"/>
        <w:rPr>
          <w:del w:id="256" w:author="Saurabh Verma" w:date="2015-11-18T11:52:00Z"/>
          <w:rFonts w:ascii="Segoe UI" w:hAnsi="Segoe UI" w:cs="Segoe UI"/>
        </w:rPr>
      </w:pPr>
      <w:del w:id="257" w:author="Saurabh Verma" w:date="2015-11-18T11:52:00Z">
        <w:r w:rsidRPr="00C54284" w:rsidDel="0056489E">
          <w:rPr>
            <w:rFonts w:ascii="Segoe UI" w:hAnsi="Segoe UI" w:cs="Segoe UI"/>
          </w:rPr>
          <w:object w:dxaOrig="9660" w:dyaOrig="16936" w14:anchorId="08AAEBAF">
            <v:shape id="_x0000_i1053" type="#_x0000_t75" style="width:366.75pt;height:612pt" o:ole="">
              <v:imagedata r:id="rId80" o:title=""/>
            </v:shape>
            <o:OLEObject Type="Embed" ProgID="Visio.Drawing.15" ShapeID="_x0000_i1053" DrawAspect="Content" ObjectID="_1509353813" r:id="rId81"/>
          </w:object>
        </w:r>
      </w:del>
    </w:p>
    <w:p w14:paraId="4448B3FB" w14:textId="3028AA6E" w:rsidR="00E27C55" w:rsidRPr="00C54284" w:rsidDel="0056489E" w:rsidRDefault="00E27C55" w:rsidP="00E27C55">
      <w:pPr>
        <w:spacing w:after="160" w:line="259" w:lineRule="auto"/>
        <w:ind w:left="1080"/>
        <w:rPr>
          <w:del w:id="258" w:author="Saurabh Verma" w:date="2015-11-18T11:52:00Z"/>
          <w:rFonts w:ascii="Segoe UI" w:hAnsi="Segoe UI" w:cs="Segoe UI"/>
          <w:sz w:val="20"/>
          <w:szCs w:val="20"/>
        </w:rPr>
      </w:pPr>
      <w:del w:id="259" w:author="Saurabh Verma" w:date="2015-11-18T11:52:00Z">
        <w:r w:rsidRPr="00C54284" w:rsidDel="0056489E">
          <w:rPr>
            <w:rFonts w:ascii="Segoe UI" w:hAnsi="Segoe UI" w:cs="Segoe UI"/>
            <w:sz w:val="20"/>
            <w:szCs w:val="20"/>
          </w:rPr>
          <w:delText>Service flow for Pin Search</w:delText>
        </w:r>
      </w:del>
    </w:p>
    <w:p w14:paraId="342D7D80" w14:textId="231F12EF" w:rsidR="00E27C55" w:rsidRPr="00C54284" w:rsidDel="0056489E" w:rsidRDefault="00E27C55" w:rsidP="00E27C55">
      <w:pPr>
        <w:spacing w:after="160" w:line="259" w:lineRule="auto"/>
        <w:ind w:left="1080"/>
        <w:rPr>
          <w:del w:id="260" w:author="Saurabh Verma" w:date="2015-11-18T11:52:00Z"/>
          <w:rFonts w:ascii="Segoe UI" w:hAnsi="Segoe UI" w:cs="Segoe UI"/>
        </w:rPr>
      </w:pPr>
    </w:p>
    <w:p w14:paraId="50345EC2" w14:textId="7A260D8C" w:rsidR="00E27C55" w:rsidRPr="00C54284" w:rsidDel="0056489E" w:rsidRDefault="00E27C55" w:rsidP="00E27C55">
      <w:pPr>
        <w:pStyle w:val="ListParagraph"/>
        <w:numPr>
          <w:ilvl w:val="0"/>
          <w:numId w:val="26"/>
        </w:numPr>
        <w:spacing w:after="160" w:line="259" w:lineRule="auto"/>
        <w:rPr>
          <w:del w:id="261" w:author="Saurabh Verma" w:date="2015-11-18T11:52:00Z"/>
          <w:rFonts w:ascii="Segoe UI" w:hAnsi="Segoe UI" w:cs="Segoe UI"/>
          <w:b/>
          <w:sz w:val="20"/>
          <w:szCs w:val="20"/>
        </w:rPr>
      </w:pPr>
      <w:del w:id="262" w:author="Saurabh Verma" w:date="2015-11-18T11:52:00Z">
        <w:r w:rsidRPr="00C54284" w:rsidDel="0056489E">
          <w:rPr>
            <w:rFonts w:ascii="Segoe UI" w:hAnsi="Segoe UI" w:cs="Segoe UI"/>
            <w:b/>
            <w:sz w:val="20"/>
            <w:szCs w:val="20"/>
          </w:rPr>
          <w:delText>Pinned Search</w:delText>
        </w:r>
      </w:del>
    </w:p>
    <w:p w14:paraId="0424085B" w14:textId="20E2B2F1" w:rsidR="00E27C55" w:rsidRPr="00A34A12" w:rsidDel="0056489E" w:rsidRDefault="00E27C55" w:rsidP="00E27C55">
      <w:pPr>
        <w:pStyle w:val="ListParagraph"/>
        <w:spacing w:after="160" w:line="259" w:lineRule="auto"/>
        <w:ind w:left="1080"/>
        <w:rPr>
          <w:del w:id="263" w:author="Saurabh Verma" w:date="2015-11-18T11:52:00Z"/>
          <w:rFonts w:ascii="Segoe UI" w:hAnsi="Segoe UI" w:cs="Segoe UI"/>
          <w:sz w:val="20"/>
          <w:szCs w:val="20"/>
          <w:highlight w:val="yellow"/>
          <w:rPrChange w:id="264" w:author="Saurabh Verma" w:date="2015-11-18T11:16:00Z">
            <w:rPr>
              <w:del w:id="265" w:author="Saurabh Verma" w:date="2015-11-18T11:52:00Z"/>
              <w:rFonts w:ascii="Segoe UI" w:hAnsi="Segoe UI" w:cs="Segoe UI"/>
              <w:sz w:val="20"/>
              <w:szCs w:val="20"/>
            </w:rPr>
          </w:rPrChange>
        </w:rPr>
      </w:pPr>
      <w:del w:id="266" w:author="Saurabh Verma" w:date="2015-11-18T11:52:00Z">
        <w:r w:rsidRPr="00A34A12" w:rsidDel="0056489E">
          <w:rPr>
            <w:rFonts w:ascii="Segoe UI" w:hAnsi="Segoe UI" w:cs="Segoe UI"/>
            <w:sz w:val="20"/>
            <w:szCs w:val="20"/>
            <w:highlight w:val="yellow"/>
            <w:rPrChange w:id="267" w:author="Saurabh Verma" w:date="2015-11-18T11:16:00Z">
              <w:rPr>
                <w:rFonts w:ascii="Segoe UI" w:hAnsi="Segoe UI" w:cs="Segoe UI"/>
                <w:sz w:val="20"/>
                <w:szCs w:val="20"/>
              </w:rPr>
            </w:rPrChange>
          </w:rPr>
          <w:delText>On clicking, Pinned Searches section displays a list of all the saved searches for the client.</w:delText>
        </w:r>
      </w:del>
    </w:p>
    <w:p w14:paraId="7561304C" w14:textId="0EFE8CE0" w:rsidR="00E27C55" w:rsidRPr="00C54284" w:rsidDel="0056489E" w:rsidRDefault="00E27C55" w:rsidP="00E27C55">
      <w:pPr>
        <w:pStyle w:val="ListParagraph"/>
        <w:spacing w:after="160" w:line="259" w:lineRule="auto"/>
        <w:ind w:left="1080"/>
        <w:rPr>
          <w:del w:id="268" w:author="Saurabh Verma" w:date="2015-11-18T11:52:00Z"/>
          <w:rFonts w:ascii="Segoe UI" w:hAnsi="Segoe UI" w:cs="Segoe UI"/>
          <w:sz w:val="20"/>
          <w:szCs w:val="20"/>
        </w:rPr>
      </w:pPr>
      <w:del w:id="269" w:author="Saurabh Verma" w:date="2015-11-18T11:52:00Z">
        <w:r w:rsidRPr="00A34A12" w:rsidDel="0056489E">
          <w:rPr>
            <w:rFonts w:ascii="Segoe UI" w:hAnsi="Segoe UI" w:cs="Segoe UI"/>
            <w:sz w:val="20"/>
            <w:szCs w:val="20"/>
            <w:highlight w:val="yellow"/>
            <w:rPrChange w:id="270" w:author="Saurabh Verma" w:date="2015-11-18T11:16:00Z">
              <w:rPr>
                <w:rFonts w:ascii="Segoe UI" w:hAnsi="Segoe UI" w:cs="Segoe UI"/>
                <w:sz w:val="20"/>
                <w:szCs w:val="20"/>
              </w:rPr>
            </w:rPrChange>
          </w:rPr>
          <w:delText>On clicking the search name, the user’s searches are fetched and if any Matter is present related to the search, it is displayed to the user.</w:delText>
        </w:r>
      </w:del>
    </w:p>
    <w:p w14:paraId="2C86B804" w14:textId="18B0AC88" w:rsidR="00E27C55" w:rsidRPr="00C54284" w:rsidDel="0056489E" w:rsidRDefault="00E27C55" w:rsidP="00E27C55">
      <w:pPr>
        <w:pStyle w:val="ListParagraph"/>
        <w:spacing w:after="160" w:line="259" w:lineRule="auto"/>
        <w:ind w:left="1080"/>
        <w:rPr>
          <w:del w:id="271" w:author="Saurabh Verma" w:date="2015-11-18T11:52:00Z"/>
          <w:rFonts w:ascii="Segoe UI" w:hAnsi="Segoe UI" w:cs="Segoe UI"/>
        </w:rPr>
      </w:pPr>
      <w:del w:id="272" w:author="Saurabh Verma" w:date="2015-11-18T11:52:00Z">
        <w:r w:rsidRPr="00C54284" w:rsidDel="0056489E">
          <w:rPr>
            <w:rFonts w:ascii="Segoe UI" w:hAnsi="Segoe UI" w:cs="Segoe UI"/>
          </w:rPr>
          <w:object w:dxaOrig="8671" w:dyaOrig="10335" w14:anchorId="20203BA5">
            <v:shape id="_x0000_i1054" type="#_x0000_t75" style="width:6in;height:518.25pt" o:ole="">
              <v:imagedata r:id="rId82" o:title=""/>
            </v:shape>
            <o:OLEObject Type="Embed" ProgID="Visio.Drawing.15" ShapeID="_x0000_i1054" DrawAspect="Content" ObjectID="_1509353814" r:id="rId83"/>
          </w:object>
        </w:r>
      </w:del>
    </w:p>
    <w:p w14:paraId="474E3437" w14:textId="4CD78951" w:rsidR="00E27C55" w:rsidRPr="00C54284" w:rsidDel="0056489E" w:rsidRDefault="00E27C55" w:rsidP="00E27C55">
      <w:pPr>
        <w:spacing w:after="160" w:line="259" w:lineRule="auto"/>
        <w:ind w:left="1080"/>
        <w:rPr>
          <w:del w:id="273" w:author="Saurabh Verma" w:date="2015-11-18T11:52:00Z"/>
          <w:rFonts w:ascii="Segoe UI" w:hAnsi="Segoe UI" w:cs="Segoe UI"/>
          <w:sz w:val="20"/>
          <w:szCs w:val="20"/>
        </w:rPr>
      </w:pPr>
      <w:del w:id="274" w:author="Saurabh Verma" w:date="2015-11-18T11:52:00Z">
        <w:r w:rsidRPr="00C54284" w:rsidDel="0056489E">
          <w:rPr>
            <w:rFonts w:ascii="Segoe UI" w:hAnsi="Segoe UI" w:cs="Segoe UI"/>
            <w:sz w:val="20"/>
            <w:szCs w:val="20"/>
          </w:rPr>
          <w:delText>Service flow for Pinned Search</w:delText>
        </w:r>
      </w:del>
    </w:p>
    <w:p w14:paraId="1E35F5C1" w14:textId="03BBB857" w:rsidR="00E27C55" w:rsidRPr="00C54284" w:rsidDel="0056489E" w:rsidRDefault="00E27C55" w:rsidP="00E27C55">
      <w:pPr>
        <w:pStyle w:val="ListParagraph"/>
        <w:spacing w:after="160" w:line="259" w:lineRule="auto"/>
        <w:ind w:left="1080"/>
        <w:rPr>
          <w:del w:id="275" w:author="Saurabh Verma" w:date="2015-11-18T11:52:00Z"/>
          <w:rFonts w:ascii="Segoe UI" w:hAnsi="Segoe UI" w:cs="Segoe UI"/>
          <w:sz w:val="20"/>
          <w:szCs w:val="20"/>
        </w:rPr>
      </w:pPr>
    </w:p>
    <w:p w14:paraId="1721A370" w14:textId="539B9D8C" w:rsidR="00E27C55" w:rsidRPr="00C54284" w:rsidDel="0056489E" w:rsidRDefault="00E27C55" w:rsidP="00E27C55">
      <w:pPr>
        <w:pStyle w:val="ListParagraph"/>
        <w:spacing w:after="160" w:line="259" w:lineRule="auto"/>
        <w:ind w:left="1080"/>
        <w:rPr>
          <w:del w:id="276" w:author="Saurabh Verma" w:date="2015-11-18T11:52:00Z"/>
          <w:rFonts w:ascii="Segoe UI" w:hAnsi="Segoe UI" w:cs="Segoe UI"/>
          <w:sz w:val="20"/>
          <w:szCs w:val="20"/>
        </w:rPr>
      </w:pPr>
    </w:p>
    <w:p w14:paraId="0087CD9E" w14:textId="13F7E9B1" w:rsidR="00E27C55" w:rsidRPr="00C54284" w:rsidDel="0056489E" w:rsidRDefault="00E27C55" w:rsidP="00E27C55">
      <w:pPr>
        <w:pStyle w:val="ListParagraph"/>
        <w:numPr>
          <w:ilvl w:val="0"/>
          <w:numId w:val="26"/>
        </w:numPr>
        <w:spacing w:after="160" w:line="259" w:lineRule="auto"/>
        <w:rPr>
          <w:del w:id="277" w:author="Saurabh Verma" w:date="2015-11-18T11:52:00Z"/>
          <w:rFonts w:ascii="Segoe UI" w:hAnsi="Segoe UI" w:cs="Segoe UI"/>
          <w:b/>
          <w:sz w:val="20"/>
          <w:szCs w:val="20"/>
        </w:rPr>
      </w:pPr>
      <w:del w:id="278" w:author="Saurabh Verma" w:date="2015-11-18T11:52:00Z">
        <w:r w:rsidRPr="00C54284" w:rsidDel="0056489E">
          <w:rPr>
            <w:rFonts w:ascii="Segoe UI" w:hAnsi="Segoe UI" w:cs="Segoe UI"/>
            <w:b/>
            <w:sz w:val="20"/>
            <w:szCs w:val="20"/>
          </w:rPr>
          <w:delText>Remove a Pinned Search</w:delText>
        </w:r>
      </w:del>
    </w:p>
    <w:p w14:paraId="74E7D646" w14:textId="55ADF3EC" w:rsidR="00E27C55" w:rsidRPr="00C54284" w:rsidDel="0056489E" w:rsidRDefault="00E27C55" w:rsidP="00E27C55">
      <w:pPr>
        <w:pStyle w:val="ListParagraph"/>
        <w:spacing w:after="160" w:line="259" w:lineRule="auto"/>
        <w:ind w:left="1080"/>
        <w:rPr>
          <w:del w:id="279" w:author="Saurabh Verma" w:date="2015-11-18T11:52:00Z"/>
          <w:rFonts w:ascii="Segoe UI" w:hAnsi="Segoe UI" w:cs="Segoe UI"/>
          <w:sz w:val="20"/>
          <w:szCs w:val="20"/>
        </w:rPr>
      </w:pPr>
      <w:del w:id="280" w:author="Saurabh Verma" w:date="2015-11-18T11:52:00Z">
        <w:r w:rsidRPr="00C54284" w:rsidDel="0056489E">
          <w:rPr>
            <w:rFonts w:ascii="Segoe UI" w:hAnsi="Segoe UI" w:cs="Segoe UI"/>
            <w:sz w:val="20"/>
            <w:szCs w:val="20"/>
          </w:rPr>
          <w:delText xml:space="preserve">On clicking, Pinned Searches List is updated and a Pinned Search is removed from the List. It is now not displayed to the user in the Pinned Search section. </w:delText>
        </w:r>
      </w:del>
    </w:p>
    <w:p w14:paraId="7D143E41" w14:textId="1A46D9A7" w:rsidR="00E27C55" w:rsidRPr="00C54284" w:rsidDel="0056489E" w:rsidRDefault="00E27C55" w:rsidP="00E27C55">
      <w:pPr>
        <w:pStyle w:val="ListParagraph"/>
        <w:spacing w:after="160" w:line="259" w:lineRule="auto"/>
        <w:ind w:left="1080"/>
        <w:rPr>
          <w:del w:id="281" w:author="Saurabh Verma" w:date="2015-11-18T11:52:00Z"/>
          <w:rFonts w:ascii="Segoe UI" w:hAnsi="Segoe UI" w:cs="Segoe UI"/>
          <w:sz w:val="20"/>
          <w:szCs w:val="20"/>
        </w:rPr>
      </w:pPr>
      <w:del w:id="282" w:author="Saurabh Verma" w:date="2015-11-18T11:52:00Z">
        <w:r w:rsidRPr="00C54284" w:rsidDel="0056489E">
          <w:rPr>
            <w:rFonts w:ascii="Segoe UI" w:hAnsi="Segoe UI" w:cs="Segoe UI"/>
          </w:rPr>
          <w:object w:dxaOrig="9765" w:dyaOrig="12360" w14:anchorId="0F9CDCB8">
            <v:shape id="_x0000_i1055" type="#_x0000_t75" style="width:489.75pt;height:546.75pt" o:ole="">
              <v:imagedata r:id="rId84" o:title=""/>
            </v:shape>
            <o:OLEObject Type="Embed" ProgID="Visio.Drawing.15" ShapeID="_x0000_i1055" DrawAspect="Content" ObjectID="_1509353815" r:id="rId85"/>
          </w:object>
        </w:r>
      </w:del>
    </w:p>
    <w:p w14:paraId="0CA52E8A" w14:textId="2B18A925" w:rsidR="00E27C55" w:rsidRPr="00C54284" w:rsidDel="0056489E" w:rsidRDefault="00E27C55" w:rsidP="00E27C55">
      <w:pPr>
        <w:spacing w:after="160" w:line="259" w:lineRule="auto"/>
        <w:ind w:left="1080"/>
        <w:rPr>
          <w:del w:id="283" w:author="Saurabh Verma" w:date="2015-11-18T11:52:00Z"/>
          <w:rFonts w:ascii="Segoe UI" w:hAnsi="Segoe UI" w:cs="Segoe UI"/>
          <w:sz w:val="20"/>
          <w:szCs w:val="20"/>
        </w:rPr>
      </w:pPr>
      <w:del w:id="284" w:author="Saurabh Verma" w:date="2015-11-18T11:52:00Z">
        <w:r w:rsidRPr="00C54284" w:rsidDel="0056489E">
          <w:rPr>
            <w:rFonts w:ascii="Segoe UI" w:hAnsi="Segoe UI" w:cs="Segoe UI"/>
            <w:sz w:val="20"/>
            <w:szCs w:val="20"/>
          </w:rPr>
          <w:delText>Service flow for removing a Pinned Search</w:delText>
        </w:r>
      </w:del>
    </w:p>
    <w:p w14:paraId="37F71F67" w14:textId="6C1DC33C" w:rsidR="00E27C55" w:rsidRPr="00C54284" w:rsidDel="0056489E" w:rsidRDefault="00E27C55" w:rsidP="00E27C55">
      <w:pPr>
        <w:pStyle w:val="ListParagraph"/>
        <w:spacing w:after="160" w:line="259" w:lineRule="auto"/>
        <w:ind w:left="1080"/>
        <w:rPr>
          <w:del w:id="285" w:author="Saurabh Verma" w:date="2015-11-18T11:52:00Z"/>
          <w:rFonts w:ascii="Segoe UI" w:hAnsi="Segoe UI" w:cs="Segoe UI"/>
          <w:sz w:val="20"/>
          <w:szCs w:val="20"/>
        </w:rPr>
      </w:pPr>
    </w:p>
    <w:p w14:paraId="1E7C7FE5" w14:textId="4CD7C9FC" w:rsidR="00E27C55" w:rsidRPr="00C54284" w:rsidDel="0056489E" w:rsidRDefault="00E27C55" w:rsidP="00E27C55">
      <w:pPr>
        <w:pStyle w:val="ListParagraph"/>
        <w:numPr>
          <w:ilvl w:val="0"/>
          <w:numId w:val="26"/>
        </w:numPr>
        <w:spacing w:after="160" w:line="259" w:lineRule="auto"/>
        <w:rPr>
          <w:del w:id="286" w:author="Saurabh Verma" w:date="2015-11-18T11:52:00Z"/>
          <w:rFonts w:ascii="Segoe UI" w:hAnsi="Segoe UI" w:cs="Segoe UI"/>
          <w:b/>
          <w:sz w:val="20"/>
          <w:szCs w:val="20"/>
        </w:rPr>
      </w:pPr>
      <w:del w:id="287" w:author="Saurabh Verma" w:date="2015-11-18T11:52:00Z">
        <w:r w:rsidRPr="00C54284" w:rsidDel="0056489E">
          <w:rPr>
            <w:rFonts w:ascii="Segoe UI" w:hAnsi="Segoe UI" w:cs="Segoe UI"/>
            <w:b/>
            <w:sz w:val="20"/>
            <w:szCs w:val="20"/>
          </w:rPr>
          <w:delText>Rename a Pinned Search</w:delText>
        </w:r>
      </w:del>
    </w:p>
    <w:p w14:paraId="294346FD" w14:textId="1EFA56CC" w:rsidR="00E27C55" w:rsidRPr="00C54284" w:rsidDel="0056489E" w:rsidRDefault="00E27C55" w:rsidP="00E27C55">
      <w:pPr>
        <w:pStyle w:val="ListParagraph"/>
        <w:spacing w:after="160" w:line="259" w:lineRule="auto"/>
        <w:ind w:left="1080"/>
        <w:rPr>
          <w:del w:id="288" w:author="Saurabh Verma" w:date="2015-11-18T11:52:00Z"/>
          <w:rFonts w:ascii="Segoe UI" w:hAnsi="Segoe UI" w:cs="Segoe UI"/>
          <w:sz w:val="20"/>
          <w:szCs w:val="20"/>
        </w:rPr>
      </w:pPr>
      <w:del w:id="289" w:author="Saurabh Verma" w:date="2015-11-18T11:52:00Z">
        <w:r w:rsidRPr="00A34A12" w:rsidDel="0056489E">
          <w:rPr>
            <w:rFonts w:ascii="Segoe UI" w:hAnsi="Segoe UI" w:cs="Segoe UI"/>
            <w:sz w:val="20"/>
            <w:szCs w:val="20"/>
            <w:highlight w:val="yellow"/>
            <w:rPrChange w:id="290" w:author="Saurabh Verma" w:date="2015-11-18T11:18:00Z">
              <w:rPr>
                <w:rFonts w:ascii="Segoe UI" w:hAnsi="Segoe UI" w:cs="Segoe UI"/>
                <w:sz w:val="20"/>
                <w:szCs w:val="20"/>
              </w:rPr>
            </w:rPrChange>
          </w:rPr>
          <w:delText>On clicking, user gets a textbox to enter the new name of the Pinned Search. On clicking the save option the Pinned Search is saved with the new name in the list.</w:delText>
        </w:r>
      </w:del>
    </w:p>
    <w:p w14:paraId="150726BD" w14:textId="35DC8C02" w:rsidR="00E27C55" w:rsidDel="0056489E" w:rsidRDefault="00E27C55" w:rsidP="00E27C55">
      <w:pPr>
        <w:spacing w:after="160" w:line="259" w:lineRule="auto"/>
        <w:ind w:left="1080"/>
        <w:rPr>
          <w:del w:id="291" w:author="Saurabh Verma" w:date="2015-11-18T11:52:00Z"/>
          <w:rFonts w:ascii="Segoe UI" w:hAnsi="Segoe UI" w:cs="Segoe UI"/>
          <w:sz w:val="20"/>
          <w:szCs w:val="20"/>
        </w:rPr>
      </w:pPr>
      <w:del w:id="292" w:author="Saurabh Verma" w:date="2015-11-18T11:52:00Z">
        <w:r w:rsidRPr="00C54284" w:rsidDel="0056489E">
          <w:rPr>
            <w:rFonts w:ascii="Segoe UI" w:hAnsi="Segoe UI" w:cs="Segoe UI"/>
          </w:rPr>
          <w:object w:dxaOrig="9765" w:dyaOrig="12360" w14:anchorId="0FCC4607">
            <v:shape id="_x0000_i1056" type="#_x0000_t75" style="width:489.75pt;height:546.75pt" o:ole="">
              <v:imagedata r:id="rId86" o:title=""/>
            </v:shape>
            <o:OLEObject Type="Embed" ProgID="Visio.Drawing.15" ShapeID="_x0000_i1056" DrawAspect="Content" ObjectID="_1509353816" r:id="rId87"/>
          </w:object>
        </w:r>
        <w:r w:rsidRPr="00C54284" w:rsidDel="0056489E">
          <w:rPr>
            <w:rFonts w:ascii="Segoe UI" w:hAnsi="Segoe UI" w:cs="Segoe UI"/>
            <w:sz w:val="20"/>
            <w:szCs w:val="20"/>
          </w:rPr>
          <w:delText xml:space="preserve"> Service flow for renaming a Pinned Search</w:delText>
        </w:r>
      </w:del>
    </w:p>
    <w:p w14:paraId="23846883" w14:textId="4BF9D29D" w:rsidR="00E6426B" w:rsidRPr="00C54284" w:rsidRDefault="00E6426B" w:rsidP="00A11434">
      <w:pPr>
        <w:pStyle w:val="ListParagraph"/>
        <w:numPr>
          <w:ilvl w:val="0"/>
          <w:numId w:val="26"/>
        </w:numPr>
        <w:spacing w:after="160" w:line="259" w:lineRule="auto"/>
        <w:rPr>
          <w:rFonts w:ascii="Segoe UI" w:hAnsi="Segoe UI" w:cs="Segoe UI"/>
          <w:sz w:val="20"/>
          <w:szCs w:val="20"/>
        </w:rPr>
      </w:pPr>
      <w:r w:rsidRPr="00C54284">
        <w:rPr>
          <w:rFonts w:ascii="Segoe UI" w:hAnsi="Segoe UI" w:cs="Segoe UI"/>
          <w:b/>
          <w:sz w:val="20"/>
          <w:szCs w:val="20"/>
        </w:rPr>
        <w:t>View Matter Details</w:t>
      </w:r>
    </w:p>
    <w:p w14:paraId="29AA2216" w14:textId="77777777" w:rsidR="00E6426B" w:rsidRDefault="00E6426B" w:rsidP="00E6426B">
      <w:pPr>
        <w:pStyle w:val="ListParagraph"/>
        <w:spacing w:after="160" w:line="259" w:lineRule="auto"/>
        <w:ind w:left="1710"/>
        <w:rPr>
          <w:rFonts w:ascii="Segoe UI" w:hAnsi="Segoe UI" w:cs="Segoe UI"/>
          <w:sz w:val="20"/>
          <w:szCs w:val="20"/>
        </w:rPr>
      </w:pPr>
      <w:r w:rsidRPr="00873651">
        <w:rPr>
          <w:rFonts w:ascii="Segoe UI" w:hAnsi="Segoe UI" w:cs="Segoe UI"/>
          <w:sz w:val="20"/>
          <w:szCs w:val="20"/>
        </w:rPr>
        <w:t>On clicking Matter name a fly out with matter details open up. The details consist of following</w:t>
      </w:r>
    </w:p>
    <w:p w14:paraId="7EEA7E2E" w14:textId="77777777" w:rsidR="00E6426B" w:rsidRPr="00C54284" w:rsidRDefault="00E6426B" w:rsidP="00E6426B">
      <w:pPr>
        <w:pStyle w:val="ListParagraph"/>
        <w:numPr>
          <w:ilvl w:val="2"/>
          <w:numId w:val="219"/>
        </w:numPr>
        <w:spacing w:after="160" w:line="259" w:lineRule="auto"/>
        <w:rPr>
          <w:rFonts w:ascii="Segoe UI" w:hAnsi="Segoe UI" w:cs="Segoe UI"/>
          <w:sz w:val="20"/>
          <w:szCs w:val="20"/>
        </w:rPr>
      </w:pPr>
      <w:r w:rsidRPr="00C54284">
        <w:rPr>
          <w:rFonts w:ascii="Segoe UI" w:hAnsi="Segoe UI" w:cs="Segoe UI"/>
          <w:sz w:val="20"/>
          <w:szCs w:val="20"/>
        </w:rPr>
        <w:t>Matter name which redirects to matter landing page (if exists) or document library</w:t>
      </w:r>
    </w:p>
    <w:p w14:paraId="04F7A2E6" w14:textId="77777777" w:rsidR="00E6426B" w:rsidRPr="00C54284" w:rsidRDefault="00E6426B" w:rsidP="00E6426B">
      <w:pPr>
        <w:pStyle w:val="ListParagraph"/>
        <w:numPr>
          <w:ilvl w:val="2"/>
          <w:numId w:val="219"/>
        </w:numPr>
        <w:spacing w:after="160" w:line="259" w:lineRule="auto"/>
        <w:rPr>
          <w:rFonts w:ascii="Segoe UI" w:hAnsi="Segoe UI" w:cs="Segoe UI"/>
          <w:sz w:val="20"/>
          <w:szCs w:val="20"/>
        </w:rPr>
      </w:pPr>
      <w:r>
        <w:rPr>
          <w:rFonts w:ascii="Segoe UI" w:hAnsi="Segoe UI" w:cs="Segoe UI"/>
          <w:sz w:val="20"/>
          <w:szCs w:val="20"/>
        </w:rPr>
        <w:t>Client name</w:t>
      </w:r>
    </w:p>
    <w:p w14:paraId="2B311285" w14:textId="77777777" w:rsidR="00E6426B" w:rsidRDefault="00E6426B" w:rsidP="00E6426B">
      <w:pPr>
        <w:pStyle w:val="ListParagraph"/>
        <w:numPr>
          <w:ilvl w:val="2"/>
          <w:numId w:val="219"/>
        </w:numPr>
        <w:spacing w:after="160" w:line="259" w:lineRule="auto"/>
        <w:rPr>
          <w:rFonts w:ascii="Segoe UI" w:hAnsi="Segoe UI" w:cs="Segoe UI"/>
          <w:sz w:val="20"/>
          <w:szCs w:val="20"/>
        </w:rPr>
      </w:pPr>
      <w:r>
        <w:rPr>
          <w:rFonts w:ascii="Segoe UI" w:hAnsi="Segoe UI" w:cs="Segoe UI"/>
          <w:sz w:val="20"/>
          <w:szCs w:val="20"/>
        </w:rPr>
        <w:t>Client Matter ID</w:t>
      </w:r>
    </w:p>
    <w:p w14:paraId="14A03E4D" w14:textId="77777777" w:rsidR="00E6426B" w:rsidRPr="00C54284" w:rsidRDefault="00E6426B" w:rsidP="00E6426B">
      <w:pPr>
        <w:pStyle w:val="ListParagraph"/>
        <w:numPr>
          <w:ilvl w:val="2"/>
          <w:numId w:val="219"/>
        </w:numPr>
        <w:spacing w:after="160" w:line="259" w:lineRule="auto"/>
        <w:rPr>
          <w:rFonts w:ascii="Segoe UI" w:hAnsi="Segoe UI" w:cs="Segoe UI"/>
          <w:sz w:val="20"/>
          <w:szCs w:val="20"/>
        </w:rPr>
      </w:pPr>
      <w:r>
        <w:rPr>
          <w:rFonts w:ascii="Segoe UI" w:hAnsi="Segoe UI" w:cs="Segoe UI"/>
          <w:sz w:val="20"/>
          <w:szCs w:val="20"/>
        </w:rPr>
        <w:t>Sub area of law</w:t>
      </w:r>
    </w:p>
    <w:p w14:paraId="6282DC79" w14:textId="77777777" w:rsidR="00E6426B" w:rsidRDefault="00E6426B" w:rsidP="00E6426B">
      <w:pPr>
        <w:pStyle w:val="ListParagraph"/>
        <w:numPr>
          <w:ilvl w:val="2"/>
          <w:numId w:val="219"/>
        </w:numPr>
        <w:spacing w:after="160" w:line="259" w:lineRule="auto"/>
        <w:rPr>
          <w:rFonts w:ascii="Segoe UI" w:hAnsi="Segoe UI" w:cs="Segoe UI"/>
          <w:sz w:val="20"/>
          <w:szCs w:val="20"/>
        </w:rPr>
      </w:pPr>
      <w:r>
        <w:rPr>
          <w:rFonts w:ascii="Segoe UI" w:hAnsi="Segoe UI" w:cs="Segoe UI"/>
          <w:sz w:val="20"/>
          <w:szCs w:val="20"/>
        </w:rPr>
        <w:t>R</w:t>
      </w:r>
      <w:r w:rsidRPr="00C54284">
        <w:rPr>
          <w:rFonts w:ascii="Segoe UI" w:hAnsi="Segoe UI" w:cs="Segoe UI"/>
          <w:sz w:val="20"/>
          <w:szCs w:val="20"/>
        </w:rPr>
        <w:t>esponsible attorney</w:t>
      </w:r>
    </w:p>
    <w:p w14:paraId="5150F941" w14:textId="77777777" w:rsidR="00E6426B" w:rsidRDefault="00E6426B" w:rsidP="00E6426B">
      <w:pPr>
        <w:pStyle w:val="ListParagraph"/>
        <w:numPr>
          <w:ilvl w:val="2"/>
          <w:numId w:val="219"/>
        </w:numPr>
        <w:spacing w:after="160" w:line="259" w:lineRule="auto"/>
        <w:rPr>
          <w:rFonts w:ascii="Segoe UI" w:hAnsi="Segoe UI" w:cs="Segoe UI"/>
          <w:sz w:val="20"/>
          <w:szCs w:val="20"/>
        </w:rPr>
      </w:pPr>
      <w:r>
        <w:rPr>
          <w:rFonts w:ascii="Segoe UI" w:hAnsi="Segoe UI" w:cs="Segoe UI"/>
          <w:sz w:val="20"/>
          <w:szCs w:val="20"/>
        </w:rPr>
        <w:t>If the app is open in word URL shown in textbox</w:t>
      </w:r>
    </w:p>
    <w:p w14:paraId="2A7710A6" w14:textId="77777777" w:rsidR="00E6426B" w:rsidRPr="00775E47" w:rsidRDefault="00E6426B" w:rsidP="00E6426B">
      <w:pPr>
        <w:pStyle w:val="ListParagraph"/>
        <w:numPr>
          <w:ilvl w:val="2"/>
          <w:numId w:val="219"/>
        </w:numPr>
        <w:spacing w:after="160" w:line="259" w:lineRule="auto"/>
        <w:rPr>
          <w:rFonts w:ascii="Segoe UI" w:hAnsi="Segoe UI" w:cs="Segoe UI"/>
          <w:sz w:val="20"/>
          <w:szCs w:val="20"/>
        </w:rPr>
      </w:pPr>
      <w:r>
        <w:rPr>
          <w:rFonts w:ascii="Segoe UI" w:hAnsi="Segoe UI" w:cs="Segoe UI"/>
          <w:sz w:val="20"/>
          <w:szCs w:val="20"/>
        </w:rPr>
        <w:t>If the app is open in outlook upload to matter button shown</w:t>
      </w:r>
    </w:p>
    <w:p w14:paraId="34C68892" w14:textId="77777777" w:rsidR="00E6426B" w:rsidRDefault="00E6426B" w:rsidP="00E6426B">
      <w:pPr>
        <w:spacing w:after="160" w:line="259" w:lineRule="auto"/>
        <w:ind w:left="1440"/>
        <w:rPr>
          <w:rFonts w:ascii="Segoe UI" w:hAnsi="Segoe UI" w:cs="Segoe UI"/>
          <w:sz w:val="20"/>
          <w:szCs w:val="20"/>
        </w:rPr>
      </w:pPr>
      <w:r>
        <w:rPr>
          <w:rFonts w:ascii="Segoe UI" w:hAnsi="Segoe UI" w:cs="Segoe UI"/>
          <w:sz w:val="20"/>
          <w:szCs w:val="20"/>
        </w:rPr>
        <w:t>For Word app:</w:t>
      </w:r>
    </w:p>
    <w:p w14:paraId="3F7221D4" w14:textId="77777777" w:rsidR="00E6426B" w:rsidRDefault="00E6426B" w:rsidP="00E6426B">
      <w:pPr>
        <w:spacing w:after="160" w:line="259" w:lineRule="auto"/>
        <w:ind w:left="1440"/>
        <w:rPr>
          <w:rFonts w:ascii="Segoe UI" w:hAnsi="Segoe UI" w:cs="Segoe UI"/>
          <w:sz w:val="20"/>
          <w:szCs w:val="20"/>
        </w:rPr>
      </w:pPr>
      <w:r>
        <w:rPr>
          <w:rFonts w:ascii="Segoe UI" w:hAnsi="Segoe UI" w:cs="Segoe UI"/>
          <w:sz w:val="20"/>
          <w:szCs w:val="20"/>
        </w:rPr>
        <w:tab/>
        <w:t>By coping matter library URL from text box user can save document to particular matter.</w:t>
      </w:r>
    </w:p>
    <w:p w14:paraId="1888A539" w14:textId="77777777" w:rsidR="00E6426B" w:rsidRDefault="00E6426B" w:rsidP="00E6426B">
      <w:pPr>
        <w:spacing w:after="160" w:line="259" w:lineRule="auto"/>
        <w:ind w:left="1440"/>
        <w:rPr>
          <w:rFonts w:ascii="Segoe UI" w:hAnsi="Segoe UI" w:cs="Segoe UI"/>
          <w:sz w:val="20"/>
          <w:szCs w:val="20"/>
        </w:rPr>
      </w:pPr>
      <w:r>
        <w:rPr>
          <w:rFonts w:ascii="Segoe UI" w:hAnsi="Segoe UI" w:cs="Segoe UI"/>
          <w:sz w:val="20"/>
          <w:szCs w:val="20"/>
        </w:rPr>
        <w:lastRenderedPageBreak/>
        <w:t>For Outlook app:</w:t>
      </w:r>
    </w:p>
    <w:p w14:paraId="4D374210" w14:textId="77777777" w:rsidR="00E6426B" w:rsidRDefault="00E6426B" w:rsidP="00E6426B">
      <w:pPr>
        <w:spacing w:after="160" w:line="259" w:lineRule="auto"/>
        <w:ind w:left="1440"/>
        <w:rPr>
          <w:rFonts w:ascii="Segoe UI" w:hAnsi="Segoe UI" w:cs="Segoe UI"/>
          <w:sz w:val="20"/>
          <w:szCs w:val="20"/>
        </w:rPr>
      </w:pPr>
      <w:r>
        <w:rPr>
          <w:rFonts w:ascii="Segoe UI" w:hAnsi="Segoe UI" w:cs="Segoe UI"/>
          <w:sz w:val="20"/>
          <w:szCs w:val="20"/>
        </w:rPr>
        <w:tab/>
        <w:t>On clicking Upload to matter button user can upload document to particular matter.</w:t>
      </w:r>
    </w:p>
    <w:p w14:paraId="7D1BEDF1" w14:textId="5BEE4F28" w:rsidR="00E6426B" w:rsidRPr="00C54284" w:rsidRDefault="00E6426B" w:rsidP="00E6426B">
      <w:pPr>
        <w:spacing w:after="160" w:line="259" w:lineRule="auto"/>
        <w:ind w:left="1080"/>
        <w:rPr>
          <w:rFonts w:ascii="Segoe UI" w:hAnsi="Segoe UI" w:cs="Segoe UI"/>
          <w:sz w:val="20"/>
          <w:szCs w:val="20"/>
        </w:rPr>
      </w:pPr>
      <w:r w:rsidRPr="00C54284">
        <w:rPr>
          <w:rFonts w:ascii="Segoe UI" w:hAnsi="Segoe UI" w:cs="Segoe UI"/>
        </w:rPr>
        <w:object w:dxaOrig="9555" w:dyaOrig="12360" w14:anchorId="52B5CCF3">
          <v:shape id="_x0000_i1057" type="#_x0000_t75" style="width:482.25pt;height:554.25pt" o:ole="">
            <v:imagedata r:id="rId88" o:title=""/>
          </v:shape>
          <o:OLEObject Type="Embed" ProgID="Visio.Drawing.15" ShapeID="_x0000_i1057" DrawAspect="Content" ObjectID="_1509353817" r:id="rId89"/>
        </w:object>
      </w:r>
    </w:p>
    <w:p w14:paraId="4E65D76F" w14:textId="77777777" w:rsidR="00E27C55" w:rsidRDefault="00E27C55" w:rsidP="00E27C55">
      <w:pPr>
        <w:pStyle w:val="ListParagraph"/>
        <w:spacing w:after="160" w:line="259" w:lineRule="auto"/>
        <w:ind w:left="1080"/>
        <w:rPr>
          <w:rFonts w:ascii="Segoe UI" w:hAnsi="Segoe UI" w:cs="Segoe UI"/>
          <w:b/>
          <w:sz w:val="20"/>
          <w:szCs w:val="20"/>
        </w:rPr>
      </w:pPr>
    </w:p>
    <w:p w14:paraId="359B9890" w14:textId="77777777" w:rsidR="009E24F1" w:rsidRDefault="009E24F1" w:rsidP="009E24F1">
      <w:pPr>
        <w:pStyle w:val="Body"/>
        <w:rPr>
          <w:rFonts w:ascii="Segoe UI" w:hAnsi="Segoe UI" w:cs="Segoe UI"/>
          <w:sz w:val="28"/>
        </w:rPr>
      </w:pPr>
    </w:p>
    <w:p w14:paraId="4547F9CD" w14:textId="51A46F99" w:rsidR="009E24F1" w:rsidRPr="00931C23" w:rsidRDefault="009E24F1" w:rsidP="0088376A">
      <w:pPr>
        <w:pStyle w:val="Heading30"/>
        <w:numPr>
          <w:ilvl w:val="2"/>
          <w:numId w:val="283"/>
        </w:numPr>
        <w:rPr>
          <w:rFonts w:ascii="Segoe UI" w:hAnsi="Segoe UI" w:cs="Segoe UI"/>
          <w:sz w:val="28"/>
        </w:rPr>
      </w:pPr>
      <w:bookmarkStart w:id="293" w:name="_Toc426022667"/>
      <w:r w:rsidRPr="00931C23">
        <w:rPr>
          <w:rFonts w:ascii="Segoe UI" w:hAnsi="Segoe UI" w:cs="Segoe UI"/>
          <w:b w:val="0"/>
          <w:sz w:val="28"/>
        </w:rPr>
        <w:t>Matter Landing Page</w:t>
      </w:r>
      <w:bookmarkEnd w:id="293"/>
    </w:p>
    <w:p w14:paraId="7E69A445" w14:textId="3682FB29" w:rsidR="009E24F1" w:rsidRDefault="00B77B6D" w:rsidP="009E24F1">
      <w:pPr>
        <w:pStyle w:val="Body"/>
        <w:rPr>
          <w:rFonts w:ascii="Segoe UI" w:hAnsi="Segoe UI" w:cs="Segoe UI"/>
        </w:rPr>
      </w:pPr>
      <w:r>
        <w:rPr>
          <w:rFonts w:ascii="Segoe UI" w:hAnsi="Segoe UI" w:cs="Segoe UI"/>
        </w:rPr>
        <w:t xml:space="preserve">Matter landing page provides dashboard view for all the details related to a matter. </w:t>
      </w:r>
      <w:r w:rsidR="0036314C" w:rsidRPr="0088376A">
        <w:rPr>
          <w:rFonts w:ascii="Segoe UI" w:hAnsi="Segoe UI" w:cs="Segoe UI"/>
        </w:rPr>
        <w:t xml:space="preserve">User </w:t>
      </w:r>
      <w:r w:rsidR="0036314C" w:rsidRPr="0036314C">
        <w:rPr>
          <w:rFonts w:ascii="Segoe UI" w:hAnsi="Segoe UI" w:cs="Segoe UI"/>
        </w:rPr>
        <w:t>can</w:t>
      </w:r>
      <w:r w:rsidR="004A6A00">
        <w:rPr>
          <w:rFonts w:ascii="Segoe UI" w:hAnsi="Segoe UI" w:cs="Segoe UI"/>
        </w:rPr>
        <w:t xml:space="preserve"> navigate to M</w:t>
      </w:r>
      <w:r w:rsidR="0036314C" w:rsidRPr="0088376A">
        <w:rPr>
          <w:rFonts w:ascii="Segoe UI" w:hAnsi="Segoe UI" w:cs="Segoe UI"/>
        </w:rPr>
        <w:t xml:space="preserve">atter landing page by </w:t>
      </w:r>
      <w:r w:rsidR="0054636E">
        <w:rPr>
          <w:rFonts w:ascii="Segoe UI" w:hAnsi="Segoe UI" w:cs="Segoe UI"/>
        </w:rPr>
        <w:t>selecting</w:t>
      </w:r>
      <w:r w:rsidR="0036314C" w:rsidRPr="0088376A">
        <w:rPr>
          <w:rFonts w:ascii="Segoe UI" w:hAnsi="Segoe UI" w:cs="Segoe UI"/>
        </w:rPr>
        <w:t xml:space="preserve"> </w:t>
      </w:r>
      <w:r w:rsidR="0036314C">
        <w:rPr>
          <w:rFonts w:ascii="Segoe UI" w:hAnsi="Segoe UI" w:cs="Segoe UI"/>
        </w:rPr>
        <w:t>“</w:t>
      </w:r>
      <w:r w:rsidR="0036314C" w:rsidRPr="0088376A">
        <w:rPr>
          <w:rFonts w:ascii="Segoe UI" w:hAnsi="Segoe UI" w:cs="Segoe UI"/>
        </w:rPr>
        <w:t>Go to Matter Sites</w:t>
      </w:r>
      <w:r w:rsidR="0036314C">
        <w:rPr>
          <w:rFonts w:ascii="Segoe UI" w:hAnsi="Segoe UI" w:cs="Segoe UI"/>
        </w:rPr>
        <w:t>”</w:t>
      </w:r>
      <w:r w:rsidR="0036314C" w:rsidRPr="0088376A">
        <w:rPr>
          <w:rFonts w:ascii="Segoe UI" w:hAnsi="Segoe UI" w:cs="Segoe UI"/>
        </w:rPr>
        <w:t xml:space="preserve"> option from ECB menu on Search Matter</w:t>
      </w:r>
      <w:r w:rsidR="004A6A00">
        <w:rPr>
          <w:rFonts w:ascii="Segoe UI" w:hAnsi="Segoe UI" w:cs="Segoe UI"/>
        </w:rPr>
        <w:t>s</w:t>
      </w:r>
      <w:r w:rsidR="00E5659A">
        <w:rPr>
          <w:rFonts w:ascii="Segoe UI" w:hAnsi="Segoe UI" w:cs="Segoe UI"/>
        </w:rPr>
        <w:t>/Document</w:t>
      </w:r>
      <w:r w:rsidR="004A6A00">
        <w:rPr>
          <w:rFonts w:ascii="Segoe UI" w:hAnsi="Segoe UI" w:cs="Segoe UI"/>
        </w:rPr>
        <w:t>s</w:t>
      </w:r>
      <w:r w:rsidR="0036314C" w:rsidRPr="0088376A">
        <w:rPr>
          <w:rFonts w:ascii="Segoe UI" w:hAnsi="Segoe UI" w:cs="Segoe UI"/>
        </w:rPr>
        <w:t xml:space="preserve"> app</w:t>
      </w:r>
      <w:r w:rsidR="004A6A00">
        <w:rPr>
          <w:rFonts w:ascii="Segoe UI" w:hAnsi="Segoe UI" w:cs="Segoe UI"/>
        </w:rPr>
        <w:t xml:space="preserve"> and also from Matters/Documents section on Web Dashboard.</w:t>
      </w:r>
    </w:p>
    <w:p w14:paraId="26A76B94" w14:textId="1638E670" w:rsidR="006C5C78" w:rsidRDefault="006C5C78" w:rsidP="009E24F1">
      <w:pPr>
        <w:pStyle w:val="Body"/>
        <w:rPr>
          <w:rFonts w:ascii="Segoe UI" w:hAnsi="Segoe UI" w:cs="Segoe UI"/>
        </w:rPr>
      </w:pPr>
      <w:r>
        <w:rPr>
          <w:rFonts w:ascii="Segoe UI" w:hAnsi="Segoe UI" w:cs="Segoe UI"/>
        </w:rPr>
        <w:t>Following features are available on Matter landing page,</w:t>
      </w:r>
    </w:p>
    <w:p w14:paraId="36F9034C" w14:textId="77777777" w:rsidR="004A6A00" w:rsidRPr="00E426E8" w:rsidRDefault="004A6A00" w:rsidP="004A6A00">
      <w:pPr>
        <w:pStyle w:val="Body"/>
        <w:numPr>
          <w:ilvl w:val="0"/>
          <w:numId w:val="235"/>
        </w:numPr>
        <w:rPr>
          <w:rFonts w:ascii="Segoe UI" w:hAnsi="Segoe UI" w:cs="Segoe UI"/>
          <w:b/>
        </w:rPr>
      </w:pPr>
      <w:r w:rsidRPr="00E426E8">
        <w:rPr>
          <w:rFonts w:ascii="Segoe UI" w:hAnsi="Segoe UI" w:cs="Segoe UI"/>
          <w:b/>
        </w:rPr>
        <w:t>Navigation</w:t>
      </w:r>
    </w:p>
    <w:p w14:paraId="0A005A4C" w14:textId="77777777" w:rsidR="004A6A00" w:rsidRDefault="004A6A00" w:rsidP="004A6A00">
      <w:pPr>
        <w:pStyle w:val="Body"/>
        <w:ind w:left="1080"/>
        <w:rPr>
          <w:rFonts w:ascii="Segoe UI" w:hAnsi="Segoe UI" w:cs="Segoe UI"/>
        </w:rPr>
      </w:pPr>
      <w:r>
        <w:rPr>
          <w:rFonts w:ascii="Segoe UI" w:hAnsi="Segoe UI" w:cs="Segoe UI"/>
        </w:rPr>
        <w:t>User can navigate to the following links using navigation header</w:t>
      </w:r>
    </w:p>
    <w:p w14:paraId="4A94C75D" w14:textId="77777777" w:rsidR="004A6A00" w:rsidRDefault="004A6A00" w:rsidP="004A6A00">
      <w:pPr>
        <w:pStyle w:val="Body"/>
        <w:numPr>
          <w:ilvl w:val="1"/>
          <w:numId w:val="235"/>
        </w:numPr>
        <w:rPr>
          <w:rFonts w:ascii="Segoe UI" w:hAnsi="Segoe UI" w:cs="Segoe UI"/>
        </w:rPr>
      </w:pPr>
      <w:r>
        <w:rPr>
          <w:rFonts w:ascii="Segoe UI" w:hAnsi="Segoe UI" w:cs="Segoe UI"/>
        </w:rPr>
        <w:t>Matters: It will redirect to My Matters section on Matter Center Home page</w:t>
      </w:r>
    </w:p>
    <w:p w14:paraId="48B105A3" w14:textId="77777777" w:rsidR="004A6A00" w:rsidRDefault="004A6A00" w:rsidP="004A6A00">
      <w:pPr>
        <w:pStyle w:val="Body"/>
        <w:numPr>
          <w:ilvl w:val="1"/>
          <w:numId w:val="235"/>
        </w:numPr>
        <w:rPr>
          <w:rFonts w:ascii="Segoe UI" w:hAnsi="Segoe UI" w:cs="Segoe UI"/>
        </w:rPr>
      </w:pPr>
      <w:r>
        <w:rPr>
          <w:rFonts w:ascii="Segoe UI" w:hAnsi="Segoe UI" w:cs="Segoe UI"/>
        </w:rPr>
        <w:t>Documents: It will redirect to My Documents section on Matter Center Home page</w:t>
      </w:r>
    </w:p>
    <w:p w14:paraId="2745AC8A" w14:textId="0600FA2D" w:rsidR="004A6A00" w:rsidRDefault="004A6A00" w:rsidP="0088376A">
      <w:pPr>
        <w:pStyle w:val="Body"/>
        <w:numPr>
          <w:ilvl w:val="1"/>
          <w:numId w:val="235"/>
        </w:numPr>
        <w:rPr>
          <w:rFonts w:ascii="Segoe UI" w:hAnsi="Segoe UI" w:cs="Segoe UI"/>
        </w:rPr>
      </w:pPr>
      <w:r>
        <w:rPr>
          <w:rFonts w:ascii="Segoe UI" w:hAnsi="Segoe UI" w:cs="Segoe UI"/>
        </w:rPr>
        <w:t>Settings: It will redirect to tenant level Settings page</w:t>
      </w:r>
    </w:p>
    <w:p w14:paraId="3F72ADA9" w14:textId="24405FE0" w:rsidR="00B77B6D" w:rsidRPr="0088376A" w:rsidRDefault="009D0BAD" w:rsidP="0088376A">
      <w:pPr>
        <w:pStyle w:val="Body"/>
        <w:numPr>
          <w:ilvl w:val="0"/>
          <w:numId w:val="235"/>
        </w:numPr>
        <w:rPr>
          <w:rFonts w:ascii="Segoe UI" w:hAnsi="Segoe UI" w:cs="Segoe UI"/>
          <w:b/>
        </w:rPr>
      </w:pPr>
      <w:r w:rsidRPr="0088376A">
        <w:rPr>
          <w:rFonts w:ascii="Segoe UI" w:hAnsi="Segoe UI" w:cs="Segoe UI"/>
          <w:b/>
        </w:rPr>
        <w:t>Team</w:t>
      </w:r>
      <w:r w:rsidR="00B77B6D" w:rsidRPr="0088376A">
        <w:rPr>
          <w:rFonts w:ascii="Segoe UI" w:hAnsi="Segoe UI" w:cs="Segoe UI"/>
          <w:b/>
        </w:rPr>
        <w:t xml:space="preserve"> Information</w:t>
      </w:r>
    </w:p>
    <w:p w14:paraId="2E22161D" w14:textId="77777777" w:rsidR="004A6A00" w:rsidRDefault="009D0BAD" w:rsidP="0088376A">
      <w:pPr>
        <w:pStyle w:val="Body"/>
        <w:ind w:left="1080"/>
        <w:rPr>
          <w:rFonts w:ascii="Segoe UI" w:hAnsi="Segoe UI" w:cs="Segoe UI"/>
        </w:rPr>
      </w:pPr>
      <w:r>
        <w:rPr>
          <w:rFonts w:ascii="Segoe UI" w:hAnsi="Segoe UI" w:cs="Segoe UI"/>
        </w:rPr>
        <w:t xml:space="preserve">User can see list of team members and </w:t>
      </w:r>
      <w:r w:rsidR="00763712">
        <w:rPr>
          <w:rFonts w:ascii="Segoe UI" w:hAnsi="Segoe UI" w:cs="Segoe UI"/>
        </w:rPr>
        <w:t xml:space="preserve">conflicted user from team flyout. </w:t>
      </w:r>
      <w:r>
        <w:rPr>
          <w:rFonts w:ascii="Segoe UI" w:hAnsi="Segoe UI" w:cs="Segoe UI"/>
        </w:rPr>
        <w:t>User can also add/edit members using manage user option on team flyout</w:t>
      </w:r>
    </w:p>
    <w:p w14:paraId="47E205EA" w14:textId="77777777" w:rsidR="004A6A00" w:rsidRPr="00E426E8" w:rsidRDefault="004A6A00" w:rsidP="004A6A00">
      <w:pPr>
        <w:pStyle w:val="Body"/>
        <w:numPr>
          <w:ilvl w:val="0"/>
          <w:numId w:val="235"/>
        </w:numPr>
        <w:rPr>
          <w:rFonts w:ascii="Segoe UI" w:hAnsi="Segoe UI" w:cs="Segoe UI"/>
          <w:b/>
        </w:rPr>
      </w:pPr>
      <w:r w:rsidRPr="00E426E8">
        <w:rPr>
          <w:rFonts w:ascii="Segoe UI" w:hAnsi="Segoe UI" w:cs="Segoe UI"/>
          <w:b/>
        </w:rPr>
        <w:t>Enterprise search</w:t>
      </w:r>
    </w:p>
    <w:p w14:paraId="4509B075" w14:textId="77777777" w:rsidR="004A6A00" w:rsidRPr="00E426E8" w:rsidRDefault="004A6A00" w:rsidP="004A6A00">
      <w:pPr>
        <w:pStyle w:val="Body"/>
        <w:ind w:left="1080"/>
        <w:rPr>
          <w:rFonts w:ascii="Segoe UI" w:hAnsi="Segoe UI" w:cs="Segoe UI"/>
          <w:color w:val="1E1E1E"/>
        </w:rPr>
      </w:pPr>
      <w:r>
        <w:rPr>
          <w:rFonts w:ascii="Segoe UI" w:hAnsi="Segoe UI" w:cs="Segoe UI"/>
          <w:color w:val="1E1E1E"/>
        </w:rPr>
        <w:t>Using enterprise search on header, user can search on tenant search page</w:t>
      </w:r>
    </w:p>
    <w:p w14:paraId="6CE6A9C2" w14:textId="6CB71D0A" w:rsidR="006150DD" w:rsidRDefault="006150DD" w:rsidP="0088376A">
      <w:pPr>
        <w:pStyle w:val="Body"/>
        <w:ind w:left="1080"/>
        <w:rPr>
          <w:rFonts w:ascii="Segoe UI" w:hAnsi="Segoe UI" w:cs="Segoe UI"/>
        </w:rPr>
      </w:pPr>
      <w:r>
        <w:rPr>
          <w:rFonts w:ascii="Segoe UI" w:hAnsi="Segoe UI" w:cs="Segoe UI"/>
        </w:rPr>
        <w:tab/>
      </w:r>
    </w:p>
    <w:p w14:paraId="1A5D32A1" w14:textId="6D19CC51" w:rsidR="00C55B2D" w:rsidRPr="0088376A" w:rsidRDefault="00C55B2D" w:rsidP="0088376A">
      <w:pPr>
        <w:pStyle w:val="Body"/>
        <w:numPr>
          <w:ilvl w:val="0"/>
          <w:numId w:val="235"/>
        </w:numPr>
        <w:rPr>
          <w:rFonts w:ascii="Segoe UI" w:hAnsi="Segoe UI" w:cs="Segoe UI"/>
          <w:b/>
          <w:color w:val="1E1E1E"/>
        </w:rPr>
      </w:pPr>
      <w:r w:rsidRPr="0088376A">
        <w:rPr>
          <w:rFonts w:ascii="Segoe UI" w:hAnsi="Segoe UI" w:cs="Segoe UI"/>
          <w:b/>
          <w:color w:val="1E1E1E"/>
        </w:rPr>
        <w:t>Pin / unpin matter</w:t>
      </w:r>
    </w:p>
    <w:p w14:paraId="7671215C" w14:textId="6892642D" w:rsidR="00C55B2D" w:rsidRPr="0088376A" w:rsidRDefault="009D0BAD" w:rsidP="0088376A">
      <w:pPr>
        <w:pStyle w:val="Body"/>
        <w:ind w:left="1080"/>
        <w:rPr>
          <w:rFonts w:ascii="Segoe UI" w:hAnsi="Segoe UI" w:cs="Segoe UI"/>
          <w:color w:val="1E1E1E"/>
        </w:rPr>
      </w:pPr>
      <w:r w:rsidRPr="0088376A">
        <w:rPr>
          <w:rFonts w:ascii="Segoe UI" w:hAnsi="Segoe UI" w:cs="Segoe UI"/>
          <w:color w:val="1E1E1E"/>
        </w:rPr>
        <w:t>User can pin/unpin matter using pin/unpin icon on matter landing page</w:t>
      </w:r>
    </w:p>
    <w:p w14:paraId="39AC35E6" w14:textId="503F8970" w:rsidR="00C55B2D" w:rsidRPr="0088376A" w:rsidRDefault="00C55B2D" w:rsidP="0088376A">
      <w:pPr>
        <w:pStyle w:val="Body"/>
        <w:numPr>
          <w:ilvl w:val="0"/>
          <w:numId w:val="235"/>
        </w:numPr>
        <w:rPr>
          <w:rFonts w:ascii="Segoe UI" w:hAnsi="Segoe UI" w:cs="Segoe UI"/>
          <w:b/>
          <w:color w:val="1E1E1E"/>
        </w:rPr>
      </w:pPr>
      <w:r w:rsidRPr="0088376A">
        <w:rPr>
          <w:rFonts w:ascii="Segoe UI" w:hAnsi="Segoe UI" w:cs="Segoe UI"/>
          <w:b/>
          <w:color w:val="1E1E1E"/>
        </w:rPr>
        <w:t>Go to OneNote</w:t>
      </w:r>
    </w:p>
    <w:p w14:paraId="66AAF333" w14:textId="07804CEA" w:rsidR="00253145" w:rsidRPr="0088376A" w:rsidRDefault="00C55B2D" w:rsidP="0088376A">
      <w:pPr>
        <w:pStyle w:val="Body"/>
        <w:ind w:left="1080"/>
        <w:rPr>
          <w:rFonts w:ascii="Segoe UI" w:hAnsi="Segoe UI" w:cs="Segoe UI"/>
          <w:color w:val="1E1E1E"/>
        </w:rPr>
      </w:pPr>
      <w:r w:rsidRPr="0088376A">
        <w:rPr>
          <w:rFonts w:ascii="Segoe UI" w:hAnsi="Segoe UI" w:cs="Segoe UI"/>
          <w:color w:val="1E1E1E"/>
        </w:rPr>
        <w:t>If OneNote exist for that matter then user will able to see Go to OneNote icon on matter landing page</w:t>
      </w:r>
      <w:r w:rsidR="00253145" w:rsidRPr="0088376A">
        <w:rPr>
          <w:rFonts w:ascii="Segoe UI" w:hAnsi="Segoe UI" w:cs="Segoe UI"/>
          <w:color w:val="1E1E1E"/>
        </w:rPr>
        <w:t>, By clicking on that icon new tab/window will open for</w:t>
      </w:r>
      <w:r w:rsidR="00763712" w:rsidRPr="0088376A">
        <w:rPr>
          <w:rFonts w:ascii="Segoe UI" w:hAnsi="Segoe UI" w:cs="Segoe UI"/>
          <w:color w:val="1E1E1E"/>
        </w:rPr>
        <w:t xml:space="preserve"> displaying</w:t>
      </w:r>
      <w:r w:rsidR="00253145" w:rsidRPr="0088376A">
        <w:rPr>
          <w:rFonts w:ascii="Segoe UI" w:hAnsi="Segoe UI" w:cs="Segoe UI"/>
          <w:color w:val="1E1E1E"/>
        </w:rPr>
        <w:t xml:space="preserve"> OneNote</w:t>
      </w:r>
    </w:p>
    <w:p w14:paraId="05F7ECAE" w14:textId="10FFA2C8" w:rsidR="000567FA" w:rsidRPr="0088376A" w:rsidRDefault="000567FA" w:rsidP="0088376A">
      <w:pPr>
        <w:pStyle w:val="Body"/>
        <w:numPr>
          <w:ilvl w:val="0"/>
          <w:numId w:val="235"/>
        </w:numPr>
        <w:rPr>
          <w:rFonts w:ascii="Segoe UI" w:hAnsi="Segoe UI" w:cs="Segoe UI"/>
          <w:b/>
          <w:color w:val="1E1E1E"/>
        </w:rPr>
      </w:pPr>
      <w:r w:rsidRPr="0088376A">
        <w:rPr>
          <w:rFonts w:ascii="Segoe UI" w:hAnsi="Segoe UI" w:cs="Segoe UI"/>
          <w:b/>
          <w:color w:val="1E1E1E"/>
        </w:rPr>
        <w:t>Matter Profile</w:t>
      </w:r>
    </w:p>
    <w:p w14:paraId="4E6B99FF" w14:textId="41D7A799" w:rsidR="000567FA" w:rsidRPr="0088376A" w:rsidRDefault="000567FA" w:rsidP="0088376A">
      <w:pPr>
        <w:pStyle w:val="Body"/>
        <w:ind w:left="1080"/>
        <w:rPr>
          <w:rFonts w:ascii="Segoe UI" w:hAnsi="Segoe UI" w:cs="Segoe UI"/>
          <w:color w:val="1E1E1E"/>
        </w:rPr>
      </w:pPr>
      <w:r w:rsidRPr="0088376A">
        <w:rPr>
          <w:rFonts w:ascii="Segoe UI" w:hAnsi="Segoe UI" w:cs="Segoe UI"/>
          <w:color w:val="1E1E1E"/>
        </w:rPr>
        <w:t>On page load call is made to get matter related data on page</w:t>
      </w:r>
    </w:p>
    <w:p w14:paraId="3A148FA6" w14:textId="637D3A4D" w:rsidR="000567FA" w:rsidRPr="0088376A" w:rsidRDefault="000567FA" w:rsidP="0088376A">
      <w:pPr>
        <w:pStyle w:val="Body"/>
        <w:ind w:left="1080"/>
        <w:rPr>
          <w:rFonts w:ascii="Segoe UI" w:hAnsi="Segoe UI" w:cs="Segoe UI"/>
          <w:color w:val="1E1E1E"/>
        </w:rPr>
      </w:pPr>
      <w:r w:rsidRPr="0088376A">
        <w:rPr>
          <w:rFonts w:ascii="Segoe UI" w:hAnsi="Segoe UI" w:cs="Segoe UI"/>
          <w:color w:val="1E1E1E"/>
        </w:rPr>
        <w:t>Matter profile section display</w:t>
      </w:r>
      <w:r w:rsidR="00763712" w:rsidRPr="0088376A">
        <w:rPr>
          <w:rFonts w:ascii="Segoe UI" w:hAnsi="Segoe UI" w:cs="Segoe UI"/>
          <w:color w:val="1E1E1E"/>
        </w:rPr>
        <w:t>s</w:t>
      </w:r>
      <w:r w:rsidRPr="0088376A">
        <w:rPr>
          <w:rFonts w:ascii="Segoe UI" w:hAnsi="Segoe UI" w:cs="Segoe UI"/>
          <w:color w:val="1E1E1E"/>
        </w:rPr>
        <w:t xml:space="preserve"> following fields</w:t>
      </w:r>
      <w:r w:rsidR="00763712" w:rsidRPr="0088376A">
        <w:rPr>
          <w:rFonts w:ascii="Segoe UI" w:hAnsi="Segoe UI" w:cs="Segoe UI"/>
          <w:color w:val="1E1E1E"/>
        </w:rPr>
        <w:t>,</w:t>
      </w:r>
    </w:p>
    <w:p w14:paraId="09457FB0" w14:textId="6CB44B99" w:rsidR="000567FA" w:rsidRPr="0088376A" w:rsidRDefault="000567FA" w:rsidP="0088376A">
      <w:pPr>
        <w:pStyle w:val="Body"/>
        <w:numPr>
          <w:ilvl w:val="1"/>
          <w:numId w:val="235"/>
        </w:numPr>
        <w:rPr>
          <w:rFonts w:ascii="Segoe UI" w:hAnsi="Segoe UI" w:cs="Segoe UI"/>
          <w:color w:val="1E1E1E"/>
        </w:rPr>
      </w:pPr>
      <w:r w:rsidRPr="0088376A">
        <w:rPr>
          <w:rFonts w:ascii="Segoe UI" w:hAnsi="Segoe UI" w:cs="Segoe UI"/>
          <w:color w:val="1E1E1E"/>
        </w:rPr>
        <w:t>Client Name</w:t>
      </w:r>
    </w:p>
    <w:p w14:paraId="1C185652" w14:textId="1C07D022" w:rsidR="000567FA" w:rsidRPr="0088376A" w:rsidRDefault="000567FA" w:rsidP="0088376A">
      <w:pPr>
        <w:pStyle w:val="Body"/>
        <w:numPr>
          <w:ilvl w:val="1"/>
          <w:numId w:val="235"/>
        </w:numPr>
        <w:rPr>
          <w:rFonts w:ascii="Segoe UI" w:hAnsi="Segoe UI" w:cs="Segoe UI"/>
          <w:color w:val="1E1E1E"/>
        </w:rPr>
      </w:pPr>
      <w:r w:rsidRPr="0088376A">
        <w:rPr>
          <w:rFonts w:ascii="Segoe UI" w:hAnsi="Segoe UI" w:cs="Segoe UI"/>
          <w:color w:val="1E1E1E"/>
        </w:rPr>
        <w:t>Client &amp; Matter ID</w:t>
      </w:r>
    </w:p>
    <w:p w14:paraId="32CA756E" w14:textId="60670355" w:rsidR="000567FA" w:rsidRPr="0088376A" w:rsidRDefault="000567FA" w:rsidP="0088376A">
      <w:pPr>
        <w:pStyle w:val="Body"/>
        <w:numPr>
          <w:ilvl w:val="1"/>
          <w:numId w:val="235"/>
        </w:numPr>
        <w:rPr>
          <w:rFonts w:ascii="Segoe UI" w:hAnsi="Segoe UI" w:cs="Segoe UI"/>
          <w:color w:val="1E1E1E"/>
        </w:rPr>
      </w:pPr>
      <w:r w:rsidRPr="0088376A">
        <w:rPr>
          <w:rFonts w:ascii="Segoe UI" w:hAnsi="Segoe UI" w:cs="Segoe UI"/>
          <w:color w:val="1E1E1E"/>
        </w:rPr>
        <w:t xml:space="preserve">Practice Group (separated by </w:t>
      </w:r>
      <w:r w:rsidR="00A60FE2">
        <w:rPr>
          <w:rFonts w:ascii="Segoe UI" w:hAnsi="Segoe UI" w:cs="Segoe UI"/>
          <w:color w:val="1E1E1E"/>
        </w:rPr>
        <w:t>semicolon)</w:t>
      </w:r>
    </w:p>
    <w:p w14:paraId="72C873A7" w14:textId="3E905252" w:rsidR="000567FA" w:rsidRPr="0088376A" w:rsidRDefault="000567FA" w:rsidP="0088376A">
      <w:pPr>
        <w:pStyle w:val="Body"/>
        <w:numPr>
          <w:ilvl w:val="1"/>
          <w:numId w:val="235"/>
        </w:numPr>
        <w:rPr>
          <w:rFonts w:ascii="Segoe UI" w:hAnsi="Segoe UI" w:cs="Segoe UI"/>
          <w:color w:val="1E1E1E"/>
        </w:rPr>
      </w:pPr>
      <w:r w:rsidRPr="0088376A">
        <w:rPr>
          <w:rFonts w:ascii="Segoe UI" w:hAnsi="Segoe UI" w:cs="Segoe UI"/>
          <w:color w:val="1E1E1E"/>
        </w:rPr>
        <w:t xml:space="preserve">Area of low (separated by </w:t>
      </w:r>
      <w:r w:rsidR="00A60FE2">
        <w:rPr>
          <w:rFonts w:ascii="Segoe UI" w:hAnsi="Segoe UI" w:cs="Segoe UI"/>
          <w:color w:val="1E1E1E"/>
        </w:rPr>
        <w:t>semicolon</w:t>
      </w:r>
      <w:r w:rsidRPr="0088376A">
        <w:rPr>
          <w:rFonts w:ascii="Segoe UI" w:hAnsi="Segoe UI" w:cs="Segoe UI"/>
          <w:color w:val="1E1E1E"/>
        </w:rPr>
        <w:t>)</w:t>
      </w:r>
    </w:p>
    <w:p w14:paraId="5EDD0681" w14:textId="08F403EC" w:rsidR="000567FA" w:rsidRPr="0088376A" w:rsidRDefault="000567FA" w:rsidP="0088376A">
      <w:pPr>
        <w:pStyle w:val="Body"/>
        <w:numPr>
          <w:ilvl w:val="1"/>
          <w:numId w:val="235"/>
        </w:numPr>
        <w:rPr>
          <w:rFonts w:ascii="Segoe UI" w:hAnsi="Segoe UI" w:cs="Segoe UI"/>
          <w:color w:val="1E1E1E"/>
        </w:rPr>
      </w:pPr>
      <w:r w:rsidRPr="0088376A">
        <w:rPr>
          <w:rFonts w:ascii="Segoe UI" w:hAnsi="Segoe UI" w:cs="Segoe UI"/>
          <w:color w:val="1E1E1E"/>
        </w:rPr>
        <w:t xml:space="preserve">Responsible attorney (separated by </w:t>
      </w:r>
      <w:r w:rsidR="00A60FE2">
        <w:rPr>
          <w:rFonts w:ascii="Segoe UI" w:hAnsi="Segoe UI" w:cs="Segoe UI"/>
          <w:color w:val="1E1E1E"/>
        </w:rPr>
        <w:t>semicolon</w:t>
      </w:r>
      <w:r w:rsidRPr="0088376A">
        <w:rPr>
          <w:rFonts w:ascii="Segoe UI" w:hAnsi="Segoe UI" w:cs="Segoe UI"/>
          <w:color w:val="1E1E1E"/>
        </w:rPr>
        <w:t>)</w:t>
      </w:r>
    </w:p>
    <w:p w14:paraId="09B2C348" w14:textId="655DD743" w:rsidR="000567FA" w:rsidRPr="0088376A" w:rsidRDefault="000567FA" w:rsidP="0088376A">
      <w:pPr>
        <w:pStyle w:val="Body"/>
        <w:numPr>
          <w:ilvl w:val="0"/>
          <w:numId w:val="235"/>
        </w:numPr>
        <w:rPr>
          <w:rFonts w:ascii="Segoe UI" w:hAnsi="Segoe UI" w:cs="Segoe UI"/>
          <w:b/>
          <w:color w:val="1E1E1E"/>
        </w:rPr>
      </w:pPr>
      <w:r w:rsidRPr="0088376A">
        <w:rPr>
          <w:rFonts w:ascii="Segoe UI" w:hAnsi="Segoe UI" w:cs="Segoe UI"/>
          <w:b/>
          <w:color w:val="1E1E1E"/>
        </w:rPr>
        <w:t xml:space="preserve">Matter description </w:t>
      </w:r>
    </w:p>
    <w:p w14:paraId="743D0E63" w14:textId="44CA07DE" w:rsidR="000567FA" w:rsidRPr="0088376A" w:rsidRDefault="000567FA" w:rsidP="0088376A">
      <w:pPr>
        <w:pStyle w:val="Body"/>
        <w:ind w:left="1080"/>
        <w:rPr>
          <w:rFonts w:ascii="Segoe UI" w:hAnsi="Segoe UI" w:cs="Segoe UI"/>
          <w:color w:val="1E1E1E"/>
        </w:rPr>
      </w:pPr>
      <w:r w:rsidRPr="0088376A">
        <w:rPr>
          <w:rFonts w:ascii="Segoe UI" w:hAnsi="Segoe UI" w:cs="Segoe UI"/>
          <w:color w:val="1E1E1E"/>
        </w:rPr>
        <w:t>On page load call is made to get matter description</w:t>
      </w:r>
    </w:p>
    <w:p w14:paraId="20465225" w14:textId="27EF9B03" w:rsidR="000567FA" w:rsidRPr="0088376A" w:rsidRDefault="006150DD" w:rsidP="0088376A">
      <w:pPr>
        <w:pStyle w:val="Body"/>
        <w:ind w:left="1080"/>
        <w:rPr>
          <w:rFonts w:ascii="Segoe UI" w:hAnsi="Segoe UI" w:cs="Segoe UI"/>
          <w:color w:val="1E1E1E"/>
        </w:rPr>
      </w:pPr>
      <w:r w:rsidRPr="0088376A">
        <w:rPr>
          <w:rFonts w:ascii="Segoe UI" w:hAnsi="Segoe UI" w:cs="Segoe UI"/>
          <w:color w:val="1E1E1E"/>
        </w:rPr>
        <w:t>Matter description section display description about that matter</w:t>
      </w:r>
    </w:p>
    <w:p w14:paraId="6E7FA95F" w14:textId="5FB99E82" w:rsidR="00253145" w:rsidRPr="0088376A" w:rsidRDefault="00253145" w:rsidP="0088376A">
      <w:pPr>
        <w:pStyle w:val="Body"/>
        <w:numPr>
          <w:ilvl w:val="0"/>
          <w:numId w:val="235"/>
        </w:numPr>
        <w:rPr>
          <w:rFonts w:ascii="Segoe UI" w:hAnsi="Segoe UI" w:cs="Segoe UI"/>
          <w:b/>
          <w:color w:val="1E1E1E"/>
        </w:rPr>
      </w:pPr>
      <w:r w:rsidRPr="0088376A">
        <w:rPr>
          <w:rFonts w:ascii="Segoe UI" w:hAnsi="Segoe UI" w:cs="Segoe UI"/>
          <w:b/>
          <w:color w:val="1E1E1E"/>
        </w:rPr>
        <w:lastRenderedPageBreak/>
        <w:t>Task</w:t>
      </w:r>
      <w:r w:rsidR="000567FA" w:rsidRPr="0088376A">
        <w:rPr>
          <w:rFonts w:ascii="Segoe UI" w:hAnsi="Segoe UI" w:cs="Segoe UI"/>
          <w:b/>
          <w:color w:val="1E1E1E"/>
        </w:rPr>
        <w:t xml:space="preserve"> board</w:t>
      </w:r>
    </w:p>
    <w:p w14:paraId="6AFD9E86" w14:textId="5F191052" w:rsidR="000567FA" w:rsidRPr="0088376A" w:rsidRDefault="00253145" w:rsidP="0088376A">
      <w:pPr>
        <w:pStyle w:val="Body"/>
        <w:ind w:left="1080"/>
        <w:rPr>
          <w:rFonts w:ascii="Segoe UI" w:hAnsi="Segoe UI" w:cs="Segoe UI"/>
          <w:color w:val="1E1E1E"/>
        </w:rPr>
      </w:pPr>
      <w:r w:rsidRPr="0088376A">
        <w:rPr>
          <w:rFonts w:ascii="Segoe UI" w:hAnsi="Segoe UI" w:cs="Segoe UI"/>
          <w:color w:val="1E1E1E"/>
        </w:rPr>
        <w:t xml:space="preserve">On page load call is made </w:t>
      </w:r>
      <w:r w:rsidR="00763712" w:rsidRPr="0088376A">
        <w:rPr>
          <w:rFonts w:ascii="Segoe UI" w:hAnsi="Segoe UI" w:cs="Segoe UI"/>
          <w:color w:val="1E1E1E"/>
        </w:rPr>
        <w:t xml:space="preserve">to get all task related data assigned to </w:t>
      </w:r>
      <w:r w:rsidR="005472AA" w:rsidRPr="0088376A">
        <w:rPr>
          <w:rFonts w:ascii="Segoe UI" w:hAnsi="Segoe UI" w:cs="Segoe UI"/>
          <w:color w:val="1E1E1E"/>
        </w:rPr>
        <w:t xml:space="preserve">the </w:t>
      </w:r>
      <w:r w:rsidR="00763712" w:rsidRPr="0088376A">
        <w:rPr>
          <w:rFonts w:ascii="Segoe UI" w:hAnsi="Segoe UI" w:cs="Segoe UI"/>
          <w:color w:val="1E1E1E"/>
        </w:rPr>
        <w:t>current user</w:t>
      </w:r>
      <w:r w:rsidR="005472AA" w:rsidRPr="0088376A">
        <w:rPr>
          <w:rFonts w:ascii="Segoe UI" w:hAnsi="Segoe UI" w:cs="Segoe UI"/>
          <w:color w:val="1E1E1E"/>
        </w:rPr>
        <w:t xml:space="preserve"> from task list</w:t>
      </w:r>
      <w:r w:rsidR="00763712" w:rsidRPr="0088376A">
        <w:rPr>
          <w:rFonts w:ascii="Segoe UI" w:hAnsi="Segoe UI" w:cs="Segoe UI"/>
          <w:color w:val="1E1E1E"/>
        </w:rPr>
        <w:t>, at any moment there will be maximum three task present on page</w:t>
      </w:r>
      <w:r w:rsidR="000567FA" w:rsidRPr="0088376A">
        <w:rPr>
          <w:rFonts w:ascii="Segoe UI" w:hAnsi="Segoe UI" w:cs="Segoe UI"/>
          <w:color w:val="1E1E1E"/>
        </w:rPr>
        <w:t>.</w:t>
      </w:r>
    </w:p>
    <w:p w14:paraId="7D48C092" w14:textId="4FA59052" w:rsidR="000567FA" w:rsidRPr="0088376A" w:rsidRDefault="000567FA" w:rsidP="0088376A">
      <w:pPr>
        <w:pStyle w:val="Body"/>
        <w:ind w:left="1080"/>
        <w:rPr>
          <w:rFonts w:ascii="Segoe UI" w:hAnsi="Segoe UI" w:cs="Segoe UI"/>
          <w:color w:val="1E1E1E"/>
        </w:rPr>
      </w:pPr>
      <w:r w:rsidRPr="0088376A">
        <w:rPr>
          <w:rFonts w:ascii="Segoe UI" w:hAnsi="Segoe UI" w:cs="Segoe UI"/>
          <w:color w:val="1E1E1E"/>
        </w:rPr>
        <w:t>Task title link will redirect user to SharePoint task</w:t>
      </w:r>
      <w:ins w:id="294" w:author="Akash Virani" w:date="2015-09-21T15:17:00Z">
        <w:r w:rsidR="0030041B">
          <w:rPr>
            <w:rFonts w:ascii="Segoe UI" w:hAnsi="Segoe UI" w:cs="Segoe UI"/>
            <w:color w:val="1E1E1E"/>
          </w:rPr>
          <w:t xml:space="preserve"> and URL will be </w:t>
        </w:r>
        <w:r w:rsidR="0030041B" w:rsidRPr="0030041B">
          <w:rPr>
            <w:rFonts w:ascii="Segoe UI" w:hAnsi="Segoe UI" w:cs="Segoe UI"/>
            <w:color w:val="1E1E1E"/>
          </w:rPr>
          <w:t>https://&lt;tenancyurl&gt;/&lt;ManagedPathName&gt;/&lt;clientcollection&gt;/Lists/&lt;guid_Tasks&gt;/AllItems.aspx</w:t>
        </w:r>
      </w:ins>
    </w:p>
    <w:p w14:paraId="6F02B96A" w14:textId="4BA05C9C" w:rsidR="000567FA" w:rsidRPr="0088376A" w:rsidRDefault="000567FA" w:rsidP="0088376A">
      <w:pPr>
        <w:pStyle w:val="Body"/>
        <w:numPr>
          <w:ilvl w:val="0"/>
          <w:numId w:val="235"/>
        </w:numPr>
        <w:rPr>
          <w:rFonts w:ascii="Segoe UI" w:hAnsi="Segoe UI" w:cs="Segoe UI"/>
          <w:b/>
          <w:color w:val="1E1E1E"/>
        </w:rPr>
      </w:pPr>
      <w:r w:rsidRPr="0088376A">
        <w:rPr>
          <w:rFonts w:ascii="Segoe UI" w:hAnsi="Segoe UI" w:cs="Segoe UI"/>
          <w:b/>
          <w:color w:val="1E1E1E"/>
        </w:rPr>
        <w:t>Event board</w:t>
      </w:r>
    </w:p>
    <w:p w14:paraId="55D44678" w14:textId="150C2C4D" w:rsidR="000567FA" w:rsidRPr="0088376A" w:rsidRDefault="000567FA" w:rsidP="0088376A">
      <w:pPr>
        <w:pStyle w:val="Body"/>
        <w:ind w:left="1080"/>
        <w:rPr>
          <w:rFonts w:ascii="Segoe UI" w:hAnsi="Segoe UI" w:cs="Segoe UI"/>
          <w:color w:val="1E1E1E"/>
        </w:rPr>
      </w:pPr>
      <w:r w:rsidRPr="0088376A">
        <w:rPr>
          <w:rFonts w:ascii="Segoe UI" w:hAnsi="Segoe UI" w:cs="Segoe UI"/>
          <w:color w:val="1E1E1E"/>
        </w:rPr>
        <w:t xml:space="preserve">On page load call is made to </w:t>
      </w:r>
      <w:r w:rsidR="005472AA" w:rsidRPr="0088376A">
        <w:rPr>
          <w:rFonts w:ascii="Segoe UI" w:hAnsi="Segoe UI" w:cs="Segoe UI"/>
          <w:color w:val="1E1E1E"/>
        </w:rPr>
        <w:t>get all event related data from calendar list. List will be display on basis of event start time and end time, at any moment there will be maximum three event present on page</w:t>
      </w:r>
    </w:p>
    <w:p w14:paraId="620D9F8A" w14:textId="01E87582" w:rsidR="000567FA" w:rsidRPr="0088376A" w:rsidRDefault="000567FA" w:rsidP="0088376A">
      <w:pPr>
        <w:pStyle w:val="Body"/>
        <w:ind w:left="1080"/>
        <w:rPr>
          <w:rFonts w:ascii="Segoe UI" w:hAnsi="Segoe UI" w:cs="Segoe UI"/>
          <w:color w:val="1E1E1E"/>
        </w:rPr>
      </w:pPr>
      <w:r w:rsidRPr="0088376A">
        <w:rPr>
          <w:rFonts w:ascii="Segoe UI" w:hAnsi="Segoe UI" w:cs="Segoe UI"/>
          <w:color w:val="1E1E1E"/>
        </w:rPr>
        <w:t>Event title link will redirect user to SharePoint calendar</w:t>
      </w:r>
      <w:ins w:id="295" w:author="Akash Virani" w:date="2015-09-21T15:17:00Z">
        <w:r w:rsidR="0030041B">
          <w:rPr>
            <w:rFonts w:ascii="Segoe UI" w:hAnsi="Segoe UI" w:cs="Segoe UI"/>
            <w:color w:val="1E1E1E"/>
          </w:rPr>
          <w:t xml:space="preserve"> and URL will be </w:t>
        </w:r>
        <w:r w:rsidR="0030041B" w:rsidRPr="0030041B">
          <w:rPr>
            <w:rFonts w:ascii="Segoe UI" w:hAnsi="Segoe UI" w:cs="Segoe UI"/>
            <w:color w:val="1E1E1E"/>
          </w:rPr>
          <w:t>https://&lt;tenancyurl&gt;/&lt;ManagedPathName&gt;/&lt;clientcollection&gt;/Lists/&lt;guid_calendar&gt;/calendar.aspx</w:t>
        </w:r>
      </w:ins>
    </w:p>
    <w:p w14:paraId="6A500A75" w14:textId="78D89FCB" w:rsidR="006150DD" w:rsidRPr="0088376A" w:rsidRDefault="006150DD" w:rsidP="0088376A">
      <w:pPr>
        <w:pStyle w:val="Body"/>
        <w:numPr>
          <w:ilvl w:val="0"/>
          <w:numId w:val="235"/>
        </w:numPr>
        <w:rPr>
          <w:rFonts w:ascii="Segoe UI" w:hAnsi="Segoe UI" w:cs="Segoe UI"/>
          <w:b/>
          <w:color w:val="1E1E1E"/>
        </w:rPr>
      </w:pPr>
      <w:r w:rsidRPr="0088376A">
        <w:rPr>
          <w:rFonts w:ascii="Segoe UI" w:hAnsi="Segoe UI" w:cs="Segoe UI"/>
          <w:b/>
          <w:color w:val="1E1E1E"/>
        </w:rPr>
        <w:t>List view web part</w:t>
      </w:r>
    </w:p>
    <w:p w14:paraId="05D791B1" w14:textId="7EAA90B5" w:rsidR="009E24F1" w:rsidRDefault="00763712" w:rsidP="0088376A">
      <w:pPr>
        <w:pStyle w:val="Body"/>
        <w:ind w:left="1080"/>
        <w:rPr>
          <w:rFonts w:ascii="Segoe UI" w:hAnsi="Segoe UI" w:cs="Segoe UI"/>
          <w:color w:val="1E1E1E"/>
        </w:rPr>
      </w:pPr>
      <w:r w:rsidRPr="0088376A">
        <w:rPr>
          <w:rFonts w:ascii="Segoe UI" w:hAnsi="Segoe UI" w:cs="Segoe UI"/>
          <w:color w:val="1E1E1E"/>
        </w:rPr>
        <w:t>Document library displays as part of list view on the page so user can perform any action related to that document library from the matter landing page</w:t>
      </w:r>
    </w:p>
    <w:p w14:paraId="63126FBF" w14:textId="54735C76" w:rsidR="004A6A00" w:rsidRDefault="004A6A00" w:rsidP="0088376A">
      <w:pPr>
        <w:pStyle w:val="ListParagraph"/>
        <w:numPr>
          <w:ilvl w:val="0"/>
          <w:numId w:val="235"/>
        </w:numPr>
        <w:spacing w:before="100" w:beforeAutospacing="1" w:after="100" w:afterAutospacing="1" w:line="240" w:lineRule="auto"/>
        <w:rPr>
          <w:rFonts w:ascii="Segoe UI" w:hAnsi="Segoe UI" w:cs="Segoe UI"/>
          <w:b/>
          <w:sz w:val="20"/>
        </w:rPr>
      </w:pPr>
      <w:r>
        <w:rPr>
          <w:rFonts w:ascii="Segoe UI" w:hAnsi="Segoe UI" w:cs="Segoe UI"/>
          <w:b/>
          <w:sz w:val="20"/>
        </w:rPr>
        <w:t>Footer</w:t>
      </w:r>
    </w:p>
    <w:p w14:paraId="5555E075" w14:textId="77777777" w:rsidR="004A6A00" w:rsidRDefault="004A6A00" w:rsidP="004A6A00">
      <w:pPr>
        <w:pStyle w:val="ListParagraph"/>
        <w:spacing w:before="100" w:beforeAutospacing="1" w:after="100" w:afterAutospacing="1" w:line="240" w:lineRule="auto"/>
        <w:ind w:left="1080"/>
        <w:rPr>
          <w:rFonts w:ascii="Segoe UI" w:hAnsi="Segoe UI" w:cs="Segoe UI"/>
          <w:sz w:val="20"/>
        </w:rPr>
      </w:pPr>
      <w:r>
        <w:rPr>
          <w:rFonts w:ascii="Segoe UI" w:hAnsi="Segoe UI" w:cs="Segoe UI"/>
          <w:sz w:val="20"/>
        </w:rPr>
        <w:t>Following links will be available on footer</w:t>
      </w:r>
    </w:p>
    <w:p w14:paraId="5A90BBD3" w14:textId="77777777" w:rsidR="004A6A00" w:rsidRDefault="004A6A00" w:rsidP="004A6A00">
      <w:pPr>
        <w:pStyle w:val="ListParagraph"/>
        <w:numPr>
          <w:ilvl w:val="0"/>
          <w:numId w:val="240"/>
        </w:numPr>
        <w:spacing w:before="100" w:beforeAutospacing="1" w:after="100" w:afterAutospacing="1" w:line="240" w:lineRule="auto"/>
        <w:rPr>
          <w:rFonts w:ascii="Segoe UI" w:hAnsi="Segoe UI" w:cs="Segoe UI"/>
          <w:color w:val="444444"/>
          <w:sz w:val="20"/>
          <w:szCs w:val="20"/>
        </w:rPr>
      </w:pPr>
      <w:r w:rsidRPr="00E426E8">
        <w:rPr>
          <w:rFonts w:ascii="Segoe UI" w:hAnsi="Segoe UI" w:cs="Segoe UI"/>
          <w:color w:val="444444"/>
          <w:sz w:val="20"/>
          <w:szCs w:val="20"/>
        </w:rPr>
        <w:t>Feedback &amp; Support</w:t>
      </w:r>
      <w:r>
        <w:rPr>
          <w:rFonts w:ascii="Segoe UI" w:hAnsi="Segoe UI" w:cs="Segoe UI"/>
          <w:color w:val="444444"/>
          <w:sz w:val="20"/>
          <w:szCs w:val="20"/>
        </w:rPr>
        <w:t xml:space="preserve">: </w:t>
      </w:r>
    </w:p>
    <w:p w14:paraId="7D8266E3" w14:textId="77777777" w:rsidR="004A6A00" w:rsidRDefault="004A6A00" w:rsidP="004A6A00">
      <w:pPr>
        <w:pStyle w:val="ListParagraph"/>
        <w:spacing w:before="100" w:beforeAutospacing="1" w:after="100" w:afterAutospacing="1" w:line="240" w:lineRule="auto"/>
        <w:ind w:left="1800"/>
        <w:rPr>
          <w:rFonts w:ascii="Segoe UI" w:hAnsi="Segoe UI" w:cs="Segoe UI"/>
          <w:color w:val="444444"/>
          <w:sz w:val="20"/>
          <w:szCs w:val="20"/>
        </w:rPr>
      </w:pPr>
      <w:r>
        <w:rPr>
          <w:rFonts w:ascii="Segoe UI" w:hAnsi="Segoe UI" w:cs="Segoe UI"/>
          <w:color w:val="444444"/>
          <w:sz w:val="20"/>
          <w:szCs w:val="20"/>
        </w:rPr>
        <w:t xml:space="preserve">An email will be opened with </w:t>
      </w:r>
      <w:proofErr w:type="gramStart"/>
      <w:r>
        <w:rPr>
          <w:rFonts w:ascii="Segoe UI" w:hAnsi="Segoe UI" w:cs="Segoe UI"/>
          <w:color w:val="444444"/>
          <w:sz w:val="20"/>
          <w:szCs w:val="20"/>
        </w:rPr>
        <w:t>To</w:t>
      </w:r>
      <w:proofErr w:type="gramEnd"/>
      <w:r>
        <w:rPr>
          <w:rFonts w:ascii="Segoe UI" w:hAnsi="Segoe UI" w:cs="Segoe UI"/>
          <w:color w:val="444444"/>
          <w:sz w:val="20"/>
          <w:szCs w:val="20"/>
        </w:rPr>
        <w:t xml:space="preserve"> address present</w:t>
      </w:r>
    </w:p>
    <w:p w14:paraId="0EB21F7C" w14:textId="77777777" w:rsidR="004A6A00" w:rsidRDefault="004A6A00" w:rsidP="004A6A00">
      <w:pPr>
        <w:pStyle w:val="ListParagraph"/>
        <w:numPr>
          <w:ilvl w:val="0"/>
          <w:numId w:val="240"/>
        </w:numPr>
        <w:spacing w:before="100" w:beforeAutospacing="1" w:after="100" w:afterAutospacing="1" w:line="240" w:lineRule="auto"/>
        <w:rPr>
          <w:rFonts w:ascii="Segoe UI" w:hAnsi="Segoe UI" w:cs="Segoe UI"/>
          <w:color w:val="444444"/>
          <w:sz w:val="20"/>
          <w:szCs w:val="20"/>
        </w:rPr>
      </w:pPr>
      <w:r w:rsidRPr="00E426E8">
        <w:rPr>
          <w:rFonts w:ascii="Segoe UI" w:hAnsi="Segoe UI" w:cs="Segoe UI"/>
          <w:color w:val="444444"/>
          <w:sz w:val="20"/>
          <w:szCs w:val="20"/>
        </w:rPr>
        <w:t>Privacy &amp; Cookies</w:t>
      </w:r>
      <w:r>
        <w:rPr>
          <w:rFonts w:ascii="Segoe UI" w:hAnsi="Segoe UI" w:cs="Segoe UI"/>
          <w:color w:val="444444"/>
          <w:sz w:val="20"/>
          <w:szCs w:val="20"/>
        </w:rPr>
        <w:t xml:space="preserve">: </w:t>
      </w:r>
    </w:p>
    <w:p w14:paraId="626E85D4" w14:textId="77777777" w:rsidR="004A6A00" w:rsidRPr="00E426E8" w:rsidRDefault="004A6A00" w:rsidP="004A6A00">
      <w:pPr>
        <w:pStyle w:val="ListParagraph"/>
        <w:spacing w:before="100" w:beforeAutospacing="1" w:after="100" w:afterAutospacing="1" w:line="240" w:lineRule="auto"/>
        <w:ind w:left="1800"/>
        <w:rPr>
          <w:rFonts w:ascii="Segoe UI" w:hAnsi="Segoe UI" w:cs="Segoe UI"/>
          <w:color w:val="444444"/>
          <w:sz w:val="20"/>
          <w:szCs w:val="20"/>
        </w:rPr>
      </w:pPr>
      <w:r>
        <w:rPr>
          <w:rFonts w:ascii="Segoe UI" w:hAnsi="Segoe UI" w:cs="Segoe UI"/>
          <w:color w:val="444444"/>
          <w:sz w:val="20"/>
          <w:szCs w:val="20"/>
        </w:rPr>
        <w:t>New tab/window will be opened for privacy statement</w:t>
      </w:r>
    </w:p>
    <w:p w14:paraId="4510EF2E" w14:textId="77777777" w:rsidR="004A6A00" w:rsidRPr="00E426E8" w:rsidRDefault="004A6A00" w:rsidP="004A6A00">
      <w:pPr>
        <w:pStyle w:val="ListParagraph"/>
        <w:numPr>
          <w:ilvl w:val="0"/>
          <w:numId w:val="240"/>
        </w:numPr>
        <w:spacing w:before="100" w:beforeAutospacing="1" w:after="100" w:afterAutospacing="1" w:line="240" w:lineRule="auto"/>
        <w:rPr>
          <w:rFonts w:ascii="Segoe UI" w:hAnsi="Segoe UI" w:cs="Segoe UI"/>
          <w:sz w:val="20"/>
        </w:rPr>
      </w:pPr>
      <w:r w:rsidRPr="00E426E8">
        <w:rPr>
          <w:rFonts w:ascii="Segoe UI" w:hAnsi="Segoe UI" w:cs="Segoe UI"/>
          <w:color w:val="444444"/>
          <w:sz w:val="20"/>
          <w:szCs w:val="20"/>
        </w:rPr>
        <w:t>Terms of Use</w:t>
      </w:r>
      <w:r>
        <w:rPr>
          <w:rFonts w:ascii="Segoe UI" w:hAnsi="Segoe UI" w:cs="Segoe UI"/>
          <w:color w:val="444444"/>
          <w:sz w:val="20"/>
          <w:szCs w:val="20"/>
        </w:rPr>
        <w:t xml:space="preserve">: </w:t>
      </w:r>
    </w:p>
    <w:p w14:paraId="35B49765" w14:textId="77777777" w:rsidR="004A6A00" w:rsidRPr="00E426E8" w:rsidRDefault="004A6A00" w:rsidP="004A6A00">
      <w:pPr>
        <w:pStyle w:val="ListParagraph"/>
        <w:spacing w:before="100" w:beforeAutospacing="1" w:after="100" w:afterAutospacing="1" w:line="240" w:lineRule="auto"/>
        <w:ind w:left="1800"/>
        <w:rPr>
          <w:rFonts w:ascii="Segoe UI" w:hAnsi="Segoe UI" w:cs="Segoe UI"/>
          <w:sz w:val="20"/>
        </w:rPr>
      </w:pPr>
      <w:r>
        <w:rPr>
          <w:rFonts w:ascii="Segoe UI" w:hAnsi="Segoe UI" w:cs="Segoe UI"/>
          <w:color w:val="444444"/>
          <w:sz w:val="20"/>
          <w:szCs w:val="20"/>
        </w:rPr>
        <w:t>New tab/window will be opened for copyright statement</w:t>
      </w:r>
    </w:p>
    <w:p w14:paraId="6C20D5CE" w14:textId="77777777" w:rsidR="004A6A00" w:rsidRPr="00E426E8" w:rsidRDefault="004A6A00" w:rsidP="004A6A00">
      <w:pPr>
        <w:pStyle w:val="ListParagraph"/>
        <w:numPr>
          <w:ilvl w:val="0"/>
          <w:numId w:val="240"/>
        </w:numPr>
        <w:spacing w:before="100" w:beforeAutospacing="1" w:after="100" w:afterAutospacing="1" w:line="240" w:lineRule="auto"/>
        <w:rPr>
          <w:rFonts w:ascii="Segoe UI" w:hAnsi="Segoe UI" w:cs="Segoe UI"/>
          <w:sz w:val="20"/>
        </w:rPr>
      </w:pPr>
      <w:r>
        <w:rPr>
          <w:rFonts w:ascii="Segoe UI" w:hAnsi="Segoe UI" w:cs="Segoe UI"/>
          <w:color w:val="444444"/>
          <w:sz w:val="20"/>
          <w:szCs w:val="20"/>
        </w:rPr>
        <w:t xml:space="preserve">Microsoft logo: </w:t>
      </w:r>
    </w:p>
    <w:p w14:paraId="42B7310E" w14:textId="77777777" w:rsidR="004A6A00" w:rsidRPr="00E426E8" w:rsidRDefault="004A6A00" w:rsidP="004A6A00">
      <w:pPr>
        <w:pStyle w:val="ListParagraph"/>
        <w:spacing w:before="100" w:beforeAutospacing="1" w:after="100" w:afterAutospacing="1" w:line="240" w:lineRule="auto"/>
        <w:ind w:left="1800"/>
        <w:rPr>
          <w:rFonts w:ascii="Segoe UI" w:hAnsi="Segoe UI" w:cs="Segoe UI"/>
          <w:sz w:val="20"/>
        </w:rPr>
      </w:pPr>
      <w:r>
        <w:rPr>
          <w:rFonts w:ascii="Segoe UI" w:hAnsi="Segoe UI" w:cs="Segoe UI"/>
          <w:color w:val="444444"/>
          <w:sz w:val="20"/>
          <w:szCs w:val="20"/>
        </w:rPr>
        <w:t>New tab/window will be opened for Microsoft home page</w:t>
      </w:r>
    </w:p>
    <w:p w14:paraId="47C170D5" w14:textId="77777777" w:rsidR="004A6A00" w:rsidRPr="00C54284" w:rsidRDefault="004A6A00" w:rsidP="0088376A">
      <w:pPr>
        <w:pStyle w:val="Body"/>
        <w:ind w:left="1080"/>
        <w:rPr>
          <w:rFonts w:ascii="Segoe UI" w:hAnsi="Segoe UI" w:cs="Segoe UI"/>
          <w:b/>
        </w:rPr>
      </w:pPr>
    </w:p>
    <w:p w14:paraId="692E9F85" w14:textId="77777777" w:rsidR="00E27C55" w:rsidRPr="00C54284" w:rsidRDefault="00E27C55" w:rsidP="0088376A">
      <w:pPr>
        <w:pStyle w:val="Heading30"/>
        <w:numPr>
          <w:ilvl w:val="2"/>
          <w:numId w:val="283"/>
        </w:numPr>
        <w:rPr>
          <w:rFonts w:ascii="Segoe UI" w:hAnsi="Segoe UI" w:cs="Segoe UI"/>
          <w:b w:val="0"/>
          <w:sz w:val="28"/>
        </w:rPr>
      </w:pPr>
      <w:bookmarkStart w:id="296" w:name="_Toc384144767"/>
      <w:bookmarkStart w:id="297" w:name="_Toc384225750"/>
      <w:bookmarkStart w:id="298" w:name="_Toc384230402"/>
      <w:bookmarkStart w:id="299" w:name="_Toc384144768"/>
      <w:bookmarkStart w:id="300" w:name="_Toc384225751"/>
      <w:bookmarkStart w:id="301" w:name="_Toc384230403"/>
      <w:bookmarkStart w:id="302" w:name="_Toc384144769"/>
      <w:bookmarkStart w:id="303" w:name="_Toc384225752"/>
      <w:bookmarkStart w:id="304" w:name="_Toc384230404"/>
      <w:bookmarkStart w:id="305" w:name="_Toc384144770"/>
      <w:bookmarkStart w:id="306" w:name="_Toc384225753"/>
      <w:bookmarkStart w:id="307" w:name="_Toc384230405"/>
      <w:bookmarkStart w:id="308" w:name="_Toc384144771"/>
      <w:bookmarkStart w:id="309" w:name="_Toc384225754"/>
      <w:bookmarkStart w:id="310" w:name="_Toc384230406"/>
      <w:bookmarkStart w:id="311" w:name="_Toc384144772"/>
      <w:bookmarkStart w:id="312" w:name="_Toc384225755"/>
      <w:bookmarkStart w:id="313" w:name="_Toc384230407"/>
      <w:bookmarkStart w:id="314" w:name="_Toc384144773"/>
      <w:bookmarkStart w:id="315" w:name="_Toc384225756"/>
      <w:bookmarkStart w:id="316" w:name="_Toc384230408"/>
      <w:bookmarkStart w:id="317" w:name="_Toc393127920"/>
      <w:bookmarkStart w:id="318" w:name="_Toc426022668"/>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r w:rsidRPr="00C54284">
        <w:rPr>
          <w:rFonts w:ascii="Segoe UI" w:hAnsi="Segoe UI" w:cs="Segoe UI"/>
          <w:b w:val="0"/>
          <w:sz w:val="28"/>
        </w:rPr>
        <w:t>Search Document</w:t>
      </w:r>
      <w:bookmarkEnd w:id="317"/>
      <w:bookmarkEnd w:id="318"/>
    </w:p>
    <w:p w14:paraId="3CAAB27E" w14:textId="77777777" w:rsidR="00E27C55" w:rsidRPr="00C54284" w:rsidRDefault="00E27C55" w:rsidP="00E27C55">
      <w:pPr>
        <w:pStyle w:val="Body"/>
        <w:rPr>
          <w:rFonts w:ascii="Segoe UI" w:hAnsi="Segoe UI" w:cs="Segoe UI"/>
        </w:rPr>
      </w:pPr>
    </w:p>
    <w:p w14:paraId="7B8E6B4E" w14:textId="77777777" w:rsidR="00E27C55" w:rsidRPr="00C54284" w:rsidRDefault="00E27C55" w:rsidP="0088376A">
      <w:pPr>
        <w:pStyle w:val="Body"/>
        <w:numPr>
          <w:ilvl w:val="0"/>
          <w:numId w:val="238"/>
        </w:numPr>
        <w:rPr>
          <w:rFonts w:ascii="Segoe UI" w:hAnsi="Segoe UI" w:cs="Segoe UI"/>
        </w:rPr>
      </w:pPr>
      <w:r w:rsidRPr="00C54284">
        <w:rPr>
          <w:rFonts w:ascii="Segoe UI" w:hAnsi="Segoe UI" w:cs="Segoe UI"/>
          <w:b/>
        </w:rPr>
        <w:t>On app load</w:t>
      </w:r>
    </w:p>
    <w:p w14:paraId="10CBFEA7" w14:textId="66CA9FD1" w:rsidR="00BD102A" w:rsidRPr="00C54284" w:rsidRDefault="00E27C55" w:rsidP="00BD102A">
      <w:pPr>
        <w:pStyle w:val="Body"/>
        <w:ind w:left="1080"/>
        <w:rPr>
          <w:rFonts w:ascii="Segoe UI" w:hAnsi="Segoe UI" w:cs="Segoe UI"/>
        </w:rPr>
      </w:pPr>
      <w:r w:rsidRPr="00C54284">
        <w:rPr>
          <w:rFonts w:ascii="Segoe UI" w:hAnsi="Segoe UI" w:cs="Segoe UI"/>
        </w:rPr>
        <w:t>On loading an app, a check is made to see if RefreshToken exists in cookie. If it exists, app load operations are performed and data is displayed to the user through service calls. If the RefreshToken does not exist, user is redirected to the SharePoint login page to get the RefreshToken and proceed</w:t>
      </w:r>
      <w:r w:rsidR="00D33FB5" w:rsidRPr="00C54284">
        <w:rPr>
          <w:rFonts w:ascii="Segoe UI" w:hAnsi="Segoe UI" w:cs="Segoe UI"/>
        </w:rPr>
        <w:t xml:space="preserve">, </w:t>
      </w:r>
      <w:r w:rsidR="00BD102A" w:rsidRPr="00C54284">
        <w:rPr>
          <w:rFonts w:ascii="Segoe UI" w:hAnsi="Segoe UI" w:cs="Segoe UI"/>
        </w:rPr>
        <w:t>else it will display Search Matter page with list view control, where default section will be My Matters</w:t>
      </w:r>
      <w:r w:rsidR="00BD102A" w:rsidRPr="00C54284">
        <w:rPr>
          <w:rStyle w:val="CommentReference"/>
          <w:rFonts w:ascii="Segoe UI" w:hAnsi="Segoe UI" w:cs="Segoe UI"/>
          <w:sz w:val="20"/>
          <w:szCs w:val="20"/>
        </w:rPr>
        <w:t>.</w:t>
      </w:r>
    </w:p>
    <w:p w14:paraId="17B1ADFD" w14:textId="77777777" w:rsidR="00E27C55" w:rsidRPr="00C54284" w:rsidRDefault="00E27C55" w:rsidP="00E27C55">
      <w:pPr>
        <w:pStyle w:val="Body"/>
        <w:ind w:left="1080"/>
        <w:rPr>
          <w:rFonts w:ascii="Segoe UI" w:hAnsi="Segoe UI" w:cs="Segoe UI"/>
          <w:b/>
        </w:rPr>
      </w:pPr>
    </w:p>
    <w:p w14:paraId="166C6ED2" w14:textId="77777777" w:rsidR="00E27C55" w:rsidRPr="00C54284" w:rsidRDefault="00E27C55" w:rsidP="00E27C55">
      <w:pPr>
        <w:pStyle w:val="Body"/>
        <w:ind w:left="1440"/>
        <w:rPr>
          <w:rFonts w:ascii="Segoe UI" w:hAnsi="Segoe UI" w:cs="Segoe UI"/>
        </w:rPr>
      </w:pPr>
      <w:r w:rsidRPr="00C54284">
        <w:rPr>
          <w:rFonts w:ascii="Segoe UI" w:hAnsi="Segoe UI" w:cs="Segoe UI"/>
        </w:rPr>
        <w:object w:dxaOrig="7110" w:dyaOrig="12765" w14:anchorId="6DD36280">
          <v:shape id="_x0000_i1058" type="#_x0000_t75" style="width:352.5pt;height:640.5pt" o:ole="">
            <v:imagedata r:id="rId90" o:title=""/>
          </v:shape>
          <o:OLEObject Type="Embed" ProgID="Visio.Drawing.15" ShapeID="_x0000_i1058" DrawAspect="Content" ObjectID="_1509353818" r:id="rId91"/>
        </w:object>
      </w:r>
    </w:p>
    <w:p w14:paraId="58E432B3" w14:textId="77777777" w:rsidR="00E27C55" w:rsidRPr="00C54284" w:rsidRDefault="00E27C55" w:rsidP="00E27C55">
      <w:pPr>
        <w:pStyle w:val="Body"/>
        <w:rPr>
          <w:rFonts w:ascii="Segoe UI" w:hAnsi="Segoe UI" w:cs="Segoe UI"/>
        </w:rPr>
      </w:pPr>
    </w:p>
    <w:p w14:paraId="4579D0A6" w14:textId="77777777" w:rsidR="00E27C55" w:rsidRPr="00C54284" w:rsidRDefault="00E27C55" w:rsidP="0088376A">
      <w:pPr>
        <w:pStyle w:val="Body"/>
        <w:numPr>
          <w:ilvl w:val="0"/>
          <w:numId w:val="238"/>
        </w:numPr>
        <w:rPr>
          <w:rFonts w:ascii="Segoe UI" w:hAnsi="Segoe UI" w:cs="Segoe UI"/>
          <w:b/>
        </w:rPr>
      </w:pPr>
      <w:r w:rsidRPr="00C54284">
        <w:rPr>
          <w:rFonts w:ascii="Segoe UI" w:hAnsi="Segoe UI" w:cs="Segoe UI"/>
          <w:b/>
        </w:rPr>
        <w:t>Pinned Document section</w:t>
      </w:r>
    </w:p>
    <w:p w14:paraId="6D463F0D" w14:textId="110F66C3" w:rsidR="00E27C55" w:rsidRPr="00C54284" w:rsidRDefault="00E27C55" w:rsidP="00E27C55">
      <w:pPr>
        <w:pStyle w:val="ListParagraph"/>
        <w:ind w:left="1080"/>
        <w:rPr>
          <w:rFonts w:ascii="Segoe UI" w:hAnsi="Segoe UI" w:cs="Segoe UI"/>
          <w:sz w:val="20"/>
          <w:szCs w:val="20"/>
        </w:rPr>
      </w:pPr>
      <w:r w:rsidRPr="00C54284">
        <w:rPr>
          <w:rFonts w:ascii="Segoe UI" w:hAnsi="Segoe UI" w:cs="Segoe UI"/>
          <w:sz w:val="20"/>
          <w:szCs w:val="20"/>
        </w:rPr>
        <w:t xml:space="preserve">Pinned Document shows all the documents that were pinned by a law firm user, it also provides an option to unpin documents from this section. </w:t>
      </w:r>
    </w:p>
    <w:p w14:paraId="3AEDD241" w14:textId="77777777" w:rsidR="00E27C55" w:rsidRPr="00C54284" w:rsidRDefault="00E27C55" w:rsidP="00E27C55">
      <w:pPr>
        <w:ind w:left="1080"/>
        <w:rPr>
          <w:rFonts w:ascii="Segoe UI" w:hAnsi="Segoe UI" w:cs="Segoe UI"/>
          <w:sz w:val="20"/>
          <w:szCs w:val="20"/>
        </w:rPr>
      </w:pPr>
      <w:r w:rsidRPr="00C54284">
        <w:rPr>
          <w:rFonts w:ascii="Segoe UI" w:hAnsi="Segoe UI" w:cs="Segoe UI"/>
          <w:sz w:val="20"/>
          <w:szCs w:val="20"/>
        </w:rPr>
        <w:t>Service flow for fetching users pinned documents:</w:t>
      </w:r>
    </w:p>
    <w:p w14:paraId="50A7DD41" w14:textId="77777777" w:rsidR="00E27C55" w:rsidRPr="00C54284" w:rsidRDefault="00E27C55" w:rsidP="00E27C55">
      <w:pPr>
        <w:pStyle w:val="ListParagraph"/>
        <w:ind w:left="1080"/>
        <w:rPr>
          <w:rFonts w:ascii="Segoe UI" w:hAnsi="Segoe UI" w:cs="Segoe UI"/>
          <w:sz w:val="20"/>
          <w:szCs w:val="20"/>
        </w:rPr>
      </w:pPr>
    </w:p>
    <w:p w14:paraId="52DFF80E" w14:textId="77777777" w:rsidR="00E27C55" w:rsidRPr="00C54284" w:rsidRDefault="00E27C55" w:rsidP="00E27C55">
      <w:pPr>
        <w:pStyle w:val="ListParagraph"/>
        <w:rPr>
          <w:rFonts w:ascii="Segoe UI" w:hAnsi="Segoe UI" w:cs="Segoe UI"/>
          <w:b/>
        </w:rPr>
      </w:pPr>
      <w:r w:rsidRPr="00C54284">
        <w:rPr>
          <w:rFonts w:ascii="Segoe UI" w:hAnsi="Segoe UI" w:cs="Segoe UI"/>
        </w:rPr>
        <w:object w:dxaOrig="10185" w:dyaOrig="8971" w14:anchorId="6176AC87">
          <v:shape id="_x0000_i1059" type="#_x0000_t75" style="width:7in;height:439.5pt" o:ole="">
            <v:imagedata r:id="rId92" o:title=""/>
          </v:shape>
          <o:OLEObject Type="Embed" ProgID="Visio.Drawing.15" ShapeID="_x0000_i1059" DrawAspect="Content" ObjectID="_1509353819" r:id="rId93"/>
        </w:object>
      </w:r>
    </w:p>
    <w:p w14:paraId="753C0B12" w14:textId="77777777" w:rsidR="00E27C55" w:rsidRPr="00C54284" w:rsidRDefault="00E27C55" w:rsidP="00E27C55">
      <w:pPr>
        <w:pStyle w:val="ListParagraph"/>
        <w:rPr>
          <w:rFonts w:ascii="Segoe UI" w:hAnsi="Segoe UI" w:cs="Segoe UI"/>
          <w:b/>
        </w:rPr>
      </w:pPr>
    </w:p>
    <w:p w14:paraId="1B81B783" w14:textId="77777777" w:rsidR="00E27C55" w:rsidRPr="00C54284" w:rsidRDefault="00E27C55" w:rsidP="00E27C55">
      <w:pPr>
        <w:pStyle w:val="ListParagraph"/>
        <w:rPr>
          <w:rFonts w:ascii="Segoe UI" w:hAnsi="Segoe UI" w:cs="Segoe UI"/>
          <w:b/>
        </w:rPr>
      </w:pPr>
    </w:p>
    <w:p w14:paraId="5A69EDBC" w14:textId="77777777" w:rsidR="00E27C55" w:rsidRPr="00C54284" w:rsidRDefault="00E27C55" w:rsidP="00E27C55">
      <w:pPr>
        <w:ind w:left="1080"/>
        <w:rPr>
          <w:rFonts w:ascii="Segoe UI" w:hAnsi="Segoe UI" w:cs="Segoe UI"/>
          <w:sz w:val="20"/>
          <w:szCs w:val="20"/>
        </w:rPr>
      </w:pPr>
      <w:r w:rsidRPr="00C54284">
        <w:rPr>
          <w:rFonts w:ascii="Segoe UI" w:hAnsi="Segoe UI" w:cs="Segoe UI"/>
          <w:sz w:val="20"/>
          <w:szCs w:val="20"/>
        </w:rPr>
        <w:t>Service flow for pinning documents:</w:t>
      </w:r>
    </w:p>
    <w:p w14:paraId="2CD23AA3" w14:textId="77777777" w:rsidR="00E27C55" w:rsidRPr="00C54284" w:rsidRDefault="00E27C55" w:rsidP="00E27C55">
      <w:pPr>
        <w:pStyle w:val="ListParagraph"/>
        <w:rPr>
          <w:rFonts w:ascii="Segoe UI" w:hAnsi="Segoe UI" w:cs="Segoe UI"/>
          <w:b/>
        </w:rPr>
      </w:pPr>
    </w:p>
    <w:p w14:paraId="182043ED" w14:textId="77777777" w:rsidR="00E27C55" w:rsidRPr="00C54284" w:rsidRDefault="00E27C55" w:rsidP="00E27C55">
      <w:pPr>
        <w:pStyle w:val="ListParagraph"/>
        <w:rPr>
          <w:rFonts w:ascii="Segoe UI" w:hAnsi="Segoe UI" w:cs="Segoe UI"/>
        </w:rPr>
      </w:pPr>
      <w:r w:rsidRPr="00C54284">
        <w:rPr>
          <w:rFonts w:ascii="Segoe UI" w:hAnsi="Segoe UI" w:cs="Segoe UI"/>
        </w:rPr>
        <w:object w:dxaOrig="10185" w:dyaOrig="10861" w14:anchorId="20C5A3C4">
          <v:shape id="_x0000_i1060" type="#_x0000_t75" style="width:7in;height:540pt" o:ole="">
            <v:imagedata r:id="rId94" o:title=""/>
          </v:shape>
          <o:OLEObject Type="Embed" ProgID="Visio.Drawing.15" ShapeID="_x0000_i1060" DrawAspect="Content" ObjectID="_1509353820" r:id="rId95"/>
        </w:object>
      </w:r>
    </w:p>
    <w:p w14:paraId="28DAA43B" w14:textId="77777777" w:rsidR="00E27C55" w:rsidRPr="00C54284" w:rsidRDefault="00E27C55" w:rsidP="00E27C55">
      <w:pPr>
        <w:pStyle w:val="ListParagraph"/>
        <w:rPr>
          <w:rFonts w:ascii="Segoe UI" w:hAnsi="Segoe UI" w:cs="Segoe UI"/>
        </w:rPr>
      </w:pPr>
    </w:p>
    <w:p w14:paraId="66DB29B2" w14:textId="77777777" w:rsidR="00E27C55" w:rsidRPr="00C54284" w:rsidRDefault="00E27C55" w:rsidP="00E27C55">
      <w:pPr>
        <w:ind w:left="1080"/>
        <w:rPr>
          <w:rFonts w:ascii="Segoe UI" w:hAnsi="Segoe UI" w:cs="Segoe UI"/>
          <w:sz w:val="20"/>
          <w:szCs w:val="20"/>
        </w:rPr>
      </w:pPr>
      <w:r w:rsidRPr="00C54284">
        <w:rPr>
          <w:rFonts w:ascii="Segoe UI" w:hAnsi="Segoe UI" w:cs="Segoe UI"/>
          <w:sz w:val="20"/>
          <w:szCs w:val="20"/>
        </w:rPr>
        <w:t>Service flow for unpinning documents:</w:t>
      </w:r>
    </w:p>
    <w:p w14:paraId="00DB8FB3" w14:textId="77777777" w:rsidR="00E27C55" w:rsidRPr="00C54284" w:rsidRDefault="00E27C55" w:rsidP="00E27C55">
      <w:pPr>
        <w:pStyle w:val="ListParagraph"/>
        <w:rPr>
          <w:rFonts w:ascii="Segoe UI" w:hAnsi="Segoe UI" w:cs="Segoe UI"/>
        </w:rPr>
      </w:pPr>
      <w:r w:rsidRPr="00C54284">
        <w:rPr>
          <w:rFonts w:ascii="Segoe UI" w:hAnsi="Segoe UI" w:cs="Segoe UI"/>
        </w:rPr>
        <w:object w:dxaOrig="10366" w:dyaOrig="9781" w14:anchorId="59285F2F">
          <v:shape id="_x0000_i1061" type="#_x0000_t75" style="width:7in;height:475.5pt" o:ole="">
            <v:imagedata r:id="rId96" o:title=""/>
          </v:shape>
          <o:OLEObject Type="Embed" ProgID="Visio.Drawing.15" ShapeID="_x0000_i1061" DrawAspect="Content" ObjectID="_1509353821" r:id="rId97"/>
        </w:object>
      </w:r>
    </w:p>
    <w:p w14:paraId="02246713" w14:textId="77777777" w:rsidR="00E27C55" w:rsidRPr="00C54284" w:rsidRDefault="00E27C55" w:rsidP="00E27C55">
      <w:pPr>
        <w:pStyle w:val="ListParagraph"/>
        <w:rPr>
          <w:rFonts w:ascii="Segoe UI" w:hAnsi="Segoe UI" w:cs="Segoe UI"/>
        </w:rPr>
      </w:pPr>
    </w:p>
    <w:p w14:paraId="4992FB5A" w14:textId="77777777" w:rsidR="00E27C55" w:rsidRPr="00C54284" w:rsidRDefault="00E27C55" w:rsidP="0088376A">
      <w:pPr>
        <w:pStyle w:val="Body"/>
        <w:numPr>
          <w:ilvl w:val="0"/>
          <w:numId w:val="238"/>
        </w:numPr>
        <w:rPr>
          <w:rFonts w:ascii="Segoe UI" w:hAnsi="Segoe UI" w:cs="Segoe UI"/>
          <w:b/>
        </w:rPr>
      </w:pPr>
      <w:r w:rsidRPr="00C54284">
        <w:rPr>
          <w:rFonts w:ascii="Segoe UI" w:hAnsi="Segoe UI" w:cs="Segoe UI"/>
          <w:b/>
        </w:rPr>
        <w:t>Advanced Search</w:t>
      </w:r>
    </w:p>
    <w:p w14:paraId="26C17A8F" w14:textId="77777777" w:rsidR="00E27C55" w:rsidRPr="00C54284" w:rsidRDefault="00E27C55" w:rsidP="00E27C55">
      <w:pPr>
        <w:ind w:left="1080"/>
        <w:rPr>
          <w:rFonts w:ascii="Segoe UI" w:hAnsi="Segoe UI" w:cs="Segoe UI"/>
          <w:b/>
          <w:sz w:val="20"/>
          <w:szCs w:val="20"/>
        </w:rPr>
      </w:pPr>
      <w:r w:rsidRPr="00C54284">
        <w:rPr>
          <w:rFonts w:ascii="Segoe UI" w:hAnsi="Segoe UI" w:cs="Segoe UI"/>
          <w:sz w:val="20"/>
          <w:szCs w:val="20"/>
        </w:rPr>
        <w:t>This section allow users to filter results based on his/her custom search criteria. Law firm user can narrow down the search results based on various filters like Client, Author and Modified Date Range along with search term.</w:t>
      </w:r>
    </w:p>
    <w:p w14:paraId="6787766C" w14:textId="77777777" w:rsidR="00E27C55" w:rsidRPr="00C54284" w:rsidRDefault="00E27C55" w:rsidP="00E27C55">
      <w:pPr>
        <w:ind w:left="1080"/>
        <w:rPr>
          <w:rFonts w:ascii="Segoe UI" w:hAnsi="Segoe UI" w:cs="Segoe UI"/>
          <w:b/>
          <w:sz w:val="20"/>
          <w:szCs w:val="20"/>
        </w:rPr>
      </w:pPr>
    </w:p>
    <w:p w14:paraId="52D6E918" w14:textId="77777777" w:rsidR="00E27C55" w:rsidRPr="00C54284" w:rsidRDefault="00E27C55" w:rsidP="00E27C55">
      <w:pPr>
        <w:ind w:left="1080"/>
        <w:rPr>
          <w:rFonts w:ascii="Segoe UI" w:hAnsi="Segoe UI" w:cs="Segoe UI"/>
          <w:sz w:val="20"/>
          <w:szCs w:val="20"/>
        </w:rPr>
      </w:pPr>
      <w:r w:rsidRPr="00C54284">
        <w:rPr>
          <w:rFonts w:ascii="Segoe UI" w:hAnsi="Segoe UI" w:cs="Segoe UI"/>
          <w:sz w:val="20"/>
          <w:szCs w:val="20"/>
        </w:rPr>
        <w:t>All the filter related data is fetched from Term store as explained in section 5.1.1.</w:t>
      </w:r>
    </w:p>
    <w:p w14:paraId="19B93216" w14:textId="77777777" w:rsidR="00E27C55" w:rsidRPr="00C54284" w:rsidRDefault="00E27C55" w:rsidP="00E27C55">
      <w:pPr>
        <w:ind w:left="1080"/>
        <w:rPr>
          <w:rFonts w:ascii="Segoe UI" w:hAnsi="Segoe UI" w:cs="Segoe UI"/>
          <w:sz w:val="20"/>
          <w:szCs w:val="20"/>
        </w:rPr>
      </w:pPr>
    </w:p>
    <w:p w14:paraId="70C32CD6" w14:textId="77777777" w:rsidR="00E27C55" w:rsidRPr="00C54284" w:rsidRDefault="00E27C55" w:rsidP="00E27C55">
      <w:pPr>
        <w:ind w:left="1080"/>
        <w:rPr>
          <w:rFonts w:ascii="Segoe UI" w:hAnsi="Segoe UI" w:cs="Segoe UI"/>
          <w:sz w:val="20"/>
          <w:szCs w:val="20"/>
        </w:rPr>
      </w:pPr>
      <w:r w:rsidRPr="00C54284">
        <w:rPr>
          <w:rFonts w:ascii="Segoe UI" w:hAnsi="Segoe UI" w:cs="Segoe UI"/>
          <w:sz w:val="20"/>
          <w:szCs w:val="20"/>
        </w:rPr>
        <w:t>Flow diagram for fetching data in results section:</w:t>
      </w:r>
    </w:p>
    <w:p w14:paraId="0A9C0C73" w14:textId="77777777" w:rsidR="00E27C55" w:rsidRPr="00C54284" w:rsidRDefault="00E27C55" w:rsidP="00E27C55">
      <w:pPr>
        <w:ind w:left="1364"/>
        <w:rPr>
          <w:rFonts w:ascii="Segoe UI" w:hAnsi="Segoe UI" w:cs="Segoe UI"/>
        </w:rPr>
      </w:pPr>
      <w:r w:rsidRPr="00C54284">
        <w:rPr>
          <w:rFonts w:ascii="Segoe UI" w:hAnsi="Segoe UI" w:cs="Segoe UI"/>
        </w:rPr>
        <w:object w:dxaOrig="8761" w:dyaOrig="7051" w14:anchorId="7CD864C3">
          <v:shape id="_x0000_i1062" type="#_x0000_t75" style="width:439.5pt;height:353.25pt" o:ole="">
            <v:imagedata r:id="rId60" o:title=""/>
          </v:shape>
          <o:OLEObject Type="Embed" ProgID="Visio.Drawing.15" ShapeID="_x0000_i1062" DrawAspect="Content" ObjectID="_1509353822" r:id="rId98"/>
        </w:object>
      </w:r>
    </w:p>
    <w:p w14:paraId="1F965140" w14:textId="77777777" w:rsidR="00E27C55" w:rsidRPr="00C54284" w:rsidRDefault="00E27C55" w:rsidP="00E27C55">
      <w:pPr>
        <w:ind w:left="1364"/>
        <w:rPr>
          <w:rFonts w:ascii="Segoe UI" w:hAnsi="Segoe UI" w:cs="Segoe UI"/>
        </w:rPr>
      </w:pPr>
    </w:p>
    <w:p w14:paraId="64B7C3F0" w14:textId="77777777" w:rsidR="00E27C55" w:rsidRPr="00C54284" w:rsidRDefault="00E27C55" w:rsidP="00E27C55">
      <w:pPr>
        <w:ind w:left="1364"/>
        <w:rPr>
          <w:rFonts w:ascii="Segoe UI" w:hAnsi="Segoe UI" w:cs="Segoe UI"/>
        </w:rPr>
      </w:pPr>
    </w:p>
    <w:p w14:paraId="78E4B729" w14:textId="77777777" w:rsidR="00E27C55" w:rsidRPr="00C54284" w:rsidRDefault="00E27C55" w:rsidP="00E27C55">
      <w:pPr>
        <w:ind w:left="1364"/>
        <w:rPr>
          <w:rFonts w:ascii="Segoe UI" w:hAnsi="Segoe UI" w:cs="Segoe UI"/>
        </w:rPr>
      </w:pPr>
      <w:r w:rsidRPr="00C54284">
        <w:rPr>
          <w:rFonts w:ascii="Segoe UI" w:hAnsi="Segoe UI" w:cs="Segoe UI"/>
          <w:sz w:val="20"/>
          <w:szCs w:val="20"/>
        </w:rPr>
        <w:t>Operations performed in the Service Layer are mentioned in detail below:</w:t>
      </w:r>
    </w:p>
    <w:p w14:paraId="79538C16" w14:textId="77777777" w:rsidR="00E27C55" w:rsidRPr="00C54284" w:rsidRDefault="00E27C55" w:rsidP="00E27C55">
      <w:pPr>
        <w:ind w:left="720"/>
        <w:rPr>
          <w:rFonts w:ascii="Segoe UI" w:hAnsi="Segoe UI" w:cs="Segoe UI"/>
          <w:b/>
        </w:rPr>
      </w:pPr>
      <w:r w:rsidRPr="00C54284">
        <w:rPr>
          <w:rFonts w:ascii="Segoe UI" w:hAnsi="Segoe UI" w:cs="Segoe UI"/>
        </w:rPr>
        <w:object w:dxaOrig="14550" w:dyaOrig="18241" w14:anchorId="149E931D">
          <v:shape id="_x0000_i1063" type="#_x0000_t75" style="width:7in;height:633.75pt" o:ole="">
            <v:imagedata r:id="rId99" o:title=""/>
          </v:shape>
          <o:OLEObject Type="Embed" ProgID="Visio.Drawing.15" ShapeID="_x0000_i1063" DrawAspect="Content" ObjectID="_1509353823" r:id="rId100"/>
        </w:object>
      </w:r>
    </w:p>
    <w:p w14:paraId="73B6C2BC" w14:textId="16E5F11A" w:rsidR="003E689B" w:rsidRPr="00C54284" w:rsidRDefault="003E689B" w:rsidP="0088376A">
      <w:pPr>
        <w:pStyle w:val="Body"/>
        <w:numPr>
          <w:ilvl w:val="0"/>
          <w:numId w:val="238"/>
        </w:numPr>
        <w:rPr>
          <w:rStyle w:val="CommentReference"/>
          <w:rFonts w:ascii="Segoe UI" w:hAnsi="Segoe UI" w:cs="Segoe UI"/>
        </w:rPr>
      </w:pPr>
      <w:r w:rsidRPr="00C54284">
        <w:rPr>
          <w:rFonts w:ascii="Segoe UI" w:hAnsi="Segoe UI" w:cs="Segoe UI"/>
        </w:rPr>
        <w:lastRenderedPageBreak/>
        <w:t xml:space="preserve">List view contains the data for documents, each row contains metadata of the documents. </w:t>
      </w:r>
      <w:r w:rsidR="00CD0473" w:rsidRPr="00C54284">
        <w:rPr>
          <w:rFonts w:ascii="Segoe UI" w:hAnsi="Segoe UI" w:cs="Segoe UI"/>
        </w:rPr>
        <w:t xml:space="preserve">Search Documents page will include </w:t>
      </w:r>
      <w:r w:rsidRPr="00C54284">
        <w:rPr>
          <w:rFonts w:ascii="Segoe UI" w:hAnsi="Segoe UI" w:cs="Segoe UI"/>
        </w:rPr>
        <w:t>All Documents, My Documents and Pinned Documents</w:t>
      </w:r>
      <w:r w:rsidRPr="00C54284" w:rsidDel="004905D0">
        <w:rPr>
          <w:rFonts w:ascii="Segoe UI" w:hAnsi="Segoe UI" w:cs="Segoe UI"/>
        </w:rPr>
        <w:t xml:space="preserve"> </w:t>
      </w:r>
      <w:r w:rsidR="00CD0473" w:rsidRPr="00C54284">
        <w:rPr>
          <w:rFonts w:ascii="Segoe UI" w:hAnsi="Segoe UI" w:cs="Segoe UI"/>
        </w:rPr>
        <w:t>sections. By default, My Documents section will be shown in the list view. List view control has the following features,</w:t>
      </w:r>
    </w:p>
    <w:p w14:paraId="45598B4D" w14:textId="77777777" w:rsidR="003E689B" w:rsidRPr="00C54284" w:rsidRDefault="003E689B" w:rsidP="0088376A">
      <w:pPr>
        <w:pStyle w:val="Body"/>
        <w:numPr>
          <w:ilvl w:val="1"/>
          <w:numId w:val="238"/>
        </w:numPr>
        <w:rPr>
          <w:rFonts w:ascii="Segoe UI" w:hAnsi="Segoe UI" w:cs="Segoe UI"/>
          <w:sz w:val="16"/>
          <w:szCs w:val="16"/>
        </w:rPr>
      </w:pPr>
      <w:r w:rsidRPr="00C54284">
        <w:rPr>
          <w:rFonts w:ascii="Segoe UI" w:hAnsi="Segoe UI" w:cs="Segoe UI"/>
        </w:rPr>
        <w:t>ECB Menu</w:t>
      </w:r>
    </w:p>
    <w:p w14:paraId="1741DD1F" w14:textId="77777777" w:rsidR="003E689B" w:rsidRPr="00C54284" w:rsidRDefault="003E689B" w:rsidP="003E689B">
      <w:pPr>
        <w:pStyle w:val="CommentText"/>
        <w:ind w:left="1800"/>
        <w:rPr>
          <w:rFonts w:ascii="Segoe UI" w:hAnsi="Segoe UI" w:cs="Segoe UI"/>
        </w:rPr>
      </w:pPr>
      <w:r w:rsidRPr="00C54284">
        <w:rPr>
          <w:rFonts w:ascii="Segoe UI" w:hAnsi="Segoe UI" w:cs="Segoe UI"/>
          <w:sz w:val="20"/>
          <w:szCs w:val="20"/>
        </w:rPr>
        <w:t>User can view the ECB Menu by clicking on ellipsis present in each row.  ECB menu includes following actions:</w:t>
      </w:r>
    </w:p>
    <w:p w14:paraId="54CCA110" w14:textId="35A10748" w:rsidR="003E689B" w:rsidRPr="00C54284" w:rsidRDefault="00C32EC2" w:rsidP="0088376A">
      <w:pPr>
        <w:pStyle w:val="Body"/>
        <w:numPr>
          <w:ilvl w:val="2"/>
          <w:numId w:val="238"/>
        </w:numPr>
        <w:rPr>
          <w:rFonts w:ascii="Segoe UI" w:hAnsi="Segoe UI" w:cs="Segoe UI"/>
          <w:b/>
        </w:rPr>
      </w:pPr>
      <w:r>
        <w:rPr>
          <w:rFonts w:ascii="Segoe UI" w:hAnsi="Segoe UI" w:cs="Segoe UI"/>
        </w:rPr>
        <w:t>Open</w:t>
      </w:r>
      <w:r w:rsidR="003E689B" w:rsidRPr="00C54284">
        <w:rPr>
          <w:rFonts w:ascii="Segoe UI" w:hAnsi="Segoe UI" w:cs="Segoe UI"/>
        </w:rPr>
        <w:t xml:space="preserve"> Document:</w:t>
      </w:r>
      <w:r w:rsidR="003E689B" w:rsidRPr="00C54284">
        <w:rPr>
          <w:rFonts w:ascii="Segoe UI" w:hAnsi="Segoe UI" w:cs="Segoe UI"/>
          <w:b/>
        </w:rPr>
        <w:t xml:space="preserve"> </w:t>
      </w:r>
      <w:r w:rsidR="003E689B" w:rsidRPr="00C54284">
        <w:rPr>
          <w:rFonts w:ascii="Segoe UI" w:hAnsi="Segoe UI" w:cs="Segoe UI"/>
        </w:rPr>
        <w:t xml:space="preserve">User can </w:t>
      </w:r>
      <w:r>
        <w:rPr>
          <w:rFonts w:ascii="Segoe UI" w:hAnsi="Segoe UI" w:cs="Segoe UI"/>
        </w:rPr>
        <w:t xml:space="preserve">open the document </w:t>
      </w:r>
      <w:r w:rsidR="003E689B" w:rsidRPr="00C54284">
        <w:rPr>
          <w:rFonts w:ascii="Segoe UI" w:hAnsi="Segoe UI" w:cs="Segoe UI"/>
        </w:rPr>
        <w:t xml:space="preserve">from that list. </w:t>
      </w:r>
    </w:p>
    <w:p w14:paraId="494BC27F" w14:textId="77777777" w:rsidR="003E689B" w:rsidRPr="00C54284" w:rsidRDefault="003E689B" w:rsidP="0088376A">
      <w:pPr>
        <w:pStyle w:val="Body"/>
        <w:numPr>
          <w:ilvl w:val="2"/>
          <w:numId w:val="238"/>
        </w:numPr>
        <w:rPr>
          <w:rFonts w:ascii="Segoe UI" w:hAnsi="Segoe UI" w:cs="Segoe UI"/>
          <w:b/>
        </w:rPr>
      </w:pPr>
      <w:r w:rsidRPr="00C54284">
        <w:rPr>
          <w:rFonts w:ascii="Segoe UI" w:hAnsi="Segoe UI" w:cs="Segoe UI"/>
        </w:rPr>
        <w:t>Pin</w:t>
      </w:r>
      <w:r w:rsidRPr="00C54284">
        <w:rPr>
          <w:rFonts w:ascii="Segoe UI" w:hAnsi="Segoe UI" w:cs="Segoe UI"/>
          <w:b/>
        </w:rPr>
        <w:t xml:space="preserve">: </w:t>
      </w:r>
      <w:r w:rsidRPr="00C54284">
        <w:rPr>
          <w:rFonts w:ascii="Segoe UI" w:hAnsi="Segoe UI" w:cs="Segoe UI"/>
        </w:rPr>
        <w:t>User can pin any matters. Detailed description is given in step 10.</w:t>
      </w:r>
    </w:p>
    <w:p w14:paraId="7A715A40" w14:textId="77777777" w:rsidR="003E689B" w:rsidRPr="00C54284" w:rsidRDefault="003E689B" w:rsidP="0088376A">
      <w:pPr>
        <w:pStyle w:val="Body"/>
        <w:numPr>
          <w:ilvl w:val="2"/>
          <w:numId w:val="238"/>
        </w:numPr>
        <w:rPr>
          <w:rFonts w:ascii="Segoe UI" w:hAnsi="Segoe UI" w:cs="Segoe UI"/>
          <w:b/>
        </w:rPr>
      </w:pPr>
      <w:r w:rsidRPr="00C54284">
        <w:rPr>
          <w:rFonts w:ascii="Segoe UI" w:hAnsi="Segoe UI" w:cs="Segoe UI"/>
        </w:rPr>
        <w:t>Unpin:</w:t>
      </w:r>
      <w:r w:rsidRPr="00C54284">
        <w:rPr>
          <w:rFonts w:ascii="Segoe UI" w:hAnsi="Segoe UI" w:cs="Segoe UI"/>
          <w:b/>
        </w:rPr>
        <w:t xml:space="preserve"> </w:t>
      </w:r>
      <w:r w:rsidRPr="00C54284">
        <w:rPr>
          <w:rFonts w:ascii="Segoe UI" w:hAnsi="Segoe UI" w:cs="Segoe UI"/>
        </w:rPr>
        <w:t>Pinned matter can be unpin by this option.</w:t>
      </w:r>
    </w:p>
    <w:p w14:paraId="69A03A77" w14:textId="77777777" w:rsidR="003E689B" w:rsidRPr="00C54284" w:rsidRDefault="003E689B" w:rsidP="0088376A">
      <w:pPr>
        <w:pStyle w:val="Body"/>
        <w:numPr>
          <w:ilvl w:val="2"/>
          <w:numId w:val="238"/>
        </w:numPr>
        <w:rPr>
          <w:rFonts w:ascii="Segoe UI" w:hAnsi="Segoe UI" w:cs="Segoe UI"/>
          <w:b/>
        </w:rPr>
      </w:pPr>
      <w:r w:rsidRPr="00C54284">
        <w:rPr>
          <w:rFonts w:ascii="Segoe UI" w:hAnsi="Segoe UI" w:cs="Segoe UI"/>
        </w:rPr>
        <w:t>Go to Matter Site</w:t>
      </w:r>
      <w:r w:rsidRPr="00C54284">
        <w:rPr>
          <w:rFonts w:ascii="Segoe UI" w:hAnsi="Segoe UI" w:cs="Segoe UI"/>
          <w:b/>
        </w:rPr>
        <w:t xml:space="preserve">: </w:t>
      </w:r>
      <w:r w:rsidRPr="00C54284">
        <w:rPr>
          <w:rFonts w:ascii="Segoe UI" w:hAnsi="Segoe UI" w:cs="Segoe UI"/>
        </w:rPr>
        <w:t>This option takes user to matter landing page with description of that matter.</w:t>
      </w:r>
    </w:p>
    <w:p w14:paraId="42EFD2C1" w14:textId="77777777" w:rsidR="003E689B" w:rsidRPr="00C54284" w:rsidRDefault="003E689B" w:rsidP="003E689B">
      <w:pPr>
        <w:pStyle w:val="Body"/>
        <w:ind w:left="2340"/>
        <w:rPr>
          <w:rFonts w:ascii="Segoe UI" w:hAnsi="Segoe UI" w:cs="Segoe UI"/>
          <w:b/>
        </w:rPr>
      </w:pPr>
    </w:p>
    <w:p w14:paraId="057502B2" w14:textId="77777777" w:rsidR="003E689B" w:rsidRPr="00C54284" w:rsidRDefault="003E689B" w:rsidP="0088376A">
      <w:pPr>
        <w:pStyle w:val="Body"/>
        <w:numPr>
          <w:ilvl w:val="1"/>
          <w:numId w:val="238"/>
        </w:numPr>
        <w:rPr>
          <w:rFonts w:ascii="Segoe UI" w:hAnsi="Segoe UI" w:cs="Segoe UI"/>
        </w:rPr>
      </w:pPr>
      <w:r w:rsidRPr="00C54284">
        <w:rPr>
          <w:rFonts w:ascii="Segoe UI" w:hAnsi="Segoe UI" w:cs="Segoe UI"/>
        </w:rPr>
        <w:t>Lazy loading</w:t>
      </w:r>
    </w:p>
    <w:p w14:paraId="74F50C33" w14:textId="77777777" w:rsidR="003E689B" w:rsidRPr="00C54284" w:rsidRDefault="003E689B" w:rsidP="003E689B">
      <w:pPr>
        <w:pStyle w:val="Body"/>
        <w:ind w:left="1800"/>
        <w:rPr>
          <w:rFonts w:ascii="Segoe UI" w:hAnsi="Segoe UI" w:cs="Segoe UI"/>
        </w:rPr>
      </w:pPr>
      <w:r w:rsidRPr="00C54284">
        <w:rPr>
          <w:rFonts w:ascii="Segoe UI" w:hAnsi="Segoe UI" w:cs="Segoe UI"/>
        </w:rPr>
        <w:t>When user scrolls the list view more than 95%, service request will be sent and in response, page will get JSON object with data of next page. This data is then append to that list view and page number will be incremented.</w:t>
      </w:r>
    </w:p>
    <w:p w14:paraId="41E644C5" w14:textId="77777777" w:rsidR="00E27C55" w:rsidRPr="00C54284" w:rsidRDefault="00E27C55" w:rsidP="00E27C55">
      <w:pPr>
        <w:rPr>
          <w:rFonts w:ascii="Segoe UI" w:hAnsi="Segoe UI" w:cs="Segoe UI"/>
        </w:rPr>
      </w:pPr>
    </w:p>
    <w:p w14:paraId="39E91DD2" w14:textId="5E70A214" w:rsidR="00E27C55" w:rsidRPr="00C54284" w:rsidRDefault="00E27C55" w:rsidP="0088376A">
      <w:pPr>
        <w:pStyle w:val="Body"/>
        <w:numPr>
          <w:ilvl w:val="0"/>
          <w:numId w:val="238"/>
        </w:numPr>
        <w:rPr>
          <w:rFonts w:ascii="Segoe UI" w:hAnsi="Segoe UI" w:cs="Segoe UI"/>
          <w:b/>
        </w:rPr>
      </w:pPr>
      <w:r w:rsidRPr="00C54284">
        <w:rPr>
          <w:rFonts w:ascii="Segoe UI" w:hAnsi="Segoe UI" w:cs="Segoe UI"/>
          <w:b/>
        </w:rPr>
        <w:t>All Document Section</w:t>
      </w:r>
    </w:p>
    <w:p w14:paraId="53394C25" w14:textId="3F6611FC" w:rsidR="00E25D9F" w:rsidRPr="00C54284" w:rsidRDefault="00E25D9F" w:rsidP="00B01BF0">
      <w:pPr>
        <w:pStyle w:val="ListParagraph"/>
        <w:ind w:left="1080"/>
        <w:rPr>
          <w:rFonts w:ascii="Segoe UI" w:hAnsi="Segoe UI" w:cs="Segoe UI"/>
          <w:sz w:val="20"/>
          <w:szCs w:val="20"/>
        </w:rPr>
      </w:pPr>
      <w:r w:rsidRPr="00C54284">
        <w:rPr>
          <w:rFonts w:ascii="Segoe UI" w:hAnsi="Segoe UI" w:cs="Segoe UI"/>
          <w:sz w:val="20"/>
          <w:szCs w:val="20"/>
        </w:rPr>
        <w:t>All Document section by default will display matters for all the users. The number of Documents displayed will be based on the screen resolution.</w:t>
      </w:r>
    </w:p>
    <w:p w14:paraId="43FC1055" w14:textId="77777777" w:rsidR="00E27C55" w:rsidRPr="00C54284" w:rsidRDefault="00E27C55" w:rsidP="00E27C55">
      <w:pPr>
        <w:ind w:left="720"/>
        <w:rPr>
          <w:rFonts w:ascii="Segoe UI" w:hAnsi="Segoe UI" w:cs="Segoe UI"/>
          <w:b/>
          <w:sz w:val="20"/>
          <w:szCs w:val="20"/>
        </w:rPr>
      </w:pPr>
    </w:p>
    <w:p w14:paraId="19C333CD" w14:textId="77777777" w:rsidR="00D33FB5" w:rsidRPr="00C54284" w:rsidRDefault="00D33FB5" w:rsidP="00D33FB5">
      <w:pPr>
        <w:pStyle w:val="ListParagraph"/>
        <w:ind w:left="1080"/>
        <w:rPr>
          <w:rFonts w:ascii="Segoe UI" w:hAnsi="Segoe UI" w:cs="Segoe UI"/>
          <w:sz w:val="20"/>
          <w:szCs w:val="20"/>
        </w:rPr>
      </w:pPr>
    </w:p>
    <w:p w14:paraId="2598D4AA" w14:textId="6E53A3E3" w:rsidR="00D33FB5" w:rsidRPr="00C54284" w:rsidRDefault="00D33FB5" w:rsidP="0088376A">
      <w:pPr>
        <w:pStyle w:val="Body"/>
        <w:numPr>
          <w:ilvl w:val="0"/>
          <w:numId w:val="238"/>
        </w:numPr>
        <w:rPr>
          <w:rFonts w:ascii="Segoe UI" w:hAnsi="Segoe UI" w:cs="Segoe UI"/>
          <w:b/>
        </w:rPr>
      </w:pPr>
      <w:r w:rsidRPr="00C54284">
        <w:rPr>
          <w:rFonts w:ascii="Segoe UI" w:hAnsi="Segoe UI" w:cs="Segoe UI"/>
          <w:b/>
        </w:rPr>
        <w:t>Autocomplete</w:t>
      </w:r>
    </w:p>
    <w:p w14:paraId="32BF2D26" w14:textId="77777777" w:rsidR="009B1F99" w:rsidRPr="00C54284" w:rsidRDefault="009B1F99" w:rsidP="00B01BF0">
      <w:pPr>
        <w:pStyle w:val="Body"/>
        <w:ind w:left="1080"/>
        <w:rPr>
          <w:rFonts w:ascii="Segoe UI" w:hAnsi="Segoe UI" w:cs="Segoe UI"/>
          <w:b/>
        </w:rPr>
      </w:pPr>
      <w:r w:rsidRPr="00C54284">
        <w:rPr>
          <w:rFonts w:ascii="Segoe UI" w:hAnsi="Segoe UI" w:cs="Segoe UI"/>
        </w:rPr>
        <w:t>When user click on search text box and provides input to that search text box, it will provide top 5 suggestions for that keyword.</w:t>
      </w:r>
    </w:p>
    <w:p w14:paraId="687E0348" w14:textId="77777777" w:rsidR="00D33FB5" w:rsidRPr="00C54284" w:rsidRDefault="00D33FB5" w:rsidP="00E27C55">
      <w:pPr>
        <w:pStyle w:val="ListParagraph"/>
        <w:ind w:left="1080"/>
        <w:rPr>
          <w:rFonts w:ascii="Segoe UI" w:hAnsi="Segoe UI" w:cs="Segoe UI"/>
          <w:sz w:val="20"/>
          <w:szCs w:val="20"/>
        </w:rPr>
      </w:pPr>
    </w:p>
    <w:p w14:paraId="7CA6C2DE" w14:textId="77777777" w:rsidR="00E27C55" w:rsidRPr="00C54284" w:rsidRDefault="00E27C55" w:rsidP="00E27C55">
      <w:pPr>
        <w:pStyle w:val="ListParagraph"/>
        <w:ind w:left="1080"/>
        <w:rPr>
          <w:rFonts w:ascii="Segoe UI" w:hAnsi="Segoe UI" w:cs="Segoe UI"/>
          <w:sz w:val="20"/>
          <w:szCs w:val="20"/>
        </w:rPr>
      </w:pPr>
    </w:p>
    <w:p w14:paraId="248EC140" w14:textId="77777777" w:rsidR="00E27C55" w:rsidRPr="00C54284" w:rsidRDefault="00E27C55" w:rsidP="0088376A">
      <w:pPr>
        <w:pStyle w:val="Body"/>
        <w:numPr>
          <w:ilvl w:val="0"/>
          <w:numId w:val="238"/>
        </w:numPr>
        <w:rPr>
          <w:rFonts w:ascii="Segoe UI" w:hAnsi="Segoe UI" w:cs="Segoe UI"/>
          <w:b/>
        </w:rPr>
      </w:pPr>
      <w:r w:rsidRPr="00C54284">
        <w:rPr>
          <w:rFonts w:ascii="Segoe UI" w:hAnsi="Segoe UI" w:cs="Segoe UI"/>
          <w:b/>
        </w:rPr>
        <w:t>Mail cart Functionality</w:t>
      </w:r>
    </w:p>
    <w:p w14:paraId="48ABBE68" w14:textId="29C5AA80" w:rsidR="00931C23" w:rsidRPr="0088376A" w:rsidRDefault="00931C23" w:rsidP="00E27C55">
      <w:pPr>
        <w:ind w:left="1080"/>
        <w:rPr>
          <w:rFonts w:ascii="Segoe UI" w:hAnsi="Segoe UI" w:cs="Segoe UI"/>
          <w:i/>
          <w:sz w:val="20"/>
          <w:szCs w:val="20"/>
        </w:rPr>
      </w:pPr>
      <w:r w:rsidRPr="0088376A">
        <w:rPr>
          <w:rFonts w:ascii="Segoe UI" w:hAnsi="Segoe UI" w:cs="Segoe UI"/>
          <w:i/>
          <w:sz w:val="20"/>
          <w:szCs w:val="20"/>
        </w:rPr>
        <w:t>Note: Currently this functionality is available on web dashboard search documents section only.</w:t>
      </w:r>
    </w:p>
    <w:p w14:paraId="13987ECF" w14:textId="77777777" w:rsidR="00E27C55" w:rsidRPr="00C54284" w:rsidRDefault="00E27C55" w:rsidP="00E27C55">
      <w:pPr>
        <w:ind w:left="1080"/>
        <w:rPr>
          <w:rFonts w:ascii="Segoe UI" w:hAnsi="Segoe UI" w:cs="Segoe UI"/>
          <w:sz w:val="20"/>
          <w:szCs w:val="20"/>
        </w:rPr>
      </w:pPr>
      <w:r w:rsidRPr="00C54284">
        <w:rPr>
          <w:rFonts w:ascii="Segoe UI" w:hAnsi="Segoe UI" w:cs="Segoe UI"/>
          <w:sz w:val="20"/>
          <w:szCs w:val="20"/>
        </w:rPr>
        <w:t>From the search document section, the user can select documents to add to an email as attachments or links.</w:t>
      </w:r>
    </w:p>
    <w:p w14:paraId="5C457469" w14:textId="77777777" w:rsidR="00E27C55" w:rsidRPr="00C54284" w:rsidRDefault="00E27C55" w:rsidP="00E27C55">
      <w:pPr>
        <w:ind w:left="1080"/>
        <w:rPr>
          <w:rFonts w:ascii="Segoe UI" w:hAnsi="Segoe UI" w:cs="Segoe UI"/>
          <w:b/>
          <w:sz w:val="20"/>
          <w:szCs w:val="20"/>
        </w:rPr>
      </w:pPr>
    </w:p>
    <w:p w14:paraId="6F8FB63C" w14:textId="77777777" w:rsidR="00E27C55" w:rsidRPr="00C54284" w:rsidRDefault="00E27C55" w:rsidP="00E27C55">
      <w:pPr>
        <w:ind w:left="1080"/>
        <w:rPr>
          <w:rFonts w:ascii="Segoe UI" w:hAnsi="Segoe UI" w:cs="Segoe UI"/>
        </w:rPr>
      </w:pPr>
      <w:r w:rsidRPr="00C54284">
        <w:rPr>
          <w:rFonts w:ascii="Segoe UI" w:hAnsi="Segoe UI" w:cs="Segoe UI"/>
          <w:sz w:val="20"/>
          <w:szCs w:val="20"/>
        </w:rPr>
        <w:t>Service flow for attaching selected documents to email:</w:t>
      </w:r>
    </w:p>
    <w:p w14:paraId="774F10AF" w14:textId="3072798D" w:rsidR="00E27C55" w:rsidRPr="00C54284" w:rsidRDefault="00525475" w:rsidP="00E27C55">
      <w:pPr>
        <w:ind w:left="1364"/>
        <w:jc w:val="center"/>
        <w:rPr>
          <w:rFonts w:ascii="Segoe UI" w:hAnsi="Segoe UI" w:cs="Segoe UI"/>
        </w:rPr>
      </w:pPr>
      <w:r w:rsidRPr="00C54284">
        <w:rPr>
          <w:rFonts w:ascii="Segoe UI" w:hAnsi="Segoe UI" w:cs="Segoe UI"/>
        </w:rPr>
        <w:object w:dxaOrig="2506" w:dyaOrig="13351" w14:anchorId="227E8632">
          <v:shape id="_x0000_i1064" type="#_x0000_t75" style="width:122.25pt;height:640.5pt" o:ole="">
            <v:imagedata r:id="rId101" o:title=""/>
          </v:shape>
          <o:OLEObject Type="Embed" ProgID="Visio.Drawing.15" ShapeID="_x0000_i1064" DrawAspect="Content" ObjectID="_1509353824" r:id="rId102"/>
        </w:object>
      </w:r>
    </w:p>
    <w:p w14:paraId="2F3FF134" w14:textId="77777777" w:rsidR="00E27C55" w:rsidRPr="00C54284" w:rsidRDefault="00E27C55" w:rsidP="00E27C55">
      <w:pPr>
        <w:ind w:left="1156"/>
        <w:rPr>
          <w:rFonts w:ascii="Segoe UI" w:hAnsi="Segoe UI" w:cs="Segoe UI"/>
        </w:rPr>
      </w:pPr>
      <w:r w:rsidRPr="00C54284">
        <w:rPr>
          <w:rFonts w:ascii="Segoe UI" w:hAnsi="Segoe UI" w:cs="Segoe UI"/>
          <w:sz w:val="20"/>
          <w:szCs w:val="20"/>
        </w:rPr>
        <w:lastRenderedPageBreak/>
        <w:t>Service flow for embedding selected documents URL’s to email body:</w:t>
      </w:r>
    </w:p>
    <w:p w14:paraId="43151375" w14:textId="77777777" w:rsidR="00E27C55" w:rsidRPr="00C54284" w:rsidRDefault="00E27C55" w:rsidP="00E27C55">
      <w:pPr>
        <w:ind w:left="1156"/>
        <w:rPr>
          <w:rFonts w:ascii="Segoe UI" w:hAnsi="Segoe UI" w:cs="Segoe UI"/>
          <w:b/>
        </w:rPr>
      </w:pPr>
    </w:p>
    <w:p w14:paraId="1A9858DB" w14:textId="77777777" w:rsidR="00E27C55" w:rsidRPr="00C54284" w:rsidRDefault="00E27C55" w:rsidP="00E27C55">
      <w:pPr>
        <w:ind w:left="1156"/>
        <w:jc w:val="center"/>
        <w:rPr>
          <w:rFonts w:ascii="Segoe UI" w:hAnsi="Segoe UI" w:cs="Segoe UI"/>
          <w:b/>
        </w:rPr>
      </w:pPr>
      <w:r w:rsidRPr="00C54284">
        <w:rPr>
          <w:rFonts w:ascii="Segoe UI" w:hAnsi="Segoe UI" w:cs="Segoe UI"/>
        </w:rPr>
        <w:object w:dxaOrig="2940" w:dyaOrig="9391" w14:anchorId="6AEEEAA7">
          <v:shape id="_x0000_i1065" type="#_x0000_t75" style="width:2in;height:468pt" o:ole="">
            <v:imagedata r:id="rId103" o:title=""/>
          </v:shape>
          <o:OLEObject Type="Embed" ProgID="Visio.Drawing.15" ShapeID="_x0000_i1065" DrawAspect="Content" ObjectID="_1509353825" r:id="rId104"/>
        </w:object>
      </w:r>
    </w:p>
    <w:p w14:paraId="61958BDE" w14:textId="77777777" w:rsidR="00E27C55" w:rsidRPr="00C54284" w:rsidRDefault="00E27C55" w:rsidP="00E27C55">
      <w:pPr>
        <w:ind w:left="1156"/>
        <w:rPr>
          <w:rFonts w:ascii="Segoe UI" w:hAnsi="Segoe UI" w:cs="Segoe UI"/>
          <w:b/>
        </w:rPr>
      </w:pPr>
    </w:p>
    <w:p w14:paraId="4123BA56" w14:textId="77777777" w:rsidR="00E27C55" w:rsidRPr="00C54284" w:rsidRDefault="00E27C55" w:rsidP="00E27C55">
      <w:pPr>
        <w:ind w:left="1156"/>
        <w:rPr>
          <w:rFonts w:ascii="Segoe UI" w:hAnsi="Segoe UI" w:cs="Segoe UI"/>
          <w:b/>
        </w:rPr>
      </w:pPr>
    </w:p>
    <w:p w14:paraId="12B0444B" w14:textId="77777777" w:rsidR="00E27C55" w:rsidRPr="00C54284" w:rsidRDefault="00E27C55" w:rsidP="00E27C55">
      <w:pPr>
        <w:pStyle w:val="Body"/>
        <w:ind w:left="1080"/>
        <w:rPr>
          <w:rFonts w:ascii="Segoe UI" w:hAnsi="Segoe UI" w:cs="Segoe UI"/>
        </w:rPr>
      </w:pPr>
      <w:r w:rsidRPr="00C54284">
        <w:rPr>
          <w:rFonts w:ascii="Segoe UI" w:hAnsi="Segoe UI" w:cs="Segoe UI"/>
        </w:rPr>
        <w:t>Service flow for displaying check out status of the document:</w:t>
      </w:r>
    </w:p>
    <w:p w14:paraId="0F38BCED" w14:textId="77777777" w:rsidR="00E27C55" w:rsidRPr="00C54284" w:rsidRDefault="00E27C55" w:rsidP="00E27C55">
      <w:pPr>
        <w:pStyle w:val="Body"/>
        <w:ind w:left="1080"/>
        <w:rPr>
          <w:rFonts w:ascii="Segoe UI" w:hAnsi="Segoe UI" w:cs="Segoe UI"/>
        </w:rPr>
      </w:pPr>
      <w:r w:rsidRPr="00C54284">
        <w:rPr>
          <w:rFonts w:ascii="Segoe UI" w:hAnsi="Segoe UI" w:cs="Segoe UI"/>
        </w:rPr>
        <w:object w:dxaOrig="12450" w:dyaOrig="1350" w14:anchorId="6AACF53D">
          <v:shape id="_x0000_i1066" type="#_x0000_t75" style="width:7in;height:57.75pt" o:ole="">
            <v:imagedata r:id="rId105" o:title=""/>
          </v:shape>
          <o:OLEObject Type="Embed" ProgID="Visio.Drawing.15" ShapeID="_x0000_i1066" DrawAspect="Content" ObjectID="_1509353826" r:id="rId106"/>
        </w:object>
      </w:r>
    </w:p>
    <w:p w14:paraId="0EB4951C" w14:textId="77777777" w:rsidR="00E27C55" w:rsidRPr="00C54284" w:rsidRDefault="00E27C55" w:rsidP="00E27C55">
      <w:pPr>
        <w:pStyle w:val="Body"/>
        <w:ind w:left="1080"/>
        <w:rPr>
          <w:rFonts w:ascii="Segoe UI" w:hAnsi="Segoe UI" w:cs="Segoe UI"/>
        </w:rPr>
      </w:pPr>
    </w:p>
    <w:p w14:paraId="40C911D0" w14:textId="77777777" w:rsidR="00E27C55" w:rsidRPr="00C54284" w:rsidRDefault="00E27C55" w:rsidP="00E27C55">
      <w:pPr>
        <w:pStyle w:val="Body"/>
        <w:ind w:left="1080"/>
        <w:rPr>
          <w:rFonts w:ascii="Segoe UI" w:hAnsi="Segoe UI" w:cs="Segoe UI"/>
        </w:rPr>
      </w:pPr>
    </w:p>
    <w:p w14:paraId="7CBD2CB4" w14:textId="77777777" w:rsidR="00E27C55" w:rsidRPr="00C54284" w:rsidRDefault="00E27C55" w:rsidP="00E27C55">
      <w:pPr>
        <w:ind w:left="1156"/>
        <w:rPr>
          <w:rFonts w:ascii="Segoe UI" w:hAnsi="Segoe UI" w:cs="Segoe UI"/>
        </w:rPr>
      </w:pPr>
      <w:r w:rsidRPr="00C54284">
        <w:rPr>
          <w:rFonts w:ascii="Segoe UI" w:hAnsi="Segoe UI" w:cs="Segoe UI"/>
          <w:sz w:val="20"/>
          <w:szCs w:val="20"/>
        </w:rPr>
        <w:t>Service flow for sending selected documents to user’s OneDrive:</w:t>
      </w:r>
      <w:r w:rsidRPr="00C54284">
        <w:rPr>
          <w:rFonts w:ascii="Segoe UI" w:hAnsi="Segoe UI" w:cs="Segoe UI"/>
        </w:rPr>
        <w:t xml:space="preserve"> </w:t>
      </w:r>
    </w:p>
    <w:p w14:paraId="0068F4EC" w14:textId="77777777" w:rsidR="00E27C55" w:rsidRPr="00C54284" w:rsidRDefault="00E27C55" w:rsidP="00E27C55">
      <w:pPr>
        <w:ind w:left="990"/>
        <w:rPr>
          <w:rFonts w:ascii="Segoe UI" w:hAnsi="Segoe UI" w:cs="Segoe UI"/>
        </w:rPr>
      </w:pPr>
      <w:r w:rsidRPr="00C54284">
        <w:rPr>
          <w:rFonts w:ascii="Segoe UI" w:hAnsi="Segoe UI" w:cs="Segoe UI"/>
        </w:rPr>
        <w:object w:dxaOrig="14550" w:dyaOrig="9300" w14:anchorId="084906A5">
          <v:shape id="_x0000_i1067" type="#_x0000_t75" style="width:7in;height:324pt" o:ole="">
            <v:imagedata r:id="rId107" o:title=""/>
          </v:shape>
          <o:OLEObject Type="Embed" ProgID="Visio.Drawing.15" ShapeID="_x0000_i1067" DrawAspect="Content" ObjectID="_1509353827" r:id="rId108"/>
        </w:object>
      </w:r>
    </w:p>
    <w:p w14:paraId="5588BB34" w14:textId="0A5547CF" w:rsidR="00E27C55" w:rsidRPr="00C54284" w:rsidRDefault="00C53723" w:rsidP="0088376A">
      <w:pPr>
        <w:pStyle w:val="ListParagraph"/>
        <w:numPr>
          <w:ilvl w:val="0"/>
          <w:numId w:val="238"/>
        </w:numPr>
        <w:rPr>
          <w:rFonts w:ascii="Segoe UI" w:hAnsi="Segoe UI" w:cs="Segoe UI"/>
          <w:b/>
          <w:sz w:val="20"/>
          <w:szCs w:val="20"/>
        </w:rPr>
      </w:pPr>
      <w:r w:rsidRPr="00C54284">
        <w:rPr>
          <w:rFonts w:ascii="Segoe UI" w:hAnsi="Segoe UI" w:cs="Segoe UI"/>
          <w:b/>
          <w:sz w:val="20"/>
          <w:szCs w:val="20"/>
        </w:rPr>
        <w:t xml:space="preserve">My </w:t>
      </w:r>
      <w:r w:rsidR="00E27C55" w:rsidRPr="00C54284">
        <w:rPr>
          <w:rFonts w:ascii="Segoe UI" w:hAnsi="Segoe UI" w:cs="Segoe UI"/>
          <w:b/>
          <w:sz w:val="20"/>
          <w:szCs w:val="20"/>
        </w:rPr>
        <w:t>Document Section</w:t>
      </w:r>
    </w:p>
    <w:p w14:paraId="53E4F65B" w14:textId="77777777" w:rsidR="00D33FB5" w:rsidRPr="00C54284" w:rsidRDefault="00D33FB5" w:rsidP="00B01BF0">
      <w:pPr>
        <w:pStyle w:val="ListParagraph"/>
        <w:ind w:left="1080"/>
        <w:rPr>
          <w:rFonts w:ascii="Segoe UI" w:hAnsi="Segoe UI" w:cs="Segoe UI"/>
          <w:b/>
          <w:sz w:val="20"/>
          <w:szCs w:val="20"/>
        </w:rPr>
      </w:pPr>
    </w:p>
    <w:p w14:paraId="230868F4" w14:textId="77777777" w:rsidR="00E25D9F" w:rsidRPr="00C54284" w:rsidRDefault="00E25D9F" w:rsidP="00E25D9F">
      <w:pPr>
        <w:pStyle w:val="ListParagraph"/>
        <w:ind w:left="1080"/>
        <w:rPr>
          <w:rFonts w:ascii="Segoe UI" w:hAnsi="Segoe UI" w:cs="Segoe UI"/>
          <w:sz w:val="20"/>
          <w:szCs w:val="20"/>
        </w:rPr>
      </w:pPr>
      <w:r w:rsidRPr="00C54284">
        <w:rPr>
          <w:rFonts w:ascii="Segoe UI" w:hAnsi="Segoe UI" w:cs="Segoe UI"/>
          <w:sz w:val="20"/>
          <w:szCs w:val="20"/>
        </w:rPr>
        <w:t>My Document Section will display all the document which are assigned to user. The number of Matters displayed will be based on the screen resolution.</w:t>
      </w:r>
    </w:p>
    <w:p w14:paraId="3CEDED1F" w14:textId="77777777" w:rsidR="00E27C55" w:rsidRPr="00C54284" w:rsidRDefault="00E27C55" w:rsidP="00E27C55">
      <w:pPr>
        <w:ind w:left="990"/>
        <w:rPr>
          <w:rFonts w:ascii="Segoe UI" w:hAnsi="Segoe UI" w:cs="Segoe UI"/>
          <w:sz w:val="20"/>
          <w:szCs w:val="20"/>
        </w:rPr>
      </w:pPr>
      <w:r w:rsidRPr="00C54284">
        <w:rPr>
          <w:rFonts w:ascii="Segoe UI" w:hAnsi="Segoe UI" w:cs="Segoe UI"/>
        </w:rPr>
        <w:object w:dxaOrig="10185" w:dyaOrig="8970" w14:anchorId="7490A77A">
          <v:shape id="_x0000_i1068" type="#_x0000_t75" style="width:7in;height:438.75pt" o:ole="">
            <v:imagedata r:id="rId109" o:title=""/>
          </v:shape>
          <o:OLEObject Type="Embed" ProgID="Visio.Drawing.15" ShapeID="_x0000_i1068" DrawAspect="Content" ObjectID="_1509353828" r:id="rId110"/>
        </w:object>
      </w:r>
      <w:r w:rsidRPr="00C54284">
        <w:rPr>
          <w:rFonts w:ascii="Segoe UI" w:hAnsi="Segoe UI" w:cs="Segoe UI"/>
          <w:b/>
          <w:sz w:val="20"/>
          <w:szCs w:val="20"/>
        </w:rPr>
        <w:t xml:space="preserve"> </w:t>
      </w:r>
      <w:r w:rsidRPr="00C54284">
        <w:rPr>
          <w:rFonts w:ascii="Segoe UI" w:hAnsi="Segoe UI" w:cs="Segoe UI"/>
          <w:sz w:val="20"/>
          <w:szCs w:val="20"/>
        </w:rPr>
        <w:t>Service flow for recent documents</w:t>
      </w:r>
    </w:p>
    <w:p w14:paraId="0EAE922F" w14:textId="77777777" w:rsidR="00E27C55" w:rsidRPr="00C54284" w:rsidRDefault="00E27C55" w:rsidP="00E27C55">
      <w:pPr>
        <w:ind w:left="990"/>
        <w:rPr>
          <w:rFonts w:ascii="Segoe UI" w:hAnsi="Segoe UI" w:cs="Segoe UI"/>
          <w:sz w:val="20"/>
          <w:szCs w:val="20"/>
        </w:rPr>
      </w:pPr>
    </w:p>
    <w:p w14:paraId="5A2AD955" w14:textId="0619C7A3" w:rsidR="00E27C55" w:rsidRPr="00C54284" w:rsidDel="0056489E" w:rsidRDefault="00E27C55" w:rsidP="0088376A">
      <w:pPr>
        <w:pStyle w:val="ListParagraph"/>
        <w:numPr>
          <w:ilvl w:val="0"/>
          <w:numId w:val="238"/>
        </w:numPr>
        <w:rPr>
          <w:del w:id="319" w:author="Saurabh Verma" w:date="2015-11-18T11:53:00Z"/>
          <w:rFonts w:ascii="Segoe UI" w:hAnsi="Segoe UI" w:cs="Segoe UI"/>
          <w:b/>
          <w:sz w:val="20"/>
          <w:szCs w:val="20"/>
        </w:rPr>
      </w:pPr>
      <w:del w:id="320" w:author="Saurabh Verma" w:date="2015-11-18T11:53:00Z">
        <w:r w:rsidRPr="00C54284" w:rsidDel="0056489E">
          <w:rPr>
            <w:rFonts w:ascii="Segoe UI" w:hAnsi="Segoe UI" w:cs="Segoe UI"/>
            <w:b/>
            <w:sz w:val="20"/>
            <w:szCs w:val="20"/>
          </w:rPr>
          <w:delText>Pin Search</w:delText>
        </w:r>
      </w:del>
    </w:p>
    <w:p w14:paraId="38E07DED" w14:textId="01B078CA" w:rsidR="00E27C55" w:rsidRPr="00C54284" w:rsidDel="0056489E" w:rsidRDefault="00E27C55" w:rsidP="00E27C55">
      <w:pPr>
        <w:spacing w:after="160" w:line="259" w:lineRule="auto"/>
        <w:ind w:left="1080"/>
        <w:rPr>
          <w:del w:id="321" w:author="Saurabh Verma" w:date="2015-11-18T11:53:00Z"/>
          <w:rFonts w:ascii="Segoe UI" w:hAnsi="Segoe UI" w:cs="Segoe UI"/>
        </w:rPr>
      </w:pPr>
      <w:del w:id="322" w:author="Saurabh Verma" w:date="2015-11-18T11:53:00Z">
        <w:r w:rsidRPr="00C54284" w:rsidDel="0056489E">
          <w:rPr>
            <w:rFonts w:ascii="Segoe UI" w:hAnsi="Segoe UI" w:cs="Segoe UI"/>
            <w:sz w:val="20"/>
            <w:szCs w:val="20"/>
          </w:rPr>
          <w:delText xml:space="preserve">On clicking, the Pin Search link allows user to </w:delText>
        </w:r>
        <w:r w:rsidRPr="00A34A12" w:rsidDel="0056489E">
          <w:rPr>
            <w:rFonts w:ascii="Segoe UI" w:hAnsi="Segoe UI" w:cs="Segoe UI"/>
            <w:sz w:val="20"/>
            <w:szCs w:val="20"/>
            <w:highlight w:val="yellow"/>
            <w:rPrChange w:id="323" w:author="Saurabh Verma" w:date="2015-11-18T11:18:00Z">
              <w:rPr>
                <w:rFonts w:ascii="Segoe UI" w:hAnsi="Segoe UI" w:cs="Segoe UI"/>
                <w:sz w:val="20"/>
                <w:szCs w:val="20"/>
              </w:rPr>
            </w:rPrChange>
          </w:rPr>
          <w:delText>save</w:delText>
        </w:r>
        <w:r w:rsidRPr="00C54284" w:rsidDel="0056489E">
          <w:rPr>
            <w:rFonts w:ascii="Segoe UI" w:hAnsi="Segoe UI" w:cs="Segoe UI"/>
            <w:sz w:val="20"/>
            <w:szCs w:val="20"/>
          </w:rPr>
          <w:delText xml:space="preserve"> his search result depending on selected parameter into SharePoint List.</w:delText>
        </w:r>
        <w:r w:rsidRPr="00C54284" w:rsidDel="0056489E">
          <w:rPr>
            <w:rFonts w:ascii="Segoe UI" w:hAnsi="Segoe UI" w:cs="Segoe UI"/>
          </w:rPr>
          <w:delText xml:space="preserve"> </w:delText>
        </w:r>
      </w:del>
    </w:p>
    <w:p w14:paraId="174BC418" w14:textId="5178F1CD" w:rsidR="00E27C55" w:rsidRPr="00C54284" w:rsidDel="0056489E" w:rsidRDefault="00E27C55" w:rsidP="00E27C55">
      <w:pPr>
        <w:spacing w:after="160" w:line="259" w:lineRule="auto"/>
        <w:ind w:left="1080"/>
        <w:rPr>
          <w:del w:id="324" w:author="Saurabh Verma" w:date="2015-11-18T11:53:00Z"/>
          <w:rFonts w:ascii="Segoe UI" w:hAnsi="Segoe UI" w:cs="Segoe UI"/>
        </w:rPr>
      </w:pPr>
      <w:del w:id="325" w:author="Saurabh Verma" w:date="2015-11-18T11:53:00Z">
        <w:r w:rsidRPr="00C54284" w:rsidDel="0056489E">
          <w:rPr>
            <w:rFonts w:ascii="Segoe UI" w:hAnsi="Segoe UI" w:cs="Segoe UI"/>
          </w:rPr>
          <w:object w:dxaOrig="9660" w:dyaOrig="16936" w14:anchorId="6C75F4B8">
            <v:shape id="_x0000_i1069" type="#_x0000_t75" style="width:366.75pt;height:604.5pt" o:ole="">
              <v:imagedata r:id="rId80" o:title=""/>
            </v:shape>
            <o:OLEObject Type="Embed" ProgID="Visio.Drawing.15" ShapeID="_x0000_i1069" DrawAspect="Content" ObjectID="_1509353829" r:id="rId111"/>
          </w:object>
        </w:r>
      </w:del>
    </w:p>
    <w:p w14:paraId="50AE7BC6" w14:textId="27E135DE" w:rsidR="00E27C55" w:rsidRPr="00C54284" w:rsidDel="0056489E" w:rsidRDefault="00E27C55" w:rsidP="00E27C55">
      <w:pPr>
        <w:spacing w:after="160" w:line="259" w:lineRule="auto"/>
        <w:ind w:left="1080"/>
        <w:rPr>
          <w:del w:id="326" w:author="Saurabh Verma" w:date="2015-11-18T11:53:00Z"/>
          <w:rFonts w:ascii="Segoe UI" w:hAnsi="Segoe UI" w:cs="Segoe UI"/>
          <w:sz w:val="20"/>
          <w:szCs w:val="20"/>
        </w:rPr>
      </w:pPr>
      <w:del w:id="327" w:author="Saurabh Verma" w:date="2015-11-18T11:53:00Z">
        <w:r w:rsidRPr="00C54284" w:rsidDel="0056489E">
          <w:rPr>
            <w:rFonts w:ascii="Segoe UI" w:hAnsi="Segoe UI" w:cs="Segoe UI"/>
            <w:sz w:val="20"/>
            <w:szCs w:val="20"/>
          </w:rPr>
          <w:delText>Service flow for Pin Search</w:delText>
        </w:r>
      </w:del>
    </w:p>
    <w:p w14:paraId="50CF3777" w14:textId="05DC4AD0" w:rsidR="00E27C55" w:rsidRPr="00C54284" w:rsidDel="0056489E" w:rsidRDefault="00E27C55" w:rsidP="00E27C55">
      <w:pPr>
        <w:spacing w:after="160" w:line="259" w:lineRule="auto"/>
        <w:ind w:left="1080"/>
        <w:rPr>
          <w:del w:id="328" w:author="Saurabh Verma" w:date="2015-11-18T11:53:00Z"/>
          <w:rFonts w:ascii="Segoe UI" w:hAnsi="Segoe UI" w:cs="Segoe UI"/>
        </w:rPr>
      </w:pPr>
    </w:p>
    <w:p w14:paraId="388FB695" w14:textId="6F2EB3C6" w:rsidR="00E27C55" w:rsidRPr="00C54284" w:rsidDel="0056489E" w:rsidRDefault="00E27C55" w:rsidP="0088376A">
      <w:pPr>
        <w:pStyle w:val="ListParagraph"/>
        <w:numPr>
          <w:ilvl w:val="0"/>
          <w:numId w:val="238"/>
        </w:numPr>
        <w:spacing w:after="160" w:line="259" w:lineRule="auto"/>
        <w:rPr>
          <w:del w:id="329" w:author="Saurabh Verma" w:date="2015-11-18T11:53:00Z"/>
          <w:rFonts w:ascii="Segoe UI" w:hAnsi="Segoe UI" w:cs="Segoe UI"/>
          <w:b/>
          <w:sz w:val="20"/>
          <w:szCs w:val="20"/>
        </w:rPr>
      </w:pPr>
      <w:del w:id="330" w:author="Saurabh Verma" w:date="2015-11-18T11:53:00Z">
        <w:r w:rsidRPr="00C54284" w:rsidDel="0056489E">
          <w:rPr>
            <w:rFonts w:ascii="Segoe UI" w:hAnsi="Segoe UI" w:cs="Segoe UI"/>
            <w:b/>
            <w:sz w:val="20"/>
            <w:szCs w:val="20"/>
          </w:rPr>
          <w:delText>Pinned Search</w:delText>
        </w:r>
      </w:del>
    </w:p>
    <w:p w14:paraId="7C5C509C" w14:textId="1FD54928" w:rsidR="00E27C55" w:rsidRPr="00A34A12" w:rsidDel="0056489E" w:rsidRDefault="00E27C55" w:rsidP="00E27C55">
      <w:pPr>
        <w:pStyle w:val="ListParagraph"/>
        <w:spacing w:after="160" w:line="259" w:lineRule="auto"/>
        <w:ind w:left="1080"/>
        <w:rPr>
          <w:del w:id="331" w:author="Saurabh Verma" w:date="2015-11-18T11:53:00Z"/>
          <w:rFonts w:ascii="Segoe UI" w:hAnsi="Segoe UI" w:cs="Segoe UI"/>
          <w:sz w:val="20"/>
          <w:szCs w:val="20"/>
          <w:highlight w:val="yellow"/>
          <w:rPrChange w:id="332" w:author="Saurabh Verma" w:date="2015-11-18T11:18:00Z">
            <w:rPr>
              <w:del w:id="333" w:author="Saurabh Verma" w:date="2015-11-18T11:53:00Z"/>
              <w:rFonts w:ascii="Segoe UI" w:hAnsi="Segoe UI" w:cs="Segoe UI"/>
              <w:sz w:val="20"/>
              <w:szCs w:val="20"/>
            </w:rPr>
          </w:rPrChange>
        </w:rPr>
      </w:pPr>
      <w:del w:id="334" w:author="Saurabh Verma" w:date="2015-11-18T11:53:00Z">
        <w:r w:rsidRPr="00A34A12" w:rsidDel="0056489E">
          <w:rPr>
            <w:rFonts w:ascii="Segoe UI" w:hAnsi="Segoe UI" w:cs="Segoe UI"/>
            <w:sz w:val="20"/>
            <w:szCs w:val="20"/>
            <w:highlight w:val="yellow"/>
            <w:rPrChange w:id="335" w:author="Saurabh Verma" w:date="2015-11-18T11:18:00Z">
              <w:rPr>
                <w:rFonts w:ascii="Segoe UI" w:hAnsi="Segoe UI" w:cs="Segoe UI"/>
                <w:sz w:val="20"/>
                <w:szCs w:val="20"/>
              </w:rPr>
            </w:rPrChange>
          </w:rPr>
          <w:delText>On clicking, Pinned Searches section displays a list of all the saved searches for the client.</w:delText>
        </w:r>
      </w:del>
    </w:p>
    <w:p w14:paraId="7C8D72BE" w14:textId="247F4F50" w:rsidR="00E27C55" w:rsidRPr="00C54284" w:rsidDel="0056489E" w:rsidRDefault="00E27C55" w:rsidP="00E27C55">
      <w:pPr>
        <w:pStyle w:val="ListParagraph"/>
        <w:spacing w:after="160" w:line="259" w:lineRule="auto"/>
        <w:ind w:left="1080"/>
        <w:rPr>
          <w:del w:id="336" w:author="Saurabh Verma" w:date="2015-11-18T11:53:00Z"/>
          <w:rFonts w:ascii="Segoe UI" w:hAnsi="Segoe UI" w:cs="Segoe UI"/>
          <w:sz w:val="20"/>
          <w:szCs w:val="20"/>
        </w:rPr>
      </w:pPr>
      <w:del w:id="337" w:author="Saurabh Verma" w:date="2015-11-18T11:53:00Z">
        <w:r w:rsidRPr="00A34A12" w:rsidDel="0056489E">
          <w:rPr>
            <w:rFonts w:ascii="Segoe UI" w:hAnsi="Segoe UI" w:cs="Segoe UI"/>
            <w:sz w:val="20"/>
            <w:szCs w:val="20"/>
            <w:highlight w:val="yellow"/>
            <w:rPrChange w:id="338" w:author="Saurabh Verma" w:date="2015-11-18T11:18:00Z">
              <w:rPr>
                <w:rFonts w:ascii="Segoe UI" w:hAnsi="Segoe UI" w:cs="Segoe UI"/>
                <w:sz w:val="20"/>
                <w:szCs w:val="20"/>
              </w:rPr>
            </w:rPrChange>
          </w:rPr>
          <w:delText>On clicking the search name, the user’s searches are fetched and if any Matter is present related to the search, it is displayed to the user.</w:delText>
        </w:r>
      </w:del>
    </w:p>
    <w:p w14:paraId="5977EFD0" w14:textId="64E8FE92" w:rsidR="00E27C55" w:rsidRPr="00C54284" w:rsidDel="0056489E" w:rsidRDefault="00E27C55" w:rsidP="00E27C55">
      <w:pPr>
        <w:pStyle w:val="ListParagraph"/>
        <w:spacing w:after="160" w:line="259" w:lineRule="auto"/>
        <w:ind w:left="1080"/>
        <w:rPr>
          <w:del w:id="339" w:author="Saurabh Verma" w:date="2015-11-18T11:53:00Z"/>
          <w:rFonts w:ascii="Segoe UI" w:hAnsi="Segoe UI" w:cs="Segoe UI"/>
        </w:rPr>
      </w:pPr>
      <w:del w:id="340" w:author="Saurabh Verma" w:date="2015-11-18T11:53:00Z">
        <w:r w:rsidRPr="00C54284" w:rsidDel="0056489E">
          <w:rPr>
            <w:rFonts w:ascii="Segoe UI" w:hAnsi="Segoe UI" w:cs="Segoe UI"/>
          </w:rPr>
          <w:object w:dxaOrig="8671" w:dyaOrig="10335" w14:anchorId="043A2B5C">
            <v:shape id="_x0000_i1070" type="#_x0000_t75" style="width:6in;height:518.25pt" o:ole="">
              <v:imagedata r:id="rId82" o:title=""/>
            </v:shape>
            <o:OLEObject Type="Embed" ProgID="Visio.Drawing.15" ShapeID="_x0000_i1070" DrawAspect="Content" ObjectID="_1509353830" r:id="rId112"/>
          </w:object>
        </w:r>
      </w:del>
    </w:p>
    <w:p w14:paraId="6937E417" w14:textId="597B10EA" w:rsidR="00E27C55" w:rsidRPr="00C54284" w:rsidDel="0056489E" w:rsidRDefault="00E27C55" w:rsidP="00E27C55">
      <w:pPr>
        <w:spacing w:after="160" w:line="259" w:lineRule="auto"/>
        <w:ind w:left="1080"/>
        <w:rPr>
          <w:del w:id="341" w:author="Saurabh Verma" w:date="2015-11-18T11:53:00Z"/>
          <w:rFonts w:ascii="Segoe UI" w:hAnsi="Segoe UI" w:cs="Segoe UI"/>
          <w:sz w:val="20"/>
          <w:szCs w:val="20"/>
        </w:rPr>
      </w:pPr>
      <w:del w:id="342" w:author="Saurabh Verma" w:date="2015-11-18T11:53:00Z">
        <w:r w:rsidRPr="00C54284" w:rsidDel="0056489E">
          <w:rPr>
            <w:rFonts w:ascii="Segoe UI" w:hAnsi="Segoe UI" w:cs="Segoe UI"/>
            <w:sz w:val="20"/>
            <w:szCs w:val="20"/>
          </w:rPr>
          <w:delText>Service flow for Pinned Search</w:delText>
        </w:r>
      </w:del>
    </w:p>
    <w:p w14:paraId="203624EB" w14:textId="6144C4BC" w:rsidR="00E27C55" w:rsidRPr="00C54284" w:rsidDel="0056489E" w:rsidRDefault="00E27C55" w:rsidP="00E27C55">
      <w:pPr>
        <w:pStyle w:val="ListParagraph"/>
        <w:spacing w:after="160" w:line="259" w:lineRule="auto"/>
        <w:ind w:left="1080"/>
        <w:rPr>
          <w:del w:id="343" w:author="Saurabh Verma" w:date="2015-11-18T11:53:00Z"/>
          <w:rFonts w:ascii="Segoe UI" w:hAnsi="Segoe UI" w:cs="Segoe UI"/>
          <w:sz w:val="20"/>
          <w:szCs w:val="20"/>
        </w:rPr>
      </w:pPr>
    </w:p>
    <w:p w14:paraId="583307B0" w14:textId="263C576F" w:rsidR="00E27C55" w:rsidRPr="00C54284" w:rsidDel="0056489E" w:rsidRDefault="00E27C55" w:rsidP="00E27C55">
      <w:pPr>
        <w:pStyle w:val="ListParagraph"/>
        <w:spacing w:after="160" w:line="259" w:lineRule="auto"/>
        <w:ind w:left="1080"/>
        <w:rPr>
          <w:del w:id="344" w:author="Saurabh Verma" w:date="2015-11-18T11:53:00Z"/>
          <w:rFonts w:ascii="Segoe UI" w:hAnsi="Segoe UI" w:cs="Segoe UI"/>
          <w:sz w:val="20"/>
          <w:szCs w:val="20"/>
        </w:rPr>
      </w:pPr>
    </w:p>
    <w:p w14:paraId="38BACD3F" w14:textId="73F30FD1" w:rsidR="00E27C55" w:rsidRPr="00C54284" w:rsidDel="0056489E" w:rsidRDefault="00E27C55" w:rsidP="0088376A">
      <w:pPr>
        <w:pStyle w:val="ListParagraph"/>
        <w:numPr>
          <w:ilvl w:val="0"/>
          <w:numId w:val="238"/>
        </w:numPr>
        <w:spacing w:after="160" w:line="259" w:lineRule="auto"/>
        <w:rPr>
          <w:del w:id="345" w:author="Saurabh Verma" w:date="2015-11-18T11:53:00Z"/>
          <w:rFonts w:ascii="Segoe UI" w:hAnsi="Segoe UI" w:cs="Segoe UI"/>
          <w:b/>
          <w:sz w:val="20"/>
          <w:szCs w:val="20"/>
        </w:rPr>
      </w:pPr>
      <w:del w:id="346" w:author="Saurabh Verma" w:date="2015-11-18T11:53:00Z">
        <w:r w:rsidRPr="00C54284" w:rsidDel="0056489E">
          <w:rPr>
            <w:rFonts w:ascii="Segoe UI" w:hAnsi="Segoe UI" w:cs="Segoe UI"/>
            <w:b/>
            <w:sz w:val="20"/>
            <w:szCs w:val="20"/>
          </w:rPr>
          <w:delText>Remove a Pinned Search</w:delText>
        </w:r>
      </w:del>
    </w:p>
    <w:p w14:paraId="7160A959" w14:textId="4EB2C49A" w:rsidR="00E27C55" w:rsidRPr="00C54284" w:rsidDel="0056489E" w:rsidRDefault="00E27C55" w:rsidP="00E27C55">
      <w:pPr>
        <w:pStyle w:val="ListParagraph"/>
        <w:spacing w:after="160" w:line="259" w:lineRule="auto"/>
        <w:ind w:left="1080"/>
        <w:rPr>
          <w:del w:id="347" w:author="Saurabh Verma" w:date="2015-11-18T11:53:00Z"/>
          <w:rFonts w:ascii="Segoe UI" w:hAnsi="Segoe UI" w:cs="Segoe UI"/>
          <w:sz w:val="20"/>
          <w:szCs w:val="20"/>
        </w:rPr>
      </w:pPr>
      <w:del w:id="348" w:author="Saurabh Verma" w:date="2015-11-18T11:53:00Z">
        <w:r w:rsidRPr="00C54284" w:rsidDel="0056489E">
          <w:rPr>
            <w:rFonts w:ascii="Segoe UI" w:hAnsi="Segoe UI" w:cs="Segoe UI"/>
            <w:sz w:val="20"/>
            <w:szCs w:val="20"/>
          </w:rPr>
          <w:delText xml:space="preserve">On clicking, Pinned Searches List is updated and a Pinned Search is removed from the List. It is now not displayed to the user in the Pinned Search section. </w:delText>
        </w:r>
      </w:del>
    </w:p>
    <w:p w14:paraId="244DB5C4" w14:textId="7406D776" w:rsidR="00E27C55" w:rsidRPr="00C54284" w:rsidDel="0056489E" w:rsidRDefault="00E27C55" w:rsidP="00E27C55">
      <w:pPr>
        <w:pStyle w:val="ListParagraph"/>
        <w:spacing w:after="160" w:line="259" w:lineRule="auto"/>
        <w:ind w:left="1080"/>
        <w:rPr>
          <w:del w:id="349" w:author="Saurabh Verma" w:date="2015-11-18T11:53:00Z"/>
          <w:rFonts w:ascii="Segoe UI" w:hAnsi="Segoe UI" w:cs="Segoe UI"/>
        </w:rPr>
      </w:pPr>
      <w:del w:id="350" w:author="Saurabh Verma" w:date="2015-11-18T11:53:00Z">
        <w:r w:rsidRPr="00C54284" w:rsidDel="0056489E">
          <w:rPr>
            <w:rFonts w:ascii="Segoe UI" w:hAnsi="Segoe UI" w:cs="Segoe UI"/>
          </w:rPr>
          <w:object w:dxaOrig="9765" w:dyaOrig="12360" w14:anchorId="469E2D48">
            <v:shape id="_x0000_i1071" type="#_x0000_t75" style="width:489.75pt;height:546.75pt" o:ole="">
              <v:imagedata r:id="rId84" o:title=""/>
            </v:shape>
            <o:OLEObject Type="Embed" ProgID="Visio.Drawing.15" ShapeID="_x0000_i1071" DrawAspect="Content" ObjectID="_1509353831" r:id="rId113"/>
          </w:object>
        </w:r>
      </w:del>
    </w:p>
    <w:p w14:paraId="22B8A172" w14:textId="72EEA667" w:rsidR="00E27C55" w:rsidRPr="00C54284" w:rsidDel="0056489E" w:rsidRDefault="00E27C55" w:rsidP="00794A6B">
      <w:pPr>
        <w:spacing w:after="160" w:line="259" w:lineRule="auto"/>
        <w:ind w:left="1080"/>
        <w:rPr>
          <w:del w:id="351" w:author="Saurabh Verma" w:date="2015-11-18T11:53:00Z"/>
          <w:rFonts w:ascii="Segoe UI" w:hAnsi="Segoe UI" w:cs="Segoe UI"/>
        </w:rPr>
      </w:pPr>
      <w:del w:id="352" w:author="Saurabh Verma" w:date="2015-11-18T11:53:00Z">
        <w:r w:rsidRPr="00C54284" w:rsidDel="0056489E">
          <w:rPr>
            <w:rFonts w:ascii="Segoe UI" w:hAnsi="Segoe UI" w:cs="Segoe UI"/>
            <w:sz w:val="20"/>
            <w:szCs w:val="20"/>
          </w:rPr>
          <w:delText>Service flow for removing a Pinned Search</w:delText>
        </w:r>
      </w:del>
    </w:p>
    <w:p w14:paraId="2016618A" w14:textId="4872B47B" w:rsidR="00E27C55" w:rsidRPr="00C54284" w:rsidDel="0056489E" w:rsidRDefault="00E27C55" w:rsidP="00E27C55">
      <w:pPr>
        <w:pStyle w:val="ListParagraph"/>
        <w:spacing w:after="160" w:line="259" w:lineRule="auto"/>
        <w:ind w:left="1080"/>
        <w:rPr>
          <w:del w:id="353" w:author="Saurabh Verma" w:date="2015-11-18T11:53:00Z"/>
          <w:rFonts w:ascii="Segoe UI" w:hAnsi="Segoe UI" w:cs="Segoe UI"/>
          <w:sz w:val="20"/>
          <w:szCs w:val="20"/>
        </w:rPr>
      </w:pPr>
    </w:p>
    <w:p w14:paraId="15A8BDC8" w14:textId="73829E49" w:rsidR="00E27C55" w:rsidRPr="00C54284" w:rsidDel="0056489E" w:rsidRDefault="00E27C55" w:rsidP="00E27C55">
      <w:pPr>
        <w:pStyle w:val="ListParagraph"/>
        <w:spacing w:after="160" w:line="259" w:lineRule="auto"/>
        <w:ind w:left="1080"/>
        <w:rPr>
          <w:del w:id="354" w:author="Saurabh Verma" w:date="2015-11-18T11:53:00Z"/>
          <w:rFonts w:ascii="Segoe UI" w:hAnsi="Segoe UI" w:cs="Segoe UI"/>
          <w:sz w:val="20"/>
          <w:szCs w:val="20"/>
        </w:rPr>
      </w:pPr>
    </w:p>
    <w:p w14:paraId="0585628C" w14:textId="74FF3AEC" w:rsidR="00E27C55" w:rsidRPr="00C54284" w:rsidDel="0056489E" w:rsidRDefault="00E27C55" w:rsidP="0088376A">
      <w:pPr>
        <w:pStyle w:val="ListParagraph"/>
        <w:numPr>
          <w:ilvl w:val="0"/>
          <w:numId w:val="238"/>
        </w:numPr>
        <w:spacing w:after="160" w:line="259" w:lineRule="auto"/>
        <w:rPr>
          <w:del w:id="355" w:author="Saurabh Verma" w:date="2015-11-18T11:53:00Z"/>
          <w:rFonts w:ascii="Segoe UI" w:hAnsi="Segoe UI" w:cs="Segoe UI"/>
          <w:b/>
          <w:sz w:val="20"/>
          <w:szCs w:val="20"/>
        </w:rPr>
      </w:pPr>
      <w:del w:id="356" w:author="Saurabh Verma" w:date="2015-11-18T11:53:00Z">
        <w:r w:rsidRPr="00C54284" w:rsidDel="0056489E">
          <w:rPr>
            <w:rFonts w:ascii="Segoe UI" w:hAnsi="Segoe UI" w:cs="Segoe UI"/>
            <w:b/>
            <w:sz w:val="20"/>
            <w:szCs w:val="20"/>
          </w:rPr>
          <w:delText>Rename a Pinned Search</w:delText>
        </w:r>
      </w:del>
    </w:p>
    <w:p w14:paraId="692253DF" w14:textId="3651C3C4" w:rsidR="00E27C55" w:rsidRPr="00C54284" w:rsidDel="0056489E" w:rsidRDefault="00E27C55" w:rsidP="00E27C55">
      <w:pPr>
        <w:pStyle w:val="ListParagraph"/>
        <w:spacing w:after="160" w:line="259" w:lineRule="auto"/>
        <w:ind w:left="1080"/>
        <w:rPr>
          <w:del w:id="357" w:author="Saurabh Verma" w:date="2015-11-18T11:53:00Z"/>
          <w:rFonts w:ascii="Segoe UI" w:hAnsi="Segoe UI" w:cs="Segoe UI"/>
          <w:sz w:val="20"/>
          <w:szCs w:val="20"/>
        </w:rPr>
      </w:pPr>
      <w:del w:id="358" w:author="Saurabh Verma" w:date="2015-11-18T11:53:00Z">
        <w:r w:rsidRPr="00A34A12" w:rsidDel="0056489E">
          <w:rPr>
            <w:rFonts w:ascii="Segoe UI" w:hAnsi="Segoe UI" w:cs="Segoe UI"/>
            <w:sz w:val="20"/>
            <w:szCs w:val="20"/>
            <w:highlight w:val="yellow"/>
            <w:rPrChange w:id="359" w:author="Saurabh Verma" w:date="2015-11-18T11:19:00Z">
              <w:rPr>
                <w:rFonts w:ascii="Segoe UI" w:hAnsi="Segoe UI" w:cs="Segoe UI"/>
                <w:sz w:val="20"/>
                <w:szCs w:val="20"/>
              </w:rPr>
            </w:rPrChange>
          </w:rPr>
          <w:delText>On clicking, user gets a textbox to enter the new name of the Pinned Search. On clicking the save option the Pinned Search is saved with the new name in the list.</w:delText>
        </w:r>
      </w:del>
    </w:p>
    <w:p w14:paraId="4F261481" w14:textId="3BD94C72" w:rsidR="00E27C55" w:rsidRPr="00C54284" w:rsidDel="0056489E" w:rsidRDefault="00E27C55" w:rsidP="00794A6B">
      <w:pPr>
        <w:spacing w:after="160" w:line="259" w:lineRule="auto"/>
        <w:ind w:left="1080"/>
        <w:rPr>
          <w:del w:id="360" w:author="Saurabh Verma" w:date="2015-11-18T11:53:00Z"/>
          <w:rFonts w:ascii="Segoe UI" w:hAnsi="Segoe UI" w:cs="Segoe UI"/>
          <w:sz w:val="20"/>
          <w:szCs w:val="20"/>
        </w:rPr>
      </w:pPr>
      <w:del w:id="361" w:author="Saurabh Verma" w:date="2015-11-18T11:53:00Z">
        <w:r w:rsidRPr="00C54284" w:rsidDel="0056489E">
          <w:rPr>
            <w:rFonts w:ascii="Segoe UI" w:hAnsi="Segoe UI" w:cs="Segoe UI"/>
          </w:rPr>
          <w:object w:dxaOrig="9765" w:dyaOrig="12360" w14:anchorId="3D3BFA39">
            <v:shape id="_x0000_i1072" type="#_x0000_t75" style="width:489.75pt;height:510.75pt" o:ole="">
              <v:imagedata r:id="rId86" o:title=""/>
            </v:shape>
            <o:OLEObject Type="Embed" ProgID="Visio.Drawing.15" ShapeID="_x0000_i1072" DrawAspect="Content" ObjectID="_1509353832" r:id="rId114"/>
          </w:object>
        </w:r>
        <w:r w:rsidRPr="00C54284" w:rsidDel="0056489E">
          <w:rPr>
            <w:rFonts w:ascii="Segoe UI" w:hAnsi="Segoe UI" w:cs="Segoe UI"/>
            <w:sz w:val="20"/>
            <w:szCs w:val="20"/>
          </w:rPr>
          <w:delText xml:space="preserve"> Service flow for renaming a Pinned Search</w:delText>
        </w:r>
      </w:del>
    </w:p>
    <w:p w14:paraId="677FDA59" w14:textId="77777777" w:rsidR="00D92A83" w:rsidRPr="00C54284" w:rsidRDefault="00D92A83" w:rsidP="0088376A">
      <w:pPr>
        <w:pStyle w:val="ListParagraph"/>
        <w:numPr>
          <w:ilvl w:val="0"/>
          <w:numId w:val="238"/>
        </w:numPr>
        <w:spacing w:after="160" w:line="259" w:lineRule="auto"/>
        <w:rPr>
          <w:rFonts w:ascii="Segoe UI" w:hAnsi="Segoe UI" w:cs="Segoe UI"/>
          <w:b/>
          <w:sz w:val="20"/>
          <w:szCs w:val="20"/>
        </w:rPr>
      </w:pPr>
      <w:bookmarkStart w:id="362" w:name="_Toc384225758"/>
      <w:bookmarkStart w:id="363" w:name="_Toc384230410"/>
      <w:bookmarkStart w:id="364" w:name="_Toc393127921"/>
      <w:bookmarkEnd w:id="362"/>
      <w:bookmarkEnd w:id="363"/>
      <w:r w:rsidRPr="00C54284">
        <w:rPr>
          <w:rFonts w:ascii="Segoe UI" w:hAnsi="Segoe UI" w:cs="Segoe UI"/>
          <w:b/>
          <w:sz w:val="20"/>
          <w:szCs w:val="20"/>
        </w:rPr>
        <w:t>View or download document</w:t>
      </w:r>
    </w:p>
    <w:p w14:paraId="2EE86CE3" w14:textId="77777777" w:rsidR="00D92A83" w:rsidRPr="00C54284" w:rsidRDefault="00D92A83" w:rsidP="00D92A83">
      <w:pPr>
        <w:pStyle w:val="ListParagraph"/>
        <w:spacing w:after="160" w:line="259" w:lineRule="auto"/>
        <w:ind w:left="1080"/>
        <w:rPr>
          <w:rFonts w:ascii="Segoe UI" w:hAnsi="Segoe UI" w:cs="Segoe UI"/>
          <w:sz w:val="20"/>
          <w:szCs w:val="20"/>
        </w:rPr>
      </w:pPr>
      <w:r w:rsidRPr="00C54284">
        <w:rPr>
          <w:rFonts w:ascii="Segoe UI" w:hAnsi="Segoe UI" w:cs="Segoe UI"/>
          <w:sz w:val="20"/>
          <w:szCs w:val="20"/>
        </w:rPr>
        <w:t>On clicking the document name, a check is done to see if the document extension belongs the list supported by Office Online or Office Web Apps. For documents supported by OWA, the document will be viewed in browser. Otherwise a download popup will appear with the options to Open, Save, or Cancel.</w:t>
      </w:r>
    </w:p>
    <w:p w14:paraId="25A6112A" w14:textId="77777777" w:rsidR="00D92A83" w:rsidRPr="00C54284" w:rsidRDefault="00D92A83" w:rsidP="00D92A83">
      <w:pPr>
        <w:pStyle w:val="ListParagraph"/>
        <w:spacing w:after="160" w:line="259" w:lineRule="auto"/>
        <w:ind w:left="1080"/>
        <w:rPr>
          <w:rFonts w:ascii="Segoe UI" w:hAnsi="Segoe UI" w:cs="Segoe UI"/>
          <w:sz w:val="20"/>
          <w:szCs w:val="20"/>
        </w:rPr>
      </w:pPr>
    </w:p>
    <w:p w14:paraId="6EED43C8" w14:textId="77777777" w:rsidR="00D92A83" w:rsidRPr="00C54284" w:rsidRDefault="00D92A83" w:rsidP="00D92A83">
      <w:pPr>
        <w:pStyle w:val="ListParagraph"/>
        <w:spacing w:after="160" w:line="259" w:lineRule="auto"/>
        <w:ind w:left="1080"/>
        <w:rPr>
          <w:rFonts w:ascii="Segoe UI" w:hAnsi="Segoe UI" w:cs="Segoe UI"/>
          <w:sz w:val="20"/>
          <w:szCs w:val="20"/>
        </w:rPr>
      </w:pPr>
      <w:r w:rsidRPr="00C54284">
        <w:rPr>
          <w:rFonts w:ascii="Segoe UI" w:hAnsi="Segoe UI" w:cs="Segoe UI"/>
          <w:sz w:val="20"/>
          <w:szCs w:val="20"/>
        </w:rPr>
        <w:t>OWA supported extension list:</w:t>
      </w:r>
    </w:p>
    <w:tbl>
      <w:tblPr>
        <w:tblW w:w="0" w:type="auto"/>
        <w:tblInd w:w="135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196"/>
        <w:gridCol w:w="5779"/>
      </w:tblGrid>
      <w:tr w:rsidR="00D92A83" w:rsidRPr="00C54284" w14:paraId="49A1673B" w14:textId="77777777" w:rsidTr="00231163">
        <w:tc>
          <w:tcPr>
            <w:tcW w:w="21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F4E5375" w14:textId="77777777" w:rsidR="00D92A83" w:rsidRPr="00C54284" w:rsidRDefault="00D92A83" w:rsidP="00231163">
            <w:pPr>
              <w:spacing w:line="240" w:lineRule="auto"/>
              <w:rPr>
                <w:rFonts w:ascii="Segoe UI" w:hAnsi="Segoe UI" w:cs="Segoe UI"/>
                <w:sz w:val="20"/>
                <w:szCs w:val="20"/>
              </w:rPr>
            </w:pPr>
            <w:r w:rsidRPr="00C54284">
              <w:rPr>
                <w:rFonts w:ascii="Segoe UI" w:hAnsi="Segoe UI" w:cs="Segoe UI"/>
                <w:b/>
                <w:bCs/>
                <w:sz w:val="20"/>
                <w:szCs w:val="20"/>
              </w:rPr>
              <w:t>Type</w:t>
            </w:r>
          </w:p>
        </w:tc>
        <w:tc>
          <w:tcPr>
            <w:tcW w:w="57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AE47677" w14:textId="77777777" w:rsidR="00D92A83" w:rsidRPr="00C54284" w:rsidRDefault="00D92A83" w:rsidP="00231163">
            <w:pPr>
              <w:spacing w:line="240" w:lineRule="auto"/>
              <w:rPr>
                <w:rFonts w:ascii="Segoe UI" w:hAnsi="Segoe UI" w:cs="Segoe UI"/>
                <w:sz w:val="20"/>
                <w:szCs w:val="20"/>
              </w:rPr>
            </w:pPr>
            <w:r w:rsidRPr="00C54284">
              <w:rPr>
                <w:rFonts w:ascii="Segoe UI" w:hAnsi="Segoe UI" w:cs="Segoe UI"/>
                <w:b/>
                <w:bCs/>
                <w:sz w:val="20"/>
                <w:szCs w:val="20"/>
              </w:rPr>
              <w:t>Extensions</w:t>
            </w:r>
          </w:p>
        </w:tc>
      </w:tr>
      <w:tr w:rsidR="00D92A83" w:rsidRPr="00C54284" w14:paraId="18D6D68F" w14:textId="77777777" w:rsidTr="00231163">
        <w:tc>
          <w:tcPr>
            <w:tcW w:w="21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0021E85" w14:textId="77777777" w:rsidR="00D92A83" w:rsidRPr="00C54284" w:rsidRDefault="00D92A83" w:rsidP="00231163">
            <w:pPr>
              <w:spacing w:line="240" w:lineRule="auto"/>
              <w:rPr>
                <w:rFonts w:ascii="Segoe UI" w:hAnsi="Segoe UI" w:cs="Segoe UI"/>
                <w:sz w:val="20"/>
                <w:szCs w:val="20"/>
              </w:rPr>
            </w:pPr>
            <w:r w:rsidRPr="00C54284">
              <w:rPr>
                <w:rFonts w:ascii="Segoe UI" w:hAnsi="Segoe UI" w:cs="Segoe UI"/>
                <w:sz w:val="20"/>
                <w:szCs w:val="20"/>
              </w:rPr>
              <w:t>Microsoft Word</w:t>
            </w:r>
          </w:p>
        </w:tc>
        <w:tc>
          <w:tcPr>
            <w:tcW w:w="57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C59B738" w14:textId="77777777" w:rsidR="00D92A83" w:rsidRPr="00C54284" w:rsidRDefault="00D92A83" w:rsidP="00231163">
            <w:pPr>
              <w:spacing w:line="240" w:lineRule="auto"/>
              <w:rPr>
                <w:rFonts w:ascii="Segoe UI" w:hAnsi="Segoe UI" w:cs="Segoe UI"/>
                <w:sz w:val="20"/>
                <w:szCs w:val="20"/>
              </w:rPr>
            </w:pPr>
            <w:r w:rsidRPr="00C54284">
              <w:rPr>
                <w:rFonts w:ascii="Segoe UI" w:hAnsi="Segoe UI" w:cs="Segoe UI"/>
                <w:sz w:val="20"/>
                <w:szCs w:val="20"/>
              </w:rPr>
              <w:t>docx, docm, odt, doc, dot, dotx, dotm</w:t>
            </w:r>
          </w:p>
        </w:tc>
      </w:tr>
      <w:tr w:rsidR="00D92A83" w:rsidRPr="00C54284" w14:paraId="63E9CAE4" w14:textId="77777777" w:rsidTr="00231163">
        <w:tc>
          <w:tcPr>
            <w:tcW w:w="21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4F1DF21" w14:textId="77777777" w:rsidR="00D92A83" w:rsidRPr="00C54284" w:rsidRDefault="00D92A83" w:rsidP="00231163">
            <w:pPr>
              <w:spacing w:line="240" w:lineRule="auto"/>
              <w:rPr>
                <w:rFonts w:ascii="Segoe UI" w:hAnsi="Segoe UI" w:cs="Segoe UI"/>
                <w:sz w:val="20"/>
                <w:szCs w:val="20"/>
              </w:rPr>
            </w:pPr>
            <w:r w:rsidRPr="00C54284">
              <w:rPr>
                <w:rFonts w:ascii="Segoe UI" w:hAnsi="Segoe UI" w:cs="Segoe UI"/>
                <w:sz w:val="20"/>
                <w:szCs w:val="20"/>
              </w:rPr>
              <w:lastRenderedPageBreak/>
              <w:t>Microsoft Excel</w:t>
            </w:r>
          </w:p>
        </w:tc>
        <w:tc>
          <w:tcPr>
            <w:tcW w:w="57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E09AAC9" w14:textId="77777777" w:rsidR="00D92A83" w:rsidRPr="00C54284" w:rsidRDefault="00D92A83" w:rsidP="00231163">
            <w:pPr>
              <w:spacing w:line="240" w:lineRule="auto"/>
              <w:rPr>
                <w:rFonts w:ascii="Segoe UI" w:hAnsi="Segoe UI" w:cs="Segoe UI"/>
                <w:sz w:val="20"/>
                <w:szCs w:val="20"/>
              </w:rPr>
            </w:pPr>
            <w:r w:rsidRPr="00C54284">
              <w:rPr>
                <w:rFonts w:ascii="Segoe UI" w:hAnsi="Segoe UI" w:cs="Segoe UI"/>
                <w:sz w:val="20"/>
                <w:szCs w:val="20"/>
              </w:rPr>
              <w:t>xlsx, xlsm, xlsb, ods</w:t>
            </w:r>
          </w:p>
        </w:tc>
      </w:tr>
      <w:tr w:rsidR="00D92A83" w:rsidRPr="00C54284" w14:paraId="78D8CD49" w14:textId="77777777" w:rsidTr="00231163">
        <w:tc>
          <w:tcPr>
            <w:tcW w:w="21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B197FEC" w14:textId="77777777" w:rsidR="00D92A83" w:rsidRPr="00C54284" w:rsidRDefault="00D92A83" w:rsidP="00231163">
            <w:pPr>
              <w:spacing w:line="240" w:lineRule="auto"/>
              <w:rPr>
                <w:rFonts w:ascii="Segoe UI" w:hAnsi="Segoe UI" w:cs="Segoe UI"/>
                <w:sz w:val="20"/>
                <w:szCs w:val="20"/>
              </w:rPr>
            </w:pPr>
            <w:r w:rsidRPr="00C54284">
              <w:rPr>
                <w:rFonts w:ascii="Segoe UI" w:hAnsi="Segoe UI" w:cs="Segoe UI"/>
                <w:sz w:val="20"/>
                <w:szCs w:val="20"/>
              </w:rPr>
              <w:t>Microsoft PowerPoint</w:t>
            </w:r>
          </w:p>
        </w:tc>
        <w:tc>
          <w:tcPr>
            <w:tcW w:w="57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C4D3436" w14:textId="77777777" w:rsidR="00D92A83" w:rsidRPr="00C54284" w:rsidRDefault="00D92A83" w:rsidP="00231163">
            <w:pPr>
              <w:spacing w:line="240" w:lineRule="auto"/>
              <w:rPr>
                <w:rFonts w:ascii="Segoe UI" w:hAnsi="Segoe UI" w:cs="Segoe UI"/>
                <w:sz w:val="20"/>
                <w:szCs w:val="20"/>
              </w:rPr>
            </w:pPr>
            <w:r w:rsidRPr="00C54284">
              <w:rPr>
                <w:rFonts w:ascii="Segoe UI" w:hAnsi="Segoe UI" w:cs="Segoe UI"/>
                <w:sz w:val="20"/>
                <w:szCs w:val="20"/>
              </w:rPr>
              <w:t>pptx, ppsx, odp, potx, pot, ppt, pps, pptm, potm, ppsm, ppam</w:t>
            </w:r>
          </w:p>
        </w:tc>
      </w:tr>
      <w:tr w:rsidR="00D92A83" w:rsidRPr="00C54284" w14:paraId="1D2088A8" w14:textId="77777777" w:rsidTr="00231163">
        <w:tc>
          <w:tcPr>
            <w:tcW w:w="21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30486946" w14:textId="77777777" w:rsidR="00D92A83" w:rsidRPr="00C54284" w:rsidRDefault="00D92A83" w:rsidP="00231163">
            <w:pPr>
              <w:spacing w:line="240" w:lineRule="auto"/>
              <w:rPr>
                <w:rFonts w:ascii="Segoe UI" w:hAnsi="Segoe UI" w:cs="Segoe UI"/>
                <w:sz w:val="20"/>
                <w:szCs w:val="20"/>
              </w:rPr>
            </w:pPr>
            <w:r w:rsidRPr="00C54284">
              <w:rPr>
                <w:rFonts w:ascii="Segoe UI" w:hAnsi="Segoe UI" w:cs="Segoe UI"/>
                <w:sz w:val="20"/>
                <w:szCs w:val="20"/>
              </w:rPr>
              <w:t>Microsoft Visio</w:t>
            </w:r>
          </w:p>
        </w:tc>
        <w:tc>
          <w:tcPr>
            <w:tcW w:w="57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64FB70BA" w14:textId="77777777" w:rsidR="00D92A83" w:rsidRPr="00C54284" w:rsidRDefault="00D92A83" w:rsidP="00231163">
            <w:pPr>
              <w:spacing w:line="240" w:lineRule="auto"/>
              <w:rPr>
                <w:rFonts w:ascii="Segoe UI" w:hAnsi="Segoe UI" w:cs="Segoe UI"/>
                <w:sz w:val="20"/>
                <w:szCs w:val="20"/>
              </w:rPr>
            </w:pPr>
            <w:r w:rsidRPr="00C54284">
              <w:rPr>
                <w:rFonts w:ascii="Segoe UI" w:hAnsi="Segoe UI" w:cs="Segoe UI"/>
                <w:sz w:val="20"/>
                <w:szCs w:val="20"/>
              </w:rPr>
              <w:t>vsdx, vsdm</w:t>
            </w:r>
          </w:p>
        </w:tc>
      </w:tr>
      <w:tr w:rsidR="00D92A83" w:rsidRPr="00C54284" w14:paraId="6702F734" w14:textId="77777777" w:rsidTr="00231163">
        <w:tc>
          <w:tcPr>
            <w:tcW w:w="21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4275CE4" w14:textId="77777777" w:rsidR="00D92A83" w:rsidRPr="00C54284" w:rsidRDefault="00D92A83" w:rsidP="00231163">
            <w:pPr>
              <w:spacing w:line="240" w:lineRule="auto"/>
              <w:rPr>
                <w:rFonts w:ascii="Segoe UI" w:hAnsi="Segoe UI" w:cs="Segoe UI"/>
                <w:sz w:val="20"/>
                <w:szCs w:val="20"/>
              </w:rPr>
            </w:pPr>
            <w:r w:rsidRPr="00C54284">
              <w:rPr>
                <w:rFonts w:ascii="Segoe UI" w:hAnsi="Segoe UI" w:cs="Segoe UI"/>
                <w:sz w:val="20"/>
                <w:szCs w:val="20"/>
              </w:rPr>
              <w:t>PDF</w:t>
            </w:r>
          </w:p>
        </w:tc>
        <w:tc>
          <w:tcPr>
            <w:tcW w:w="57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52351B8" w14:textId="77777777" w:rsidR="00D92A83" w:rsidRPr="00C54284" w:rsidRDefault="00D92A83" w:rsidP="00231163">
            <w:pPr>
              <w:spacing w:line="240" w:lineRule="auto"/>
              <w:rPr>
                <w:rFonts w:ascii="Segoe UI" w:hAnsi="Segoe UI" w:cs="Segoe UI"/>
                <w:sz w:val="20"/>
                <w:szCs w:val="20"/>
              </w:rPr>
            </w:pPr>
            <w:r w:rsidRPr="00C54284">
              <w:rPr>
                <w:rFonts w:ascii="Segoe UI" w:hAnsi="Segoe UI" w:cs="Segoe UI"/>
                <w:sz w:val="20"/>
                <w:szCs w:val="20"/>
              </w:rPr>
              <w:t>pdf</w:t>
            </w:r>
          </w:p>
        </w:tc>
      </w:tr>
    </w:tbl>
    <w:p w14:paraId="7889224F" w14:textId="77777777" w:rsidR="008C658C" w:rsidRPr="00A11434" w:rsidRDefault="008C658C" w:rsidP="00A11434">
      <w:pPr>
        <w:pStyle w:val="ListParagraph"/>
        <w:spacing w:after="160" w:line="259" w:lineRule="auto"/>
        <w:ind w:left="1080"/>
        <w:rPr>
          <w:rFonts w:ascii="Segoe UI" w:hAnsi="Segoe UI" w:cs="Segoe UI"/>
          <w:sz w:val="20"/>
          <w:szCs w:val="20"/>
        </w:rPr>
      </w:pPr>
    </w:p>
    <w:p w14:paraId="67FC7719" w14:textId="397CCF2A" w:rsidR="00D97CC8" w:rsidRPr="0088376A" w:rsidRDefault="00D97CC8" w:rsidP="0088376A">
      <w:pPr>
        <w:pStyle w:val="ListParagraph"/>
        <w:numPr>
          <w:ilvl w:val="0"/>
          <w:numId w:val="238"/>
        </w:numPr>
        <w:spacing w:after="160" w:line="259" w:lineRule="auto"/>
        <w:rPr>
          <w:rFonts w:ascii="Segoe UI" w:hAnsi="Segoe UI" w:cs="Segoe UI"/>
          <w:b/>
          <w:sz w:val="20"/>
          <w:szCs w:val="20"/>
        </w:rPr>
      </w:pPr>
      <w:r w:rsidRPr="0088376A">
        <w:rPr>
          <w:rFonts w:ascii="Segoe UI" w:hAnsi="Segoe UI" w:cs="Segoe UI"/>
          <w:b/>
          <w:sz w:val="20"/>
          <w:szCs w:val="20"/>
        </w:rPr>
        <w:t>Integration to Delve</w:t>
      </w:r>
    </w:p>
    <w:p w14:paraId="1FCF73C5" w14:textId="77777777" w:rsidR="00DF3B24" w:rsidRDefault="00D97CC8" w:rsidP="00D97CC8">
      <w:pPr>
        <w:pStyle w:val="ListParagraph"/>
        <w:spacing w:after="160" w:line="259" w:lineRule="auto"/>
        <w:ind w:left="1080"/>
        <w:rPr>
          <w:rFonts w:ascii="Segoe UI" w:hAnsi="Segoe UI" w:cs="Segoe UI"/>
          <w:sz w:val="20"/>
          <w:szCs w:val="20"/>
        </w:rPr>
      </w:pPr>
      <w:r>
        <w:rPr>
          <w:rFonts w:ascii="Segoe UI" w:hAnsi="Segoe UI" w:cs="Segoe UI"/>
          <w:sz w:val="20"/>
          <w:szCs w:val="20"/>
        </w:rPr>
        <w:t>Search documents page allows the user to search for documents in Delve from app in Outlook and Word so that he/she can find</w:t>
      </w:r>
      <w:r w:rsidRPr="0088376A">
        <w:rPr>
          <w:rFonts w:ascii="Segoe UI" w:hAnsi="Segoe UI" w:cs="Segoe UI"/>
          <w:sz w:val="20"/>
          <w:szCs w:val="20"/>
        </w:rPr>
        <w:t xml:space="preserve"> content related to his/her work.</w:t>
      </w:r>
      <w:r w:rsidR="00DF3B24">
        <w:rPr>
          <w:rFonts w:ascii="Segoe UI" w:hAnsi="Segoe UI" w:cs="Segoe UI"/>
          <w:sz w:val="20"/>
          <w:szCs w:val="20"/>
        </w:rPr>
        <w:t xml:space="preserve"> Link to Delve</w:t>
      </w:r>
      <w:r w:rsidR="00DF3B24" w:rsidRPr="00DF3B24">
        <w:rPr>
          <w:rFonts w:ascii="Segoe UI" w:hAnsi="Segoe UI" w:cs="Segoe UI"/>
          <w:sz w:val="20"/>
          <w:szCs w:val="20"/>
        </w:rPr>
        <w:t xml:space="preserve"> will appear in the find document app in outlook/word using the navigation menu</w:t>
      </w:r>
      <w:r w:rsidR="00DF3B24">
        <w:rPr>
          <w:rFonts w:ascii="Segoe UI" w:hAnsi="Segoe UI" w:cs="Segoe UI"/>
          <w:sz w:val="20"/>
          <w:szCs w:val="20"/>
        </w:rPr>
        <w:t xml:space="preserve"> only</w:t>
      </w:r>
      <w:r w:rsidR="00DF3B24" w:rsidRPr="00DF3B24">
        <w:rPr>
          <w:rFonts w:ascii="Segoe UI" w:hAnsi="Segoe UI" w:cs="Segoe UI"/>
          <w:sz w:val="20"/>
          <w:szCs w:val="20"/>
        </w:rPr>
        <w:t>.</w:t>
      </w:r>
      <w:r w:rsidR="00DF3B24">
        <w:rPr>
          <w:rFonts w:ascii="Segoe UI" w:hAnsi="Segoe UI" w:cs="Segoe UI"/>
          <w:sz w:val="20"/>
          <w:szCs w:val="20"/>
        </w:rPr>
        <w:t xml:space="preserve"> This link will not appear on any other pages.</w:t>
      </w:r>
      <w:r w:rsidRPr="0088376A">
        <w:rPr>
          <w:rFonts w:ascii="Segoe UI" w:hAnsi="Segoe UI" w:cs="Segoe UI"/>
          <w:sz w:val="20"/>
          <w:szCs w:val="20"/>
        </w:rPr>
        <w:t xml:space="preserve"> </w:t>
      </w:r>
    </w:p>
    <w:p w14:paraId="3199FE82" w14:textId="77777777" w:rsidR="00DF3B24" w:rsidRDefault="00DF3B24" w:rsidP="00D97CC8">
      <w:pPr>
        <w:pStyle w:val="ListParagraph"/>
        <w:spacing w:after="160" w:line="259" w:lineRule="auto"/>
        <w:ind w:left="1080"/>
        <w:rPr>
          <w:rFonts w:ascii="Segoe UI" w:hAnsi="Segoe UI" w:cs="Segoe UI"/>
          <w:sz w:val="20"/>
          <w:szCs w:val="20"/>
        </w:rPr>
      </w:pPr>
    </w:p>
    <w:p w14:paraId="4F0092C5" w14:textId="74992128" w:rsidR="00D97CC8" w:rsidRDefault="00D97CC8" w:rsidP="00D97CC8">
      <w:pPr>
        <w:pStyle w:val="ListParagraph"/>
        <w:spacing w:after="160" w:line="259" w:lineRule="auto"/>
        <w:ind w:left="1080"/>
        <w:rPr>
          <w:rFonts w:ascii="Segoe UI" w:hAnsi="Segoe UI" w:cs="Segoe UI"/>
          <w:sz w:val="20"/>
          <w:szCs w:val="20"/>
        </w:rPr>
      </w:pPr>
      <w:r w:rsidRPr="0088376A">
        <w:rPr>
          <w:rFonts w:ascii="Segoe UI" w:hAnsi="Segoe UI" w:cs="Segoe UI"/>
          <w:sz w:val="20"/>
          <w:szCs w:val="20"/>
        </w:rPr>
        <w:t xml:space="preserve">When a user clicks on the Delve </w:t>
      </w:r>
      <w:r>
        <w:rPr>
          <w:rFonts w:ascii="Segoe UI" w:hAnsi="Segoe UI" w:cs="Segoe UI"/>
          <w:sz w:val="20"/>
          <w:szCs w:val="20"/>
        </w:rPr>
        <w:t>l</w:t>
      </w:r>
      <w:r w:rsidRPr="0088376A">
        <w:rPr>
          <w:rFonts w:ascii="Segoe UI" w:hAnsi="Segoe UI" w:cs="Segoe UI"/>
          <w:sz w:val="20"/>
          <w:szCs w:val="20"/>
        </w:rPr>
        <w:t xml:space="preserve">ink, if user has entered any search term it </w:t>
      </w:r>
      <w:r>
        <w:rPr>
          <w:rFonts w:ascii="Segoe UI" w:hAnsi="Segoe UI" w:cs="Segoe UI"/>
          <w:sz w:val="20"/>
          <w:szCs w:val="20"/>
        </w:rPr>
        <w:t>will be</w:t>
      </w:r>
      <w:r w:rsidRPr="0088376A">
        <w:rPr>
          <w:rFonts w:ascii="Segoe UI" w:hAnsi="Segoe UI" w:cs="Segoe UI"/>
          <w:sz w:val="20"/>
          <w:szCs w:val="20"/>
        </w:rPr>
        <w:t xml:space="preserve"> passed </w:t>
      </w:r>
      <w:r>
        <w:rPr>
          <w:rFonts w:ascii="Segoe UI" w:hAnsi="Segoe UI" w:cs="Segoe UI"/>
          <w:sz w:val="20"/>
          <w:szCs w:val="20"/>
        </w:rPr>
        <w:t>as a parameter in</w:t>
      </w:r>
      <w:r w:rsidRPr="0088376A">
        <w:rPr>
          <w:rFonts w:ascii="Segoe UI" w:hAnsi="Segoe UI" w:cs="Segoe UI"/>
          <w:sz w:val="20"/>
          <w:szCs w:val="20"/>
        </w:rPr>
        <w:t xml:space="preserve"> the Delve URL to filter the data</w:t>
      </w:r>
      <w:r>
        <w:rPr>
          <w:rFonts w:ascii="Segoe UI" w:hAnsi="Segoe UI" w:cs="Segoe UI"/>
          <w:sz w:val="20"/>
          <w:szCs w:val="20"/>
        </w:rPr>
        <w:t xml:space="preserve"> according to this search term</w:t>
      </w:r>
      <w:r w:rsidRPr="0088376A">
        <w:rPr>
          <w:rFonts w:ascii="Segoe UI" w:hAnsi="Segoe UI" w:cs="Segoe UI"/>
          <w:sz w:val="20"/>
          <w:szCs w:val="20"/>
        </w:rPr>
        <w:t>.</w:t>
      </w:r>
    </w:p>
    <w:p w14:paraId="60EC1D51" w14:textId="145F080B" w:rsidR="00D97CC8" w:rsidRPr="0088376A" w:rsidRDefault="00D97CC8" w:rsidP="00D97CC8">
      <w:pPr>
        <w:pStyle w:val="ListParagraph"/>
        <w:spacing w:after="160" w:line="259" w:lineRule="auto"/>
        <w:ind w:left="1080"/>
        <w:rPr>
          <w:rFonts w:ascii="Segoe UI" w:hAnsi="Segoe UI" w:cs="Segoe UI"/>
          <w:sz w:val="20"/>
          <w:szCs w:val="20"/>
        </w:rPr>
      </w:pPr>
      <w:r>
        <w:rPr>
          <w:rFonts w:ascii="Segoe UI" w:hAnsi="Segoe UI" w:cs="Segoe UI"/>
          <w:sz w:val="20"/>
          <w:szCs w:val="20"/>
        </w:rPr>
        <w:t>For e.g.: Say, if user has entered “Matter Center” then clicking on Delve link will redirect the user to following link,</w:t>
      </w:r>
    </w:p>
    <w:p w14:paraId="640B7B16" w14:textId="015A9F7B" w:rsidR="00D97CC8" w:rsidRPr="0088376A" w:rsidRDefault="00A34A12" w:rsidP="00D97CC8">
      <w:pPr>
        <w:pStyle w:val="ListParagraph"/>
        <w:spacing w:after="160" w:line="259" w:lineRule="auto"/>
        <w:ind w:left="1080"/>
        <w:rPr>
          <w:rFonts w:ascii="Segoe UI" w:hAnsi="Segoe UI" w:cs="Segoe UI"/>
          <w:sz w:val="20"/>
          <w:szCs w:val="20"/>
        </w:rPr>
      </w:pPr>
      <w:hyperlink r:id="rId115" w:history="1">
        <w:r w:rsidR="00D97CC8" w:rsidRPr="0088376A">
          <w:rPr>
            <w:rStyle w:val="Hyperlink"/>
            <w:rFonts w:ascii="Segoe UI" w:hAnsi="Segoe UI" w:cs="Segoe UI"/>
          </w:rPr>
          <w:t>https://microsoft-my.sharepoint.com/_layouts/15/me.aspx?q=Matter%20Center</w:t>
        </w:r>
      </w:hyperlink>
      <w:r w:rsidR="00D97CC8">
        <w:rPr>
          <w:rFonts w:ascii="Segoe UI" w:hAnsi="Segoe UI" w:cs="Segoe UI"/>
          <w:sz w:val="20"/>
          <w:szCs w:val="20"/>
        </w:rPr>
        <w:t xml:space="preserve"> </w:t>
      </w:r>
    </w:p>
    <w:p w14:paraId="277DEDEF" w14:textId="77777777" w:rsidR="00D97CC8" w:rsidRPr="0088376A" w:rsidRDefault="00D97CC8" w:rsidP="00D97CC8">
      <w:pPr>
        <w:pStyle w:val="ListParagraph"/>
        <w:spacing w:after="160" w:line="259" w:lineRule="auto"/>
        <w:ind w:left="1080"/>
        <w:rPr>
          <w:rFonts w:ascii="Segoe UI" w:hAnsi="Segoe UI" w:cs="Segoe UI"/>
          <w:sz w:val="20"/>
          <w:szCs w:val="20"/>
        </w:rPr>
      </w:pPr>
      <w:r w:rsidRPr="0088376A">
        <w:rPr>
          <w:rFonts w:ascii="Segoe UI" w:hAnsi="Segoe UI" w:cs="Segoe UI"/>
          <w:sz w:val="20"/>
          <w:szCs w:val="20"/>
        </w:rPr>
        <w:t xml:space="preserve"> </w:t>
      </w:r>
    </w:p>
    <w:p w14:paraId="251DB5BB" w14:textId="08326C30" w:rsidR="00D97CC8" w:rsidRPr="0088376A" w:rsidRDefault="00D97CC8" w:rsidP="00D97CC8">
      <w:pPr>
        <w:pStyle w:val="ListParagraph"/>
        <w:spacing w:after="160" w:line="259" w:lineRule="auto"/>
        <w:ind w:left="1080"/>
        <w:rPr>
          <w:rFonts w:ascii="Segoe UI" w:hAnsi="Segoe UI" w:cs="Segoe UI"/>
          <w:sz w:val="20"/>
          <w:szCs w:val="20"/>
        </w:rPr>
      </w:pPr>
      <w:r w:rsidRPr="0088376A">
        <w:rPr>
          <w:rFonts w:ascii="Segoe UI" w:hAnsi="Segoe UI" w:cs="Segoe UI"/>
          <w:sz w:val="20"/>
          <w:szCs w:val="20"/>
        </w:rPr>
        <w:t xml:space="preserve">If there </w:t>
      </w:r>
      <w:r>
        <w:rPr>
          <w:rFonts w:ascii="Segoe UI" w:hAnsi="Segoe UI" w:cs="Segoe UI"/>
          <w:sz w:val="20"/>
          <w:szCs w:val="20"/>
        </w:rPr>
        <w:t xml:space="preserve">is </w:t>
      </w:r>
      <w:r w:rsidRPr="0088376A">
        <w:rPr>
          <w:rFonts w:ascii="Segoe UI" w:hAnsi="Segoe UI" w:cs="Segoe UI"/>
          <w:sz w:val="20"/>
          <w:szCs w:val="20"/>
        </w:rPr>
        <w:t>no text in the search box t</w:t>
      </w:r>
      <w:r>
        <w:rPr>
          <w:rFonts w:ascii="Segoe UI" w:hAnsi="Segoe UI" w:cs="Segoe UI"/>
          <w:sz w:val="20"/>
          <w:szCs w:val="20"/>
        </w:rPr>
        <w:t>he</w:t>
      </w:r>
      <w:r w:rsidRPr="0088376A">
        <w:rPr>
          <w:rFonts w:ascii="Segoe UI" w:hAnsi="Segoe UI" w:cs="Segoe UI"/>
          <w:sz w:val="20"/>
          <w:szCs w:val="20"/>
        </w:rPr>
        <w:t xml:space="preserve">n it </w:t>
      </w:r>
      <w:r>
        <w:rPr>
          <w:rFonts w:ascii="Segoe UI" w:hAnsi="Segoe UI" w:cs="Segoe UI"/>
          <w:sz w:val="20"/>
          <w:szCs w:val="20"/>
        </w:rPr>
        <w:t>will</w:t>
      </w:r>
      <w:r w:rsidRPr="0088376A">
        <w:rPr>
          <w:rFonts w:ascii="Segoe UI" w:hAnsi="Segoe UI" w:cs="Segoe UI"/>
          <w:sz w:val="20"/>
          <w:szCs w:val="20"/>
        </w:rPr>
        <w:t xml:space="preserve"> redirect </w:t>
      </w:r>
      <w:r>
        <w:rPr>
          <w:rFonts w:ascii="Segoe UI" w:hAnsi="Segoe UI" w:cs="Segoe UI"/>
          <w:sz w:val="20"/>
          <w:szCs w:val="20"/>
        </w:rPr>
        <w:t xml:space="preserve">the user to </w:t>
      </w:r>
      <w:r w:rsidRPr="0088376A">
        <w:rPr>
          <w:rFonts w:ascii="Segoe UI" w:hAnsi="Segoe UI" w:cs="Segoe UI"/>
          <w:sz w:val="20"/>
          <w:szCs w:val="20"/>
        </w:rPr>
        <w:t>following</w:t>
      </w:r>
      <w:r>
        <w:rPr>
          <w:rFonts w:ascii="Segoe UI" w:hAnsi="Segoe UI" w:cs="Segoe UI"/>
          <w:sz w:val="20"/>
          <w:szCs w:val="20"/>
        </w:rPr>
        <w:t xml:space="preserve"> link,</w:t>
      </w:r>
    </w:p>
    <w:p w14:paraId="0424570D" w14:textId="4AB4B445" w:rsidR="00D97CC8" w:rsidRPr="0088376A" w:rsidRDefault="00A34A12" w:rsidP="0088376A">
      <w:pPr>
        <w:pStyle w:val="ListParagraph"/>
        <w:spacing w:after="160" w:line="259" w:lineRule="auto"/>
        <w:ind w:left="1080"/>
        <w:rPr>
          <w:rFonts w:ascii="Segoe UI" w:hAnsi="Segoe UI" w:cs="Segoe UI"/>
          <w:sz w:val="20"/>
          <w:szCs w:val="20"/>
        </w:rPr>
      </w:pPr>
      <w:hyperlink r:id="rId116" w:history="1">
        <w:r w:rsidR="00D97CC8" w:rsidRPr="0088376A">
          <w:rPr>
            <w:rStyle w:val="Hyperlink"/>
            <w:rFonts w:ascii="Segoe UI" w:hAnsi="Segoe UI" w:cs="Segoe UI"/>
          </w:rPr>
          <w:t>https://microsoft-my.sharepoint.com/_layouts/15/me.aspx</w:t>
        </w:r>
      </w:hyperlink>
      <w:r w:rsidR="00D97CC8">
        <w:rPr>
          <w:rFonts w:ascii="Segoe UI" w:hAnsi="Segoe UI" w:cs="Segoe UI"/>
          <w:sz w:val="20"/>
          <w:szCs w:val="20"/>
        </w:rPr>
        <w:t xml:space="preserve"> </w:t>
      </w:r>
    </w:p>
    <w:p w14:paraId="6F837C21" w14:textId="77777777" w:rsidR="00D97CC8" w:rsidRPr="0088376A" w:rsidRDefault="00D97CC8" w:rsidP="0088376A">
      <w:pPr>
        <w:pStyle w:val="ListParagraph"/>
        <w:spacing w:after="160" w:line="259" w:lineRule="auto"/>
        <w:ind w:left="1080"/>
        <w:rPr>
          <w:rFonts w:ascii="Segoe UI" w:hAnsi="Segoe UI" w:cs="Segoe UI"/>
          <w:sz w:val="20"/>
          <w:szCs w:val="20"/>
        </w:rPr>
      </w:pPr>
    </w:p>
    <w:p w14:paraId="0EEFFCAA" w14:textId="77777777" w:rsidR="00E6426B" w:rsidRPr="00C54284" w:rsidRDefault="00E6426B" w:rsidP="0088376A">
      <w:pPr>
        <w:pStyle w:val="ListParagraph"/>
        <w:numPr>
          <w:ilvl w:val="0"/>
          <w:numId w:val="238"/>
        </w:numPr>
        <w:spacing w:after="160" w:line="259" w:lineRule="auto"/>
        <w:rPr>
          <w:rFonts w:ascii="Segoe UI" w:hAnsi="Segoe UI" w:cs="Segoe UI"/>
          <w:sz w:val="20"/>
          <w:szCs w:val="20"/>
        </w:rPr>
      </w:pPr>
      <w:r w:rsidRPr="00C54284">
        <w:rPr>
          <w:rFonts w:ascii="Segoe UI" w:hAnsi="Segoe UI" w:cs="Segoe UI"/>
          <w:b/>
          <w:sz w:val="20"/>
          <w:szCs w:val="20"/>
        </w:rPr>
        <w:t xml:space="preserve">View </w:t>
      </w:r>
      <w:r>
        <w:rPr>
          <w:rFonts w:ascii="Segoe UI" w:hAnsi="Segoe UI" w:cs="Segoe UI"/>
          <w:b/>
          <w:sz w:val="20"/>
          <w:szCs w:val="20"/>
        </w:rPr>
        <w:t>Document</w:t>
      </w:r>
      <w:r w:rsidRPr="00C54284">
        <w:rPr>
          <w:rFonts w:ascii="Segoe UI" w:hAnsi="Segoe UI" w:cs="Segoe UI"/>
          <w:b/>
          <w:sz w:val="20"/>
          <w:szCs w:val="20"/>
        </w:rPr>
        <w:t xml:space="preserve"> Details</w:t>
      </w:r>
    </w:p>
    <w:p w14:paraId="27BCCB38" w14:textId="00AE856B" w:rsidR="00E6426B" w:rsidRPr="003F3F08" w:rsidRDefault="00E6426B" w:rsidP="00E6426B">
      <w:pPr>
        <w:spacing w:after="160" w:line="259" w:lineRule="auto"/>
        <w:ind w:left="720" w:firstLine="720"/>
        <w:rPr>
          <w:rFonts w:ascii="Segoe UI" w:hAnsi="Segoe UI" w:cs="Segoe UI"/>
          <w:sz w:val="20"/>
          <w:szCs w:val="20"/>
        </w:rPr>
      </w:pPr>
      <w:r w:rsidRPr="003F3F08">
        <w:rPr>
          <w:rFonts w:ascii="Segoe UI" w:hAnsi="Segoe UI" w:cs="Segoe UI"/>
          <w:sz w:val="20"/>
          <w:szCs w:val="20"/>
        </w:rPr>
        <w:t>On clicking Document name a fly out with Document details open up. The details consist of following</w:t>
      </w:r>
    </w:p>
    <w:p w14:paraId="10CCE56F" w14:textId="77777777" w:rsidR="00E6426B" w:rsidRPr="00C54284" w:rsidRDefault="00E6426B" w:rsidP="00E6426B">
      <w:pPr>
        <w:pStyle w:val="ListParagraph"/>
        <w:numPr>
          <w:ilvl w:val="0"/>
          <w:numId w:val="220"/>
        </w:numPr>
        <w:spacing w:after="160" w:line="259" w:lineRule="auto"/>
        <w:rPr>
          <w:rFonts w:ascii="Segoe UI" w:hAnsi="Segoe UI" w:cs="Segoe UI"/>
          <w:sz w:val="20"/>
          <w:szCs w:val="20"/>
        </w:rPr>
      </w:pPr>
      <w:r>
        <w:rPr>
          <w:rFonts w:ascii="Segoe UI" w:hAnsi="Segoe UI" w:cs="Segoe UI"/>
          <w:sz w:val="20"/>
          <w:szCs w:val="20"/>
        </w:rPr>
        <w:t>Document</w:t>
      </w:r>
      <w:r w:rsidRPr="00C54284">
        <w:rPr>
          <w:rFonts w:ascii="Segoe UI" w:hAnsi="Segoe UI" w:cs="Segoe UI"/>
          <w:sz w:val="20"/>
          <w:szCs w:val="20"/>
        </w:rPr>
        <w:t xml:space="preserve"> name </w:t>
      </w:r>
      <w:r>
        <w:rPr>
          <w:rFonts w:ascii="Segoe UI" w:hAnsi="Segoe UI" w:cs="Segoe UI"/>
          <w:sz w:val="20"/>
          <w:szCs w:val="20"/>
        </w:rPr>
        <w:t>used for open / download document</w:t>
      </w:r>
    </w:p>
    <w:p w14:paraId="1F8A8EBF" w14:textId="77777777" w:rsidR="00E6426B" w:rsidRDefault="00E6426B" w:rsidP="00E6426B">
      <w:pPr>
        <w:pStyle w:val="ListParagraph"/>
        <w:numPr>
          <w:ilvl w:val="0"/>
          <w:numId w:val="220"/>
        </w:numPr>
        <w:spacing w:after="160" w:line="259" w:lineRule="auto"/>
        <w:rPr>
          <w:rFonts w:ascii="Segoe UI" w:hAnsi="Segoe UI" w:cs="Segoe UI"/>
          <w:sz w:val="20"/>
          <w:szCs w:val="20"/>
        </w:rPr>
      </w:pPr>
      <w:r>
        <w:rPr>
          <w:rFonts w:ascii="Segoe UI" w:hAnsi="Segoe UI" w:cs="Segoe UI"/>
          <w:sz w:val="20"/>
          <w:szCs w:val="20"/>
        </w:rPr>
        <w:t>Matter name</w:t>
      </w:r>
    </w:p>
    <w:p w14:paraId="2192EA70" w14:textId="77777777" w:rsidR="00E6426B" w:rsidRPr="00C54284" w:rsidRDefault="00E6426B" w:rsidP="00E6426B">
      <w:pPr>
        <w:pStyle w:val="ListParagraph"/>
        <w:numPr>
          <w:ilvl w:val="0"/>
          <w:numId w:val="220"/>
        </w:numPr>
        <w:spacing w:after="160" w:line="259" w:lineRule="auto"/>
        <w:rPr>
          <w:rFonts w:ascii="Segoe UI" w:hAnsi="Segoe UI" w:cs="Segoe UI"/>
          <w:sz w:val="20"/>
          <w:szCs w:val="20"/>
        </w:rPr>
      </w:pPr>
      <w:r>
        <w:rPr>
          <w:rFonts w:ascii="Segoe UI" w:hAnsi="Segoe UI" w:cs="Segoe UI"/>
          <w:sz w:val="20"/>
          <w:szCs w:val="20"/>
        </w:rPr>
        <w:t>Client name</w:t>
      </w:r>
    </w:p>
    <w:p w14:paraId="1C38953E" w14:textId="77777777" w:rsidR="00E6426B" w:rsidRDefault="00E6426B" w:rsidP="00E6426B">
      <w:pPr>
        <w:pStyle w:val="ListParagraph"/>
        <w:numPr>
          <w:ilvl w:val="0"/>
          <w:numId w:val="220"/>
        </w:numPr>
        <w:spacing w:after="160" w:line="259" w:lineRule="auto"/>
        <w:rPr>
          <w:rFonts w:ascii="Segoe UI" w:hAnsi="Segoe UI" w:cs="Segoe UI"/>
          <w:sz w:val="20"/>
          <w:szCs w:val="20"/>
        </w:rPr>
      </w:pPr>
      <w:r>
        <w:rPr>
          <w:rFonts w:ascii="Segoe UI" w:hAnsi="Segoe UI" w:cs="Segoe UI"/>
          <w:sz w:val="20"/>
          <w:szCs w:val="20"/>
        </w:rPr>
        <w:t>Client Matter ID</w:t>
      </w:r>
    </w:p>
    <w:p w14:paraId="41C23B19" w14:textId="77777777" w:rsidR="00E6426B" w:rsidRDefault="00E6426B" w:rsidP="00E6426B">
      <w:pPr>
        <w:pStyle w:val="ListParagraph"/>
        <w:numPr>
          <w:ilvl w:val="0"/>
          <w:numId w:val="220"/>
        </w:numPr>
        <w:spacing w:after="160" w:line="259" w:lineRule="auto"/>
        <w:rPr>
          <w:rFonts w:ascii="Segoe UI" w:hAnsi="Segoe UI" w:cs="Segoe UI"/>
          <w:sz w:val="20"/>
          <w:szCs w:val="20"/>
        </w:rPr>
      </w:pPr>
      <w:r>
        <w:rPr>
          <w:rFonts w:ascii="Segoe UI" w:hAnsi="Segoe UI" w:cs="Segoe UI"/>
          <w:sz w:val="20"/>
          <w:szCs w:val="20"/>
        </w:rPr>
        <w:t>R</w:t>
      </w:r>
      <w:r w:rsidRPr="00C54284">
        <w:rPr>
          <w:rFonts w:ascii="Segoe UI" w:hAnsi="Segoe UI" w:cs="Segoe UI"/>
          <w:sz w:val="20"/>
          <w:szCs w:val="20"/>
        </w:rPr>
        <w:t>esponsible attorney</w:t>
      </w:r>
    </w:p>
    <w:p w14:paraId="5362042C" w14:textId="77777777" w:rsidR="00E6426B" w:rsidRDefault="00E6426B" w:rsidP="00E6426B">
      <w:pPr>
        <w:pStyle w:val="ListParagraph"/>
        <w:numPr>
          <w:ilvl w:val="0"/>
          <w:numId w:val="220"/>
        </w:numPr>
        <w:spacing w:after="160" w:line="259" w:lineRule="auto"/>
        <w:rPr>
          <w:rFonts w:ascii="Segoe UI" w:hAnsi="Segoe UI" w:cs="Segoe UI"/>
          <w:sz w:val="20"/>
          <w:szCs w:val="20"/>
        </w:rPr>
      </w:pPr>
      <w:r>
        <w:rPr>
          <w:rFonts w:ascii="Segoe UI" w:hAnsi="Segoe UI" w:cs="Segoe UI"/>
          <w:sz w:val="20"/>
          <w:szCs w:val="20"/>
        </w:rPr>
        <w:t>Created date</w:t>
      </w:r>
    </w:p>
    <w:p w14:paraId="23B8346D" w14:textId="1ABB5F75" w:rsidR="00F6347F" w:rsidRPr="001F56FE" w:rsidRDefault="00F6347F" w:rsidP="00E6426B">
      <w:pPr>
        <w:pStyle w:val="ListParagraph"/>
        <w:numPr>
          <w:ilvl w:val="0"/>
          <w:numId w:val="220"/>
        </w:numPr>
        <w:spacing w:after="160" w:line="259" w:lineRule="auto"/>
        <w:rPr>
          <w:rFonts w:ascii="Segoe UI" w:hAnsi="Segoe UI" w:cs="Segoe UI"/>
          <w:sz w:val="20"/>
          <w:szCs w:val="20"/>
        </w:rPr>
      </w:pPr>
      <w:r>
        <w:rPr>
          <w:rFonts w:ascii="Segoe UI" w:hAnsi="Segoe UI" w:cs="Segoe UI"/>
          <w:sz w:val="20"/>
          <w:szCs w:val="20"/>
        </w:rPr>
        <w:t>View document details button</w:t>
      </w:r>
    </w:p>
    <w:p w14:paraId="724700DF" w14:textId="77777777" w:rsidR="00E6426B" w:rsidRDefault="00E6426B" w:rsidP="00E6426B">
      <w:pPr>
        <w:spacing w:after="160" w:line="259" w:lineRule="auto"/>
        <w:ind w:left="720" w:firstLine="720"/>
        <w:rPr>
          <w:rFonts w:ascii="Segoe UI" w:hAnsi="Segoe UI" w:cs="Segoe UI"/>
          <w:sz w:val="20"/>
          <w:szCs w:val="20"/>
        </w:rPr>
      </w:pPr>
      <w:r>
        <w:rPr>
          <w:rFonts w:ascii="Segoe UI" w:hAnsi="Segoe UI" w:cs="Segoe UI"/>
          <w:sz w:val="20"/>
          <w:szCs w:val="20"/>
        </w:rPr>
        <w:t>On clicking Document name service call send for check whether matter URL exist or not.</w:t>
      </w:r>
    </w:p>
    <w:p w14:paraId="28F952A4" w14:textId="77777777" w:rsidR="00E6426B" w:rsidRDefault="00E6426B" w:rsidP="00E6426B">
      <w:pPr>
        <w:spacing w:after="160" w:line="259" w:lineRule="auto"/>
        <w:ind w:left="1440"/>
        <w:rPr>
          <w:rFonts w:ascii="Segoe UI" w:hAnsi="Segoe UI" w:cs="Segoe UI"/>
          <w:sz w:val="20"/>
          <w:szCs w:val="20"/>
        </w:rPr>
      </w:pPr>
      <w:r>
        <w:rPr>
          <w:rFonts w:ascii="Segoe UI" w:hAnsi="Segoe UI" w:cs="Segoe UI"/>
          <w:sz w:val="20"/>
          <w:szCs w:val="20"/>
        </w:rPr>
        <w:t>After checking URL service call is made to get related Responsible attorney name.</w:t>
      </w:r>
    </w:p>
    <w:p w14:paraId="4290039E" w14:textId="77777777" w:rsidR="006A5E7A" w:rsidRDefault="00E6426B" w:rsidP="00A11434">
      <w:pPr>
        <w:spacing w:after="160" w:line="259" w:lineRule="auto"/>
        <w:ind w:left="1440"/>
      </w:pPr>
      <w:r>
        <w:object w:dxaOrig="9556" w:dyaOrig="12360" w14:anchorId="7B0521D6">
          <v:shape id="_x0000_i1073" type="#_x0000_t75" style="width:475.5pt;height:619.5pt" o:ole="">
            <v:imagedata r:id="rId117" o:title=""/>
          </v:shape>
          <o:OLEObject Type="Embed" ProgID="Visio.Drawing.15" ShapeID="_x0000_i1073" DrawAspect="Content" ObjectID="_1509353833" r:id="rId118"/>
        </w:object>
      </w:r>
    </w:p>
    <w:p w14:paraId="53B68E6D" w14:textId="644F7621" w:rsidR="00E6426B" w:rsidRDefault="00E6426B" w:rsidP="00A11434">
      <w:pPr>
        <w:spacing w:after="160" w:line="259" w:lineRule="auto"/>
        <w:ind w:left="1440"/>
      </w:pPr>
    </w:p>
    <w:p w14:paraId="64F365E3" w14:textId="555AF065" w:rsidR="006A5E7A" w:rsidRPr="0088376A" w:rsidRDefault="006A5E7A" w:rsidP="006A5E7A">
      <w:pPr>
        <w:pStyle w:val="ListParagraph"/>
        <w:numPr>
          <w:ilvl w:val="0"/>
          <w:numId w:val="238"/>
        </w:numPr>
        <w:spacing w:after="160" w:line="259" w:lineRule="auto"/>
        <w:rPr>
          <w:rFonts w:ascii="Segoe UI" w:hAnsi="Segoe UI" w:cs="Segoe UI"/>
          <w:sz w:val="20"/>
          <w:szCs w:val="20"/>
        </w:rPr>
      </w:pPr>
      <w:r>
        <w:rPr>
          <w:rFonts w:ascii="Segoe UI" w:hAnsi="Segoe UI" w:cs="Segoe UI"/>
          <w:b/>
          <w:sz w:val="20"/>
          <w:szCs w:val="20"/>
        </w:rPr>
        <w:t>Attach and Send</w:t>
      </w:r>
    </w:p>
    <w:p w14:paraId="522F9BC4" w14:textId="2102964A" w:rsidR="008711F3" w:rsidRPr="008711F3" w:rsidRDefault="008711F3" w:rsidP="0088376A">
      <w:pPr>
        <w:pStyle w:val="ListParagraph"/>
        <w:spacing w:after="160" w:line="259" w:lineRule="auto"/>
        <w:ind w:left="1080"/>
        <w:rPr>
          <w:rFonts w:ascii="Segoe UI" w:hAnsi="Segoe UI" w:cs="Segoe UI"/>
          <w:sz w:val="20"/>
          <w:szCs w:val="20"/>
        </w:rPr>
      </w:pPr>
      <w:r>
        <w:rPr>
          <w:rFonts w:ascii="Segoe UI" w:hAnsi="Segoe UI" w:cs="Segoe UI"/>
          <w:sz w:val="20"/>
          <w:szCs w:val="20"/>
        </w:rPr>
        <w:t xml:space="preserve">User can directly </w:t>
      </w:r>
      <w:r w:rsidR="003235FE">
        <w:rPr>
          <w:rFonts w:ascii="Segoe UI" w:hAnsi="Segoe UI" w:cs="Segoe UI"/>
          <w:sz w:val="20"/>
          <w:szCs w:val="20"/>
        </w:rPr>
        <w:t>attach</w:t>
      </w:r>
      <w:r w:rsidRPr="003B0FD3">
        <w:rPr>
          <w:rFonts w:ascii="Segoe UI" w:hAnsi="Segoe UI" w:cs="Segoe UI"/>
          <w:sz w:val="20"/>
          <w:szCs w:val="20"/>
        </w:rPr>
        <w:t xml:space="preserve"> document</w:t>
      </w:r>
      <w:r w:rsidR="003235FE">
        <w:rPr>
          <w:rFonts w:ascii="Segoe UI" w:hAnsi="Segoe UI" w:cs="Segoe UI"/>
          <w:sz w:val="20"/>
          <w:szCs w:val="20"/>
        </w:rPr>
        <w:t>(s)</w:t>
      </w:r>
      <w:r w:rsidRPr="003B0FD3">
        <w:rPr>
          <w:rFonts w:ascii="Segoe UI" w:hAnsi="Segoe UI" w:cs="Segoe UI"/>
          <w:sz w:val="20"/>
          <w:szCs w:val="20"/>
        </w:rPr>
        <w:t xml:space="preserve"> from Matter center to an email</w:t>
      </w:r>
      <w:r>
        <w:rPr>
          <w:rFonts w:ascii="Segoe UI" w:hAnsi="Segoe UI" w:cs="Segoe UI"/>
          <w:sz w:val="20"/>
          <w:szCs w:val="20"/>
        </w:rPr>
        <w:t xml:space="preserve">, using the documents view in Outlook. When </w:t>
      </w:r>
      <w:r w:rsidR="003235FE">
        <w:rPr>
          <w:rFonts w:ascii="Segoe UI" w:hAnsi="Segoe UI" w:cs="Segoe UI"/>
          <w:sz w:val="20"/>
          <w:szCs w:val="20"/>
        </w:rPr>
        <w:t>Search Documents page</w:t>
      </w:r>
      <w:r>
        <w:rPr>
          <w:rFonts w:ascii="Segoe UI" w:hAnsi="Segoe UI" w:cs="Segoe UI"/>
          <w:sz w:val="20"/>
          <w:szCs w:val="20"/>
        </w:rPr>
        <w:t xml:space="preserve"> is </w:t>
      </w:r>
      <w:r w:rsidR="003235FE">
        <w:rPr>
          <w:rFonts w:ascii="Segoe UI" w:hAnsi="Segoe UI" w:cs="Segoe UI"/>
          <w:sz w:val="20"/>
          <w:szCs w:val="20"/>
        </w:rPr>
        <w:t xml:space="preserve">loaded </w:t>
      </w:r>
      <w:r>
        <w:rPr>
          <w:rFonts w:ascii="Segoe UI" w:hAnsi="Segoe UI" w:cs="Segoe UI"/>
          <w:sz w:val="20"/>
          <w:szCs w:val="20"/>
        </w:rPr>
        <w:t>inside a</w:t>
      </w:r>
      <w:r w:rsidR="005F71FE">
        <w:rPr>
          <w:rFonts w:ascii="Segoe UI" w:hAnsi="Segoe UI" w:cs="Segoe UI"/>
          <w:sz w:val="20"/>
          <w:szCs w:val="20"/>
        </w:rPr>
        <w:t>n</w:t>
      </w:r>
      <w:r>
        <w:rPr>
          <w:rFonts w:ascii="Segoe UI" w:hAnsi="Segoe UI" w:cs="Segoe UI"/>
          <w:sz w:val="20"/>
          <w:szCs w:val="20"/>
        </w:rPr>
        <w:t xml:space="preserve"> </w:t>
      </w:r>
      <w:r w:rsidR="005F71FE">
        <w:rPr>
          <w:rFonts w:ascii="Segoe UI" w:hAnsi="Segoe UI" w:cs="Segoe UI"/>
          <w:sz w:val="20"/>
          <w:szCs w:val="20"/>
        </w:rPr>
        <w:t>e</w:t>
      </w:r>
      <w:r>
        <w:rPr>
          <w:rFonts w:ascii="Segoe UI" w:hAnsi="Segoe UI" w:cs="Segoe UI"/>
          <w:sz w:val="20"/>
          <w:szCs w:val="20"/>
        </w:rPr>
        <w:t>mail in composed mode, user can</w:t>
      </w:r>
      <w:r>
        <w:rPr>
          <w:color w:val="1E1E1E"/>
          <w:sz w:val="20"/>
          <w:szCs w:val="20"/>
        </w:rPr>
        <w:t xml:space="preserve"> </w:t>
      </w:r>
      <w:r>
        <w:rPr>
          <w:rFonts w:ascii="Segoe UI" w:hAnsi="Segoe UI" w:cs="Segoe UI"/>
          <w:sz w:val="20"/>
          <w:szCs w:val="20"/>
        </w:rPr>
        <w:t>select document</w:t>
      </w:r>
      <w:r w:rsidR="003235FE">
        <w:rPr>
          <w:rFonts w:ascii="Segoe UI" w:hAnsi="Segoe UI" w:cs="Segoe UI"/>
          <w:sz w:val="20"/>
          <w:szCs w:val="20"/>
        </w:rPr>
        <w:t>(</w:t>
      </w:r>
      <w:r>
        <w:rPr>
          <w:rFonts w:ascii="Segoe UI" w:hAnsi="Segoe UI" w:cs="Segoe UI"/>
          <w:sz w:val="20"/>
          <w:szCs w:val="20"/>
        </w:rPr>
        <w:t>s</w:t>
      </w:r>
      <w:r w:rsidR="003235FE">
        <w:rPr>
          <w:rFonts w:ascii="Segoe UI" w:hAnsi="Segoe UI" w:cs="Segoe UI"/>
          <w:sz w:val="20"/>
          <w:szCs w:val="20"/>
        </w:rPr>
        <w:t>),</w:t>
      </w:r>
      <w:r>
        <w:rPr>
          <w:rFonts w:ascii="Segoe UI" w:hAnsi="Segoe UI" w:cs="Segoe UI"/>
          <w:sz w:val="20"/>
          <w:szCs w:val="20"/>
        </w:rPr>
        <w:t xml:space="preserve"> these are the documents which are already present on SharePoint, and click on the </w:t>
      </w:r>
      <w:r w:rsidR="003235FE">
        <w:rPr>
          <w:rFonts w:ascii="Segoe UI" w:hAnsi="Segoe UI" w:cs="Segoe UI"/>
          <w:sz w:val="20"/>
          <w:szCs w:val="20"/>
        </w:rPr>
        <w:t>“Attach Documents” button</w:t>
      </w:r>
      <w:r w:rsidR="0027416E">
        <w:rPr>
          <w:rFonts w:ascii="Segoe UI" w:hAnsi="Segoe UI" w:cs="Segoe UI"/>
          <w:sz w:val="20"/>
          <w:szCs w:val="20"/>
        </w:rPr>
        <w:t xml:space="preserve"> to send</w:t>
      </w:r>
      <w:r w:rsidR="003235FE">
        <w:rPr>
          <w:rFonts w:ascii="Segoe UI" w:hAnsi="Segoe UI" w:cs="Segoe UI"/>
          <w:sz w:val="20"/>
          <w:szCs w:val="20"/>
        </w:rPr>
        <w:t xml:space="preserve"> selected document(s) </w:t>
      </w:r>
      <w:r w:rsidR="0027416E">
        <w:rPr>
          <w:rFonts w:ascii="Segoe UI" w:hAnsi="Segoe UI" w:cs="Segoe UI"/>
          <w:sz w:val="20"/>
          <w:szCs w:val="20"/>
        </w:rPr>
        <w:t xml:space="preserve">as attachments </w:t>
      </w:r>
      <w:r w:rsidR="00E51C34">
        <w:rPr>
          <w:rFonts w:ascii="Segoe UI" w:hAnsi="Segoe UI" w:cs="Segoe UI"/>
          <w:sz w:val="20"/>
          <w:szCs w:val="20"/>
        </w:rPr>
        <w:t>in</w:t>
      </w:r>
      <w:r w:rsidR="003235FE">
        <w:rPr>
          <w:rFonts w:ascii="Segoe UI" w:hAnsi="Segoe UI" w:cs="Segoe UI"/>
          <w:sz w:val="20"/>
          <w:szCs w:val="20"/>
        </w:rPr>
        <w:t xml:space="preserve"> the current </w:t>
      </w:r>
      <w:r w:rsidR="005F71FE">
        <w:rPr>
          <w:rFonts w:ascii="Segoe UI" w:hAnsi="Segoe UI" w:cs="Segoe UI"/>
          <w:sz w:val="20"/>
          <w:szCs w:val="20"/>
        </w:rPr>
        <w:t>e</w:t>
      </w:r>
      <w:r w:rsidR="003235FE">
        <w:rPr>
          <w:rFonts w:ascii="Segoe UI" w:hAnsi="Segoe UI" w:cs="Segoe UI"/>
          <w:sz w:val="20"/>
          <w:szCs w:val="20"/>
        </w:rPr>
        <w:t>mail.</w:t>
      </w:r>
    </w:p>
    <w:p w14:paraId="29E78DD4" w14:textId="33FF3BB0" w:rsidR="006A5E7A" w:rsidRDefault="006A5E7A" w:rsidP="0088376A">
      <w:pPr>
        <w:pStyle w:val="ListParagraph"/>
        <w:spacing w:after="160" w:line="259" w:lineRule="auto"/>
        <w:ind w:left="900"/>
      </w:pPr>
    </w:p>
    <w:p w14:paraId="3D8DF14E" w14:textId="6B28008C" w:rsidR="008C0121" w:rsidRDefault="00BE0EF2" w:rsidP="0088376A">
      <w:pPr>
        <w:pStyle w:val="ListParagraph"/>
        <w:spacing w:after="160" w:line="259" w:lineRule="auto"/>
        <w:ind w:left="1080"/>
      </w:pPr>
      <w:r w:rsidRPr="00BE0EF2">
        <w:rPr>
          <w:noProof/>
        </w:rPr>
        <mc:AlternateContent>
          <mc:Choice Requires="wpg">
            <w:drawing>
              <wp:anchor distT="0" distB="0" distL="114300" distR="114300" simplePos="0" relativeHeight="251663360" behindDoc="0" locked="0" layoutInCell="1" allowOverlap="1" wp14:anchorId="4E6BAA1B" wp14:editId="108C1720">
                <wp:simplePos x="0" y="0"/>
                <wp:positionH relativeFrom="margin">
                  <wp:posOffset>266700</wp:posOffset>
                </wp:positionH>
                <wp:positionV relativeFrom="paragraph">
                  <wp:posOffset>54610</wp:posOffset>
                </wp:positionV>
                <wp:extent cx="6115050" cy="3447041"/>
                <wp:effectExtent l="0" t="0" r="19050" b="1270"/>
                <wp:wrapNone/>
                <wp:docPr id="134" name="Group 64"/>
                <wp:cNvGraphicFramePr/>
                <a:graphic xmlns:a="http://schemas.openxmlformats.org/drawingml/2006/main">
                  <a:graphicData uri="http://schemas.microsoft.com/office/word/2010/wordprocessingGroup">
                    <wpg:wgp>
                      <wpg:cNvGrpSpPr/>
                      <wpg:grpSpPr>
                        <a:xfrm>
                          <a:off x="0" y="0"/>
                          <a:ext cx="6115050" cy="3447041"/>
                          <a:chOff x="39064" y="-15510"/>
                          <a:chExt cx="6269832" cy="2806456"/>
                        </a:xfrm>
                      </wpg:grpSpPr>
                      <wps:wsp>
                        <wps:cNvPr id="135" name="Rectangle 135"/>
                        <wps:cNvSpPr/>
                        <wps:spPr>
                          <a:xfrm>
                            <a:off x="39064" y="-15510"/>
                            <a:ext cx="4680488" cy="2760748"/>
                          </a:xfrm>
                          <a:prstGeom prst="rect">
                            <a:avLst/>
                          </a:prstGeom>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36" name="Rectangle 136"/>
                        <wps:cNvSpPr/>
                        <wps:spPr>
                          <a:xfrm>
                            <a:off x="5080290" y="407272"/>
                            <a:ext cx="1228606" cy="650881"/>
                          </a:xfrm>
                          <a:prstGeom prst="rect">
                            <a:avLst/>
                          </a:prstGeom>
                        </wps:spPr>
                        <wps:style>
                          <a:lnRef idx="2">
                            <a:schemeClr val="dk1"/>
                          </a:lnRef>
                          <a:fillRef idx="1">
                            <a:schemeClr val="lt1"/>
                          </a:fillRef>
                          <a:effectRef idx="0">
                            <a:schemeClr val="dk1"/>
                          </a:effectRef>
                          <a:fontRef idx="minor">
                            <a:schemeClr val="dk1"/>
                          </a:fontRef>
                        </wps:style>
                        <wps:txbx>
                          <w:txbxContent>
                            <w:p w14:paraId="6E570F70" w14:textId="77777777" w:rsidR="00A34A12" w:rsidRDefault="00A34A12" w:rsidP="00BE0EF2">
                              <w:pPr>
                                <w:pStyle w:val="NormalWeb"/>
                                <w:spacing w:before="0" w:beforeAutospacing="0" w:after="0" w:afterAutospacing="0"/>
                                <w:jc w:val="center"/>
                              </w:pPr>
                              <w:r>
                                <w:rPr>
                                  <w:rFonts w:asciiTheme="minorHAnsi" w:hAnsi="Calibri" w:cstheme="minorBidi"/>
                                  <w:color w:val="000000" w:themeColor="dark1"/>
                                  <w:kern w:val="24"/>
                                </w:rPr>
                                <w:t>Document location</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37" name="Straight Arrow Connector 137"/>
                        <wps:cNvCnPr/>
                        <wps:spPr>
                          <a:xfrm flipV="1">
                            <a:off x="1398231" y="1042385"/>
                            <a:ext cx="1183621" cy="77530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8" name="Straight Arrow Connector 138"/>
                        <wps:cNvCnPr/>
                        <wps:spPr>
                          <a:xfrm flipH="1">
                            <a:off x="1385479" y="1042385"/>
                            <a:ext cx="1675759" cy="114113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39" name="Straight Arrow Connector 139"/>
                        <wps:cNvCnPr/>
                        <wps:spPr>
                          <a:xfrm flipH="1">
                            <a:off x="1362294" y="580122"/>
                            <a:ext cx="99409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0" name="Straight Arrow Connector 140"/>
                        <wps:cNvCnPr/>
                        <wps:spPr>
                          <a:xfrm>
                            <a:off x="1362294" y="827615"/>
                            <a:ext cx="994094"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1" name="Straight Arrow Connector 141"/>
                        <wps:cNvCnPr/>
                        <wps:spPr>
                          <a:xfrm flipH="1">
                            <a:off x="3520230" y="595891"/>
                            <a:ext cx="152269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2" name="Straight Arrow Connector 142"/>
                        <wps:cNvCnPr/>
                        <wps:spPr>
                          <a:xfrm>
                            <a:off x="3529996" y="912257"/>
                            <a:ext cx="152269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43" name="TextBox 30"/>
                        <wps:cNvSpPr txBox="1"/>
                        <wps:spPr>
                          <a:xfrm>
                            <a:off x="1791452" y="1290189"/>
                            <a:ext cx="250390" cy="246221"/>
                          </a:xfrm>
                          <a:prstGeom prst="rect">
                            <a:avLst/>
                          </a:prstGeom>
                          <a:noFill/>
                        </wps:spPr>
                        <wps:txbx>
                          <w:txbxContent>
                            <w:p w14:paraId="1CF81DD9" w14:textId="77777777" w:rsidR="00A34A12" w:rsidRDefault="00A34A12" w:rsidP="00BE0EF2">
                              <w:pPr>
                                <w:pStyle w:val="NormalWeb"/>
                                <w:spacing w:before="0" w:beforeAutospacing="0" w:after="0" w:afterAutospacing="0"/>
                              </w:pPr>
                              <w:r>
                                <w:rPr>
                                  <w:rFonts w:asciiTheme="minorHAnsi" w:hAnsi="Calibri" w:cstheme="minorBidi"/>
                                  <w:color w:val="000000" w:themeColor="text1"/>
                                  <w:kern w:val="24"/>
                                  <w:sz w:val="20"/>
                                  <w:szCs w:val="20"/>
                                </w:rPr>
                                <w:t>1</w:t>
                              </w:r>
                            </w:p>
                          </w:txbxContent>
                        </wps:txbx>
                        <wps:bodyPr wrap="square" rtlCol="0">
                          <a:noAutofit/>
                        </wps:bodyPr>
                      </wps:wsp>
                      <wps:wsp>
                        <wps:cNvPr id="144" name="TextBox 31"/>
                        <wps:cNvSpPr txBox="1"/>
                        <wps:spPr>
                          <a:xfrm>
                            <a:off x="4031486" y="419464"/>
                            <a:ext cx="250390" cy="246221"/>
                          </a:xfrm>
                          <a:prstGeom prst="rect">
                            <a:avLst/>
                          </a:prstGeom>
                          <a:noFill/>
                        </wps:spPr>
                        <wps:txbx>
                          <w:txbxContent>
                            <w:p w14:paraId="759DBF82" w14:textId="77777777" w:rsidR="00A34A12" w:rsidRDefault="00A34A12" w:rsidP="00BE0EF2">
                              <w:pPr>
                                <w:pStyle w:val="NormalWeb"/>
                                <w:spacing w:before="0" w:beforeAutospacing="0" w:after="0" w:afterAutospacing="0"/>
                              </w:pPr>
                              <w:r>
                                <w:rPr>
                                  <w:rFonts w:asciiTheme="minorHAnsi" w:hAnsi="Calibri" w:cstheme="minorBidi"/>
                                  <w:color w:val="000000" w:themeColor="text1"/>
                                  <w:kern w:val="24"/>
                                  <w:sz w:val="20"/>
                                  <w:szCs w:val="20"/>
                                </w:rPr>
                                <w:t>2</w:t>
                              </w:r>
                            </w:p>
                          </w:txbxContent>
                        </wps:txbx>
                        <wps:bodyPr wrap="square" rtlCol="0">
                          <a:noAutofit/>
                        </wps:bodyPr>
                      </wps:wsp>
                      <wps:wsp>
                        <wps:cNvPr id="145" name="TextBox 32"/>
                        <wps:cNvSpPr txBox="1"/>
                        <wps:spPr>
                          <a:xfrm>
                            <a:off x="4025074" y="899036"/>
                            <a:ext cx="263214" cy="246221"/>
                          </a:xfrm>
                          <a:prstGeom prst="rect">
                            <a:avLst/>
                          </a:prstGeom>
                          <a:noFill/>
                        </wps:spPr>
                        <wps:txbx>
                          <w:txbxContent>
                            <w:p w14:paraId="3FC8C87A" w14:textId="77777777" w:rsidR="00A34A12" w:rsidRDefault="00A34A12" w:rsidP="00BE0EF2">
                              <w:pPr>
                                <w:pStyle w:val="NormalWeb"/>
                                <w:spacing w:before="0" w:beforeAutospacing="0" w:after="0" w:afterAutospacing="0"/>
                              </w:pPr>
                              <w:r>
                                <w:rPr>
                                  <w:rFonts w:asciiTheme="minorHAnsi" w:hAnsi="Calibri" w:cstheme="minorBidi"/>
                                  <w:color w:val="000000" w:themeColor="text1"/>
                                  <w:kern w:val="24"/>
                                  <w:sz w:val="20"/>
                                  <w:szCs w:val="20"/>
                                </w:rPr>
                                <w:t>3</w:t>
                              </w:r>
                            </w:p>
                          </w:txbxContent>
                        </wps:txbx>
                        <wps:bodyPr wrap="square" rtlCol="0">
                          <a:noAutofit/>
                        </wps:bodyPr>
                      </wps:wsp>
                      <wps:wsp>
                        <wps:cNvPr id="146" name="TextBox 33"/>
                        <wps:cNvSpPr txBox="1"/>
                        <wps:spPr>
                          <a:xfrm>
                            <a:off x="1760489" y="349670"/>
                            <a:ext cx="250390" cy="246221"/>
                          </a:xfrm>
                          <a:prstGeom prst="rect">
                            <a:avLst/>
                          </a:prstGeom>
                          <a:noFill/>
                        </wps:spPr>
                        <wps:txbx>
                          <w:txbxContent>
                            <w:p w14:paraId="14BFB9AE" w14:textId="77777777" w:rsidR="00A34A12" w:rsidRDefault="00A34A12" w:rsidP="00BE0EF2">
                              <w:pPr>
                                <w:pStyle w:val="NormalWeb"/>
                                <w:spacing w:before="0" w:beforeAutospacing="0" w:after="0" w:afterAutospacing="0"/>
                              </w:pPr>
                              <w:r>
                                <w:rPr>
                                  <w:rFonts w:asciiTheme="minorHAnsi" w:hAnsi="Calibri" w:cstheme="minorBidi"/>
                                  <w:color w:val="000000" w:themeColor="text1"/>
                                  <w:kern w:val="24"/>
                                  <w:sz w:val="20"/>
                                  <w:szCs w:val="20"/>
                                </w:rPr>
                                <w:t>4</w:t>
                              </w:r>
                            </w:p>
                          </w:txbxContent>
                        </wps:txbx>
                        <wps:bodyPr wrap="square" rtlCol="0">
                          <a:noAutofit/>
                        </wps:bodyPr>
                      </wps:wsp>
                      <wps:wsp>
                        <wps:cNvPr id="147" name="TextBox 34"/>
                        <wps:cNvSpPr txBox="1"/>
                        <wps:spPr>
                          <a:xfrm>
                            <a:off x="1760489" y="789147"/>
                            <a:ext cx="250390" cy="246221"/>
                          </a:xfrm>
                          <a:prstGeom prst="rect">
                            <a:avLst/>
                          </a:prstGeom>
                          <a:noFill/>
                        </wps:spPr>
                        <wps:txbx>
                          <w:txbxContent>
                            <w:p w14:paraId="1A42F505" w14:textId="77777777" w:rsidR="00A34A12" w:rsidRDefault="00A34A12" w:rsidP="00BE0EF2">
                              <w:pPr>
                                <w:pStyle w:val="NormalWeb"/>
                                <w:spacing w:before="0" w:beforeAutospacing="0" w:after="0" w:afterAutospacing="0"/>
                              </w:pPr>
                              <w:r>
                                <w:rPr>
                                  <w:rFonts w:asciiTheme="minorHAnsi" w:hAnsi="Calibri" w:cstheme="minorBidi"/>
                                  <w:color w:val="000000" w:themeColor="text1"/>
                                  <w:kern w:val="24"/>
                                  <w:sz w:val="20"/>
                                  <w:szCs w:val="20"/>
                                </w:rPr>
                                <w:t>5</w:t>
                              </w:r>
                            </w:p>
                          </w:txbxContent>
                        </wps:txbx>
                        <wps:bodyPr wrap="square" rtlCol="0">
                          <a:noAutofit/>
                        </wps:bodyPr>
                      </wps:wsp>
                      <wps:wsp>
                        <wps:cNvPr id="148" name="TextBox 35"/>
                        <wps:cNvSpPr txBox="1"/>
                        <wps:spPr>
                          <a:xfrm>
                            <a:off x="2105998" y="1584937"/>
                            <a:ext cx="250390" cy="246221"/>
                          </a:xfrm>
                          <a:prstGeom prst="rect">
                            <a:avLst/>
                          </a:prstGeom>
                          <a:noFill/>
                        </wps:spPr>
                        <wps:txbx>
                          <w:txbxContent>
                            <w:p w14:paraId="15BE8C1F" w14:textId="77777777" w:rsidR="00A34A12" w:rsidRDefault="00A34A12" w:rsidP="00BE0EF2">
                              <w:pPr>
                                <w:pStyle w:val="NormalWeb"/>
                                <w:spacing w:before="0" w:beforeAutospacing="0" w:after="0" w:afterAutospacing="0"/>
                              </w:pPr>
                              <w:r>
                                <w:rPr>
                                  <w:rFonts w:asciiTheme="minorHAnsi" w:hAnsi="Calibri" w:cstheme="minorBidi"/>
                                  <w:color w:val="000000" w:themeColor="text1"/>
                                  <w:kern w:val="24"/>
                                  <w:sz w:val="20"/>
                                  <w:szCs w:val="20"/>
                                </w:rPr>
                                <w:t>6</w:t>
                              </w:r>
                            </w:p>
                          </w:txbxContent>
                        </wps:txbx>
                        <wps:bodyPr wrap="square" rtlCol="0">
                          <a:noAutofit/>
                        </wps:bodyPr>
                      </wps:wsp>
                      <wps:wsp>
                        <wps:cNvPr id="149" name="Rectangle 149"/>
                        <wps:cNvSpPr/>
                        <wps:spPr>
                          <a:xfrm>
                            <a:off x="2398192" y="1614291"/>
                            <a:ext cx="2451100" cy="1176655"/>
                          </a:xfrm>
                          <a:prstGeom prst="rect">
                            <a:avLst/>
                          </a:prstGeom>
                        </wps:spPr>
                        <wps:txbx>
                          <w:txbxContent>
                            <w:p w14:paraId="4A1249CB" w14:textId="77777777" w:rsidR="00A34A12" w:rsidRDefault="00A34A12" w:rsidP="00BE0EF2">
                              <w:pPr>
                                <w:pStyle w:val="NormalWeb"/>
                                <w:spacing w:before="0" w:beforeAutospacing="0" w:after="0" w:afterAutospacing="0"/>
                              </w:pPr>
                              <w:r>
                                <w:rPr>
                                  <w:rFonts w:asciiTheme="minorHAnsi" w:hAnsi="Calibri" w:cstheme="minorBidi"/>
                                  <w:b/>
                                  <w:bCs/>
                                  <w:color w:val="000000"/>
                                  <w:kern w:val="24"/>
                                  <w:sz w:val="20"/>
                                  <w:szCs w:val="20"/>
                                </w:rPr>
                                <w:t>1.</w:t>
                              </w:r>
                              <w:r>
                                <w:rPr>
                                  <w:rFonts w:asciiTheme="minorHAnsi" w:hAnsi="Calibri" w:cstheme="minorBidi"/>
                                  <w:color w:val="000000"/>
                                  <w:kern w:val="24"/>
                                  <w:sz w:val="20"/>
                                  <w:szCs w:val="20"/>
                                </w:rPr>
                                <w:t> Call Office.js</w:t>
                              </w:r>
                              <w:r>
                                <w:rPr>
                                  <w:rFonts w:asciiTheme="minorHAnsi" w:hAnsi="Calibri" w:cstheme="minorBidi"/>
                                  <w:color w:val="000000"/>
                                  <w:kern w:val="24"/>
                                  <w:sz w:val="20"/>
                                  <w:szCs w:val="20"/>
                                </w:rPr>
                                <w:br/>
                              </w:r>
                              <w:r>
                                <w:rPr>
                                  <w:rFonts w:asciiTheme="minorHAnsi" w:hAnsi="Calibri" w:cstheme="minorBidi"/>
                                  <w:b/>
                                  <w:bCs/>
                                  <w:color w:val="000000"/>
                                  <w:kern w:val="24"/>
                                  <w:sz w:val="20"/>
                                  <w:szCs w:val="20"/>
                                </w:rPr>
                                <w:t>2.</w:t>
                              </w:r>
                              <w:r>
                                <w:rPr>
                                  <w:rFonts w:asciiTheme="minorHAnsi" w:hAnsi="Calibri" w:cstheme="minorBidi"/>
                                  <w:color w:val="000000"/>
                                  <w:kern w:val="24"/>
                                  <w:sz w:val="20"/>
                                  <w:szCs w:val="20"/>
                                </w:rPr>
                                <w:t> Request for document</w:t>
                              </w:r>
                              <w:r>
                                <w:rPr>
                                  <w:rFonts w:asciiTheme="minorHAnsi" w:hAnsi="Calibri" w:cstheme="minorBidi"/>
                                  <w:color w:val="000000"/>
                                  <w:kern w:val="24"/>
                                  <w:sz w:val="20"/>
                                  <w:szCs w:val="20"/>
                                </w:rPr>
                                <w:br/>
                              </w:r>
                              <w:r>
                                <w:rPr>
                                  <w:rFonts w:asciiTheme="minorHAnsi" w:hAnsi="Calibri" w:cstheme="minorBidi"/>
                                  <w:b/>
                                  <w:bCs/>
                                  <w:color w:val="000000"/>
                                  <w:kern w:val="24"/>
                                  <w:sz w:val="20"/>
                                  <w:szCs w:val="20"/>
                                </w:rPr>
                                <w:t>3.</w:t>
                              </w:r>
                              <w:r>
                                <w:rPr>
                                  <w:rFonts w:asciiTheme="minorHAnsi" w:hAnsi="Calibri" w:cstheme="minorBidi"/>
                                  <w:color w:val="000000"/>
                                  <w:kern w:val="24"/>
                                  <w:sz w:val="20"/>
                                  <w:szCs w:val="20"/>
                                </w:rPr>
                                <w:t> Document as a response</w:t>
                              </w:r>
                              <w:r>
                                <w:rPr>
                                  <w:rFonts w:asciiTheme="minorHAnsi" w:hAnsi="Calibri" w:cstheme="minorBidi"/>
                                  <w:color w:val="000000"/>
                                  <w:kern w:val="24"/>
                                  <w:sz w:val="20"/>
                                  <w:szCs w:val="20"/>
                                </w:rPr>
                                <w:br/>
                              </w:r>
                              <w:r>
                                <w:rPr>
                                  <w:rFonts w:asciiTheme="minorHAnsi" w:hAnsi="Calibri" w:cstheme="minorBidi"/>
                                  <w:b/>
                                  <w:bCs/>
                                  <w:color w:val="000000"/>
                                  <w:kern w:val="24"/>
                                  <w:sz w:val="20"/>
                                  <w:szCs w:val="20"/>
                                </w:rPr>
                                <w:t>4.</w:t>
                              </w:r>
                              <w:r>
                                <w:rPr>
                                  <w:rFonts w:asciiTheme="minorHAnsi" w:hAnsi="Calibri" w:cstheme="minorBidi"/>
                                  <w:color w:val="000000"/>
                                  <w:kern w:val="24"/>
                                  <w:sz w:val="20"/>
                                  <w:szCs w:val="20"/>
                                </w:rPr>
                                <w:t> Add document in attachments</w:t>
                              </w:r>
                            </w:p>
                            <w:p w14:paraId="3AA5C3FE" w14:textId="77777777" w:rsidR="00A34A12" w:rsidRDefault="00A34A12" w:rsidP="00BE0EF2">
                              <w:pPr>
                                <w:pStyle w:val="NormalWeb"/>
                                <w:spacing w:before="0" w:beforeAutospacing="0" w:after="0" w:afterAutospacing="0"/>
                              </w:pPr>
                              <w:r>
                                <w:rPr>
                                  <w:rFonts w:asciiTheme="minorHAnsi" w:hAnsi="Calibri" w:cstheme="minorBidi"/>
                                  <w:b/>
                                  <w:bCs/>
                                  <w:color w:val="000000"/>
                                  <w:kern w:val="24"/>
                                  <w:sz w:val="20"/>
                                  <w:szCs w:val="20"/>
                                </w:rPr>
                                <w:t>5.</w:t>
                              </w:r>
                              <w:r>
                                <w:rPr>
                                  <w:rFonts w:asciiTheme="minorHAnsi" w:hAnsi="Calibri" w:cstheme="minorBidi"/>
                                  <w:color w:val="000000"/>
                                  <w:kern w:val="24"/>
                                  <w:sz w:val="20"/>
                                  <w:szCs w:val="20"/>
                                </w:rPr>
                                <w:t> Success/Failure message from Outlook</w:t>
                              </w:r>
                              <w:r>
                                <w:rPr>
                                  <w:rFonts w:asciiTheme="minorHAnsi" w:hAnsi="Calibri" w:cstheme="minorBidi"/>
                                  <w:color w:val="000000"/>
                                  <w:kern w:val="24"/>
                                  <w:sz w:val="20"/>
                                  <w:szCs w:val="20"/>
                                </w:rPr>
                                <w:br/>
                              </w:r>
                              <w:r>
                                <w:rPr>
                                  <w:rFonts w:asciiTheme="minorHAnsi" w:hAnsi="Calibri" w:cstheme="minorBidi"/>
                                  <w:b/>
                                  <w:bCs/>
                                  <w:color w:val="000000"/>
                                  <w:kern w:val="24"/>
                                  <w:sz w:val="20"/>
                                  <w:szCs w:val="20"/>
                                </w:rPr>
                                <w:t>6.</w:t>
                              </w:r>
                              <w:r>
                                <w:rPr>
                                  <w:rFonts w:asciiTheme="minorHAnsi" w:hAnsi="Calibri" w:cstheme="minorBidi"/>
                                  <w:color w:val="000000"/>
                                  <w:kern w:val="24"/>
                                  <w:sz w:val="20"/>
                                  <w:szCs w:val="20"/>
                                </w:rPr>
                                <w:t xml:space="preserve"> Success/Failure message displayed in </w:t>
                              </w:r>
                              <w:r>
                                <w:rPr>
                                  <w:rFonts w:asciiTheme="minorHAnsi" w:hAnsi="Calibri" w:cstheme="minorBidi"/>
                                  <w:color w:val="000000"/>
                                  <w:kern w:val="24"/>
                                  <w:sz w:val="20"/>
                                  <w:szCs w:val="20"/>
                                </w:rPr>
                                <w:br/>
                                <w:t xml:space="preserve">    Matter Center UI</w:t>
                              </w:r>
                            </w:p>
                          </w:txbxContent>
                        </wps:txbx>
                        <wps:bodyPr wrap="square">
                          <a:noAutofit/>
                        </wps:bodyPr>
                      </wps:wsp>
                      <wps:wsp>
                        <wps:cNvPr id="150" name="Rectangle 150"/>
                        <wps:cNvSpPr/>
                        <wps:spPr>
                          <a:xfrm>
                            <a:off x="2398257" y="407273"/>
                            <a:ext cx="1102441" cy="623720"/>
                          </a:xfrm>
                          <a:prstGeom prst="rect">
                            <a:avLst/>
                          </a:prstGeom>
                        </wps:spPr>
                        <wps:style>
                          <a:lnRef idx="2">
                            <a:schemeClr val="dk1"/>
                          </a:lnRef>
                          <a:fillRef idx="1">
                            <a:schemeClr val="lt1"/>
                          </a:fillRef>
                          <a:effectRef idx="0">
                            <a:schemeClr val="dk1"/>
                          </a:effectRef>
                          <a:fontRef idx="minor">
                            <a:schemeClr val="dk1"/>
                          </a:fontRef>
                        </wps:style>
                        <wps:txbx>
                          <w:txbxContent>
                            <w:p w14:paraId="045CB98C" w14:textId="77777777" w:rsidR="00A34A12" w:rsidRDefault="00A34A12" w:rsidP="00BE0EF2">
                              <w:pPr>
                                <w:pStyle w:val="NormalWeb"/>
                                <w:spacing w:before="0" w:beforeAutospacing="0" w:after="0" w:afterAutospacing="0"/>
                                <w:jc w:val="center"/>
                              </w:pPr>
                              <w:r>
                                <w:rPr>
                                  <w:rFonts w:asciiTheme="minorHAnsi" w:hAnsi="Calibri" w:cstheme="minorBidi"/>
                                  <w:color w:val="000000" w:themeColor="dark1"/>
                                  <w:kern w:val="24"/>
                                </w:rPr>
                                <w:t>Office.JS</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288449" y="407272"/>
                            <a:ext cx="1073845" cy="628096"/>
                          </a:xfrm>
                          <a:prstGeom prst="rect">
                            <a:avLst/>
                          </a:prstGeom>
                        </wps:spPr>
                        <wps:style>
                          <a:lnRef idx="2">
                            <a:schemeClr val="dk1"/>
                          </a:lnRef>
                          <a:fillRef idx="1">
                            <a:schemeClr val="lt1"/>
                          </a:fillRef>
                          <a:effectRef idx="0">
                            <a:schemeClr val="dk1"/>
                          </a:effectRef>
                          <a:fontRef idx="minor">
                            <a:schemeClr val="dk1"/>
                          </a:fontRef>
                        </wps:style>
                        <wps:txbx>
                          <w:txbxContent>
                            <w:p w14:paraId="7446F444" w14:textId="77777777" w:rsidR="00A34A12" w:rsidRDefault="00A34A12" w:rsidP="00BE0EF2">
                              <w:pPr>
                                <w:pStyle w:val="NormalWeb"/>
                                <w:spacing w:before="0" w:beforeAutospacing="0" w:after="0" w:afterAutospacing="0"/>
                                <w:jc w:val="center"/>
                              </w:pPr>
                              <w:r>
                                <w:rPr>
                                  <w:rFonts w:asciiTheme="minorHAnsi" w:hAnsi="Calibri" w:cstheme="minorBidi"/>
                                  <w:color w:val="000000" w:themeColor="dark1"/>
                                  <w:kern w:val="24"/>
                                </w:rPr>
                                <w:t>Outlook in Compose mode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52" name="Rectangle 152"/>
                        <wps:cNvSpPr/>
                        <wps:spPr>
                          <a:xfrm>
                            <a:off x="288449" y="1690167"/>
                            <a:ext cx="1073845" cy="598390"/>
                          </a:xfrm>
                          <a:prstGeom prst="rect">
                            <a:avLst/>
                          </a:prstGeom>
                        </wps:spPr>
                        <wps:style>
                          <a:lnRef idx="2">
                            <a:schemeClr val="dk1"/>
                          </a:lnRef>
                          <a:fillRef idx="1">
                            <a:schemeClr val="lt1"/>
                          </a:fillRef>
                          <a:effectRef idx="0">
                            <a:schemeClr val="dk1"/>
                          </a:effectRef>
                          <a:fontRef idx="minor">
                            <a:schemeClr val="dk1"/>
                          </a:fontRef>
                        </wps:style>
                        <wps:txbx>
                          <w:txbxContent>
                            <w:p w14:paraId="6115CEAF" w14:textId="77777777" w:rsidR="00A34A12" w:rsidRDefault="00A34A12" w:rsidP="00BE0EF2">
                              <w:pPr>
                                <w:pStyle w:val="NormalWeb"/>
                                <w:spacing w:before="0" w:beforeAutospacing="0" w:after="0" w:afterAutospacing="0"/>
                                <w:jc w:val="center"/>
                              </w:pPr>
                              <w:r>
                                <w:rPr>
                                  <w:rFonts w:asciiTheme="minorHAnsi" w:hAnsi="Calibri" w:cstheme="minorBidi"/>
                                  <w:color w:val="000000" w:themeColor="dark1"/>
                                  <w:kern w:val="24"/>
                                </w:rPr>
                                <w:t>Matter Center</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6BAA1B" id="Group 64" o:spid="_x0000_s1026" style="position:absolute;left:0;text-align:left;margin-left:21pt;margin-top:4.3pt;width:481.5pt;height:271.4pt;z-index:251663360;mso-position-horizontal-relative:margin;mso-width-relative:margin;mso-height-relative:margin" coordorigin="390,-155" coordsize="62698,280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">
                <v:rect id="Rectangle 135" o:spid="_x0000_s1027" style="position:absolute;left:390;top:-155;width:46805;height:276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" fillcolor="white [3201]" strokecolor="black [3200]" strokeweight="1pt"/>
                <v:rect id="Rectangle 136" o:spid="_x0000_s1028" style="position:absolute;left:50802;top:4072;width:12286;height:65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" fillcolor="white [3201]" strokecolor="black [3200]" strokeweight="1pt">
                  <v:textbox>
                    <w:txbxContent>
                      <w:p w14:paraId="6E570F70" w14:textId="77777777" w:rsidR="00A34A12" w:rsidRDefault="00A34A12" w:rsidP="00BE0EF2">
                        <w:pPr>
                          <w:pStyle w:val="NormalWeb"/>
                          <w:spacing w:before="0" w:beforeAutospacing="0" w:after="0" w:afterAutospacing="0"/>
                          <w:jc w:val="center"/>
                        </w:pPr>
                        <w:r>
                          <w:rPr>
                            <w:rFonts w:asciiTheme="minorHAnsi" w:hAnsi="Calibri" w:cstheme="minorBidi"/>
                            <w:color w:val="000000" w:themeColor="dark1"/>
                            <w:kern w:val="24"/>
                          </w:rPr>
                          <w:t>Document location</w:t>
                        </w:r>
                      </w:p>
                    </w:txbxContent>
                  </v:textbox>
                </v:rect>
                <v:shapetype id="_x0000_t32" coordsize="21600,21600" o:spt="32" o:oned="t" path="m,l21600,21600e" filled="f">
                  <v:path arrowok="t" fillok="f" o:connecttype="none"/>
                  <o:lock v:ext="edit" shapetype="t"/>
                </v:shapetype>
                <v:shape id="Straight Arrow Connector 137" o:spid="_x0000_s1029" type="#_x0000_t32" style="position:absolute;left:13982;top:10423;width:11836;height:775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" strokecolor="black [3200]" strokeweight=".5pt">
                  <v:stroke endarrow="block" joinstyle="miter"/>
                </v:shape>
                <v:shape id="Straight Arrow Connector 138" o:spid="_x0000_s1030" type="#_x0000_t32" style="position:absolute;left:13854;top:10423;width:16758;height:1141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" strokecolor="black [3200]" strokeweight=".5pt">
                  <v:stroke endarrow="block" joinstyle="miter"/>
                </v:shape>
                <v:shape id="Straight Arrow Connector 139" o:spid="_x0000_s1031" type="#_x0000_t32" style="position:absolute;left:13622;top:5801;width:994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" strokecolor="black [3200]" strokeweight=".5pt">
                  <v:stroke endarrow="block" joinstyle="miter"/>
                </v:shape>
                <v:shape id="Straight Arrow Connector 140" o:spid="_x0000_s1032" type="#_x0000_t32" style="position:absolute;left:13622;top:8276;width:994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" strokecolor="black [3200]" strokeweight=".5pt">
                  <v:stroke endarrow="block" joinstyle="miter"/>
                </v:shape>
                <v:shape id="Straight Arrow Connector 141" o:spid="_x0000_s1033" type="#_x0000_t32" style="position:absolute;left:35202;top:5958;width:1522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" strokecolor="black [3200]" strokeweight=".5pt">
                  <v:stroke endarrow="block" joinstyle="miter"/>
                </v:shape>
                <v:shape id="Straight Arrow Connector 142" o:spid="_x0000_s1034" type="#_x0000_t32" style="position:absolute;left:35299;top:9122;width:1522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" strokecolor="black [3200]" strokeweight=".5pt">
                  <v:stroke endarrow="block" joinstyle="miter"/>
                </v:shape>
                <v:shapetype id="_x0000_t202" coordsize="21600,21600" o:spt="202" path="m,l,21600r21600,l21600,xe">
                  <v:stroke joinstyle="miter"/>
                  <v:path gradientshapeok="t" o:connecttype="rect"/>
                </v:shapetype>
                <v:shape id="TextBox 30" o:spid="_x0000_s1035" type="#_x0000_t202" style="position:absolute;left:17914;top:12901;width:2504;height:2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" filled="f" stroked="f">
                  <v:textbox>
                    <w:txbxContent>
                      <w:p w14:paraId="1CF81DD9" w14:textId="77777777" w:rsidR="00A34A12" w:rsidRDefault="00A34A12" w:rsidP="00BE0EF2">
                        <w:pPr>
                          <w:pStyle w:val="NormalWeb"/>
                          <w:spacing w:before="0" w:beforeAutospacing="0" w:after="0" w:afterAutospacing="0"/>
                        </w:pPr>
                        <w:r>
                          <w:rPr>
                            <w:rFonts w:asciiTheme="minorHAnsi" w:hAnsi="Calibri" w:cstheme="minorBidi"/>
                            <w:color w:val="000000" w:themeColor="text1"/>
                            <w:kern w:val="24"/>
                            <w:sz w:val="20"/>
                            <w:szCs w:val="20"/>
                          </w:rPr>
                          <w:t>1</w:t>
                        </w:r>
                      </w:p>
                    </w:txbxContent>
                  </v:textbox>
                </v:shape>
                <v:shape id="TextBox 31" o:spid="_x0000_s1036" type="#_x0000_t202" style="position:absolute;left:40314;top:4194;width:2504;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" filled="f" stroked="f">
                  <v:textbox>
                    <w:txbxContent>
                      <w:p w14:paraId="759DBF82" w14:textId="77777777" w:rsidR="00A34A12" w:rsidRDefault="00A34A12" w:rsidP="00BE0EF2">
                        <w:pPr>
                          <w:pStyle w:val="NormalWeb"/>
                          <w:spacing w:before="0" w:beforeAutospacing="0" w:after="0" w:afterAutospacing="0"/>
                        </w:pPr>
                        <w:r>
                          <w:rPr>
                            <w:rFonts w:asciiTheme="minorHAnsi" w:hAnsi="Calibri" w:cstheme="minorBidi"/>
                            <w:color w:val="000000" w:themeColor="text1"/>
                            <w:kern w:val="24"/>
                            <w:sz w:val="20"/>
                            <w:szCs w:val="20"/>
                          </w:rPr>
                          <w:t>2</w:t>
                        </w:r>
                      </w:p>
                    </w:txbxContent>
                  </v:textbox>
                </v:shape>
                <v:shape id="TextBox 32" o:spid="_x0000_s1037" type="#_x0000_t202" style="position:absolute;left:40250;top:8990;width:2632;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" filled="f" stroked="f">
                  <v:textbox>
                    <w:txbxContent>
                      <w:p w14:paraId="3FC8C87A" w14:textId="77777777" w:rsidR="00A34A12" w:rsidRDefault="00A34A12" w:rsidP="00BE0EF2">
                        <w:pPr>
                          <w:pStyle w:val="NormalWeb"/>
                          <w:spacing w:before="0" w:beforeAutospacing="0" w:after="0" w:afterAutospacing="0"/>
                        </w:pPr>
                        <w:r>
                          <w:rPr>
                            <w:rFonts w:asciiTheme="minorHAnsi" w:hAnsi="Calibri" w:cstheme="minorBidi"/>
                            <w:color w:val="000000" w:themeColor="text1"/>
                            <w:kern w:val="24"/>
                            <w:sz w:val="20"/>
                            <w:szCs w:val="20"/>
                          </w:rPr>
                          <w:t>3</w:t>
                        </w:r>
                      </w:p>
                    </w:txbxContent>
                  </v:textbox>
                </v:shape>
                <v:shape id="TextBox 33" o:spid="_x0000_s1038" type="#_x0000_t202" style="position:absolute;left:17604;top:3496;width:2504;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" filled="f" stroked="f">
                  <v:textbox>
                    <w:txbxContent>
                      <w:p w14:paraId="14BFB9AE" w14:textId="77777777" w:rsidR="00A34A12" w:rsidRDefault="00A34A12" w:rsidP="00BE0EF2">
                        <w:pPr>
                          <w:pStyle w:val="NormalWeb"/>
                          <w:spacing w:before="0" w:beforeAutospacing="0" w:after="0" w:afterAutospacing="0"/>
                        </w:pPr>
                        <w:r>
                          <w:rPr>
                            <w:rFonts w:asciiTheme="minorHAnsi" w:hAnsi="Calibri" w:cstheme="minorBidi"/>
                            <w:color w:val="000000" w:themeColor="text1"/>
                            <w:kern w:val="24"/>
                            <w:sz w:val="20"/>
                            <w:szCs w:val="20"/>
                          </w:rPr>
                          <w:t>4</w:t>
                        </w:r>
                      </w:p>
                    </w:txbxContent>
                  </v:textbox>
                </v:shape>
                <v:shape id="TextBox 34" o:spid="_x0000_s1039" type="#_x0000_t202" style="position:absolute;left:17604;top:7891;width:2504;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" filled="f" stroked="f">
                  <v:textbox>
                    <w:txbxContent>
                      <w:p w14:paraId="1A42F505" w14:textId="77777777" w:rsidR="00A34A12" w:rsidRDefault="00A34A12" w:rsidP="00BE0EF2">
                        <w:pPr>
                          <w:pStyle w:val="NormalWeb"/>
                          <w:spacing w:before="0" w:beforeAutospacing="0" w:after="0" w:afterAutospacing="0"/>
                        </w:pPr>
                        <w:r>
                          <w:rPr>
                            <w:rFonts w:asciiTheme="minorHAnsi" w:hAnsi="Calibri" w:cstheme="minorBidi"/>
                            <w:color w:val="000000" w:themeColor="text1"/>
                            <w:kern w:val="24"/>
                            <w:sz w:val="20"/>
                            <w:szCs w:val="20"/>
                          </w:rPr>
                          <w:t>5</w:t>
                        </w:r>
                      </w:p>
                    </w:txbxContent>
                  </v:textbox>
                </v:shape>
                <v:shape id="TextBox 35" o:spid="_x0000_s1040" type="#_x0000_t202" style="position:absolute;left:21059;top:15849;width:2504;height:2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" filled="f" stroked="f">
                  <v:textbox>
                    <w:txbxContent>
                      <w:p w14:paraId="15BE8C1F" w14:textId="77777777" w:rsidR="00A34A12" w:rsidRDefault="00A34A12" w:rsidP="00BE0EF2">
                        <w:pPr>
                          <w:pStyle w:val="NormalWeb"/>
                          <w:spacing w:before="0" w:beforeAutospacing="0" w:after="0" w:afterAutospacing="0"/>
                        </w:pPr>
                        <w:r>
                          <w:rPr>
                            <w:rFonts w:asciiTheme="minorHAnsi" w:hAnsi="Calibri" w:cstheme="minorBidi"/>
                            <w:color w:val="000000" w:themeColor="text1"/>
                            <w:kern w:val="24"/>
                            <w:sz w:val="20"/>
                            <w:szCs w:val="20"/>
                          </w:rPr>
                          <w:t>6</w:t>
                        </w:r>
                      </w:p>
                    </w:txbxContent>
                  </v:textbox>
                </v:shape>
                <v:rect id="Rectangle 149" o:spid="_x0000_s1041" style="position:absolute;left:23981;top:16142;width:24511;height:117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" filled="f" stroked="f">
                  <v:textbox>
                    <w:txbxContent>
                      <w:p w14:paraId="4A1249CB" w14:textId="77777777" w:rsidR="00A34A12" w:rsidRDefault="00A34A12" w:rsidP="00BE0EF2">
                        <w:pPr>
                          <w:pStyle w:val="NormalWeb"/>
                          <w:spacing w:before="0" w:beforeAutospacing="0" w:after="0" w:afterAutospacing="0"/>
                        </w:pPr>
                        <w:r>
                          <w:rPr>
                            <w:rFonts w:asciiTheme="minorHAnsi" w:hAnsi="Calibri" w:cstheme="minorBidi"/>
                            <w:b/>
                            <w:bCs/>
                            <w:color w:val="000000"/>
                            <w:kern w:val="24"/>
                            <w:sz w:val="20"/>
                            <w:szCs w:val="20"/>
                          </w:rPr>
                          <w:t>1.</w:t>
                        </w:r>
                        <w:r>
                          <w:rPr>
                            <w:rFonts w:asciiTheme="minorHAnsi" w:hAnsi="Calibri" w:cstheme="minorBidi"/>
                            <w:color w:val="000000"/>
                            <w:kern w:val="24"/>
                            <w:sz w:val="20"/>
                            <w:szCs w:val="20"/>
                          </w:rPr>
                          <w:t> Call Office.js</w:t>
                        </w:r>
                        <w:r>
                          <w:rPr>
                            <w:rFonts w:asciiTheme="minorHAnsi" w:hAnsi="Calibri" w:cstheme="minorBidi"/>
                            <w:color w:val="000000"/>
                            <w:kern w:val="24"/>
                            <w:sz w:val="20"/>
                            <w:szCs w:val="20"/>
                          </w:rPr>
                          <w:br/>
                        </w:r>
                        <w:r>
                          <w:rPr>
                            <w:rFonts w:asciiTheme="minorHAnsi" w:hAnsi="Calibri" w:cstheme="minorBidi"/>
                            <w:b/>
                            <w:bCs/>
                            <w:color w:val="000000"/>
                            <w:kern w:val="24"/>
                            <w:sz w:val="20"/>
                            <w:szCs w:val="20"/>
                          </w:rPr>
                          <w:t>2.</w:t>
                        </w:r>
                        <w:r>
                          <w:rPr>
                            <w:rFonts w:asciiTheme="minorHAnsi" w:hAnsi="Calibri" w:cstheme="minorBidi"/>
                            <w:color w:val="000000"/>
                            <w:kern w:val="24"/>
                            <w:sz w:val="20"/>
                            <w:szCs w:val="20"/>
                          </w:rPr>
                          <w:t> Request for document</w:t>
                        </w:r>
                        <w:r>
                          <w:rPr>
                            <w:rFonts w:asciiTheme="minorHAnsi" w:hAnsi="Calibri" w:cstheme="minorBidi"/>
                            <w:color w:val="000000"/>
                            <w:kern w:val="24"/>
                            <w:sz w:val="20"/>
                            <w:szCs w:val="20"/>
                          </w:rPr>
                          <w:br/>
                        </w:r>
                        <w:r>
                          <w:rPr>
                            <w:rFonts w:asciiTheme="minorHAnsi" w:hAnsi="Calibri" w:cstheme="minorBidi"/>
                            <w:b/>
                            <w:bCs/>
                            <w:color w:val="000000"/>
                            <w:kern w:val="24"/>
                            <w:sz w:val="20"/>
                            <w:szCs w:val="20"/>
                          </w:rPr>
                          <w:t>3.</w:t>
                        </w:r>
                        <w:r>
                          <w:rPr>
                            <w:rFonts w:asciiTheme="minorHAnsi" w:hAnsi="Calibri" w:cstheme="minorBidi"/>
                            <w:color w:val="000000"/>
                            <w:kern w:val="24"/>
                            <w:sz w:val="20"/>
                            <w:szCs w:val="20"/>
                          </w:rPr>
                          <w:t> Document as a response</w:t>
                        </w:r>
                        <w:r>
                          <w:rPr>
                            <w:rFonts w:asciiTheme="minorHAnsi" w:hAnsi="Calibri" w:cstheme="minorBidi"/>
                            <w:color w:val="000000"/>
                            <w:kern w:val="24"/>
                            <w:sz w:val="20"/>
                            <w:szCs w:val="20"/>
                          </w:rPr>
                          <w:br/>
                        </w:r>
                        <w:r>
                          <w:rPr>
                            <w:rFonts w:asciiTheme="minorHAnsi" w:hAnsi="Calibri" w:cstheme="minorBidi"/>
                            <w:b/>
                            <w:bCs/>
                            <w:color w:val="000000"/>
                            <w:kern w:val="24"/>
                            <w:sz w:val="20"/>
                            <w:szCs w:val="20"/>
                          </w:rPr>
                          <w:t>4.</w:t>
                        </w:r>
                        <w:r>
                          <w:rPr>
                            <w:rFonts w:asciiTheme="minorHAnsi" w:hAnsi="Calibri" w:cstheme="minorBidi"/>
                            <w:color w:val="000000"/>
                            <w:kern w:val="24"/>
                            <w:sz w:val="20"/>
                            <w:szCs w:val="20"/>
                          </w:rPr>
                          <w:t> Add document in attachments</w:t>
                        </w:r>
                      </w:p>
                      <w:p w14:paraId="3AA5C3FE" w14:textId="77777777" w:rsidR="00A34A12" w:rsidRDefault="00A34A12" w:rsidP="00BE0EF2">
                        <w:pPr>
                          <w:pStyle w:val="NormalWeb"/>
                          <w:spacing w:before="0" w:beforeAutospacing="0" w:after="0" w:afterAutospacing="0"/>
                        </w:pPr>
                        <w:r>
                          <w:rPr>
                            <w:rFonts w:asciiTheme="minorHAnsi" w:hAnsi="Calibri" w:cstheme="minorBidi"/>
                            <w:b/>
                            <w:bCs/>
                            <w:color w:val="000000"/>
                            <w:kern w:val="24"/>
                            <w:sz w:val="20"/>
                            <w:szCs w:val="20"/>
                          </w:rPr>
                          <w:t>5.</w:t>
                        </w:r>
                        <w:r>
                          <w:rPr>
                            <w:rFonts w:asciiTheme="minorHAnsi" w:hAnsi="Calibri" w:cstheme="minorBidi"/>
                            <w:color w:val="000000"/>
                            <w:kern w:val="24"/>
                            <w:sz w:val="20"/>
                            <w:szCs w:val="20"/>
                          </w:rPr>
                          <w:t> Success/Failure message from Outlook</w:t>
                        </w:r>
                        <w:r>
                          <w:rPr>
                            <w:rFonts w:asciiTheme="minorHAnsi" w:hAnsi="Calibri" w:cstheme="minorBidi"/>
                            <w:color w:val="000000"/>
                            <w:kern w:val="24"/>
                            <w:sz w:val="20"/>
                            <w:szCs w:val="20"/>
                          </w:rPr>
                          <w:br/>
                        </w:r>
                        <w:r>
                          <w:rPr>
                            <w:rFonts w:asciiTheme="minorHAnsi" w:hAnsi="Calibri" w:cstheme="minorBidi"/>
                            <w:b/>
                            <w:bCs/>
                            <w:color w:val="000000"/>
                            <w:kern w:val="24"/>
                            <w:sz w:val="20"/>
                            <w:szCs w:val="20"/>
                          </w:rPr>
                          <w:t>6.</w:t>
                        </w:r>
                        <w:r>
                          <w:rPr>
                            <w:rFonts w:asciiTheme="minorHAnsi" w:hAnsi="Calibri" w:cstheme="minorBidi"/>
                            <w:color w:val="000000"/>
                            <w:kern w:val="24"/>
                            <w:sz w:val="20"/>
                            <w:szCs w:val="20"/>
                          </w:rPr>
                          <w:t xml:space="preserve"> Success/Failure message displayed in </w:t>
                        </w:r>
                        <w:r>
                          <w:rPr>
                            <w:rFonts w:asciiTheme="minorHAnsi" w:hAnsi="Calibri" w:cstheme="minorBidi"/>
                            <w:color w:val="000000"/>
                            <w:kern w:val="24"/>
                            <w:sz w:val="20"/>
                            <w:szCs w:val="20"/>
                          </w:rPr>
                          <w:br/>
                          <w:t xml:space="preserve">    Matter Center UI</w:t>
                        </w:r>
                      </w:p>
                    </w:txbxContent>
                  </v:textbox>
                </v:rect>
                <v:rect id="Rectangle 150" o:spid="_x0000_s1042" style="position:absolute;left:23982;top:4072;width:11024;height:62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" fillcolor="white [3201]" strokecolor="black [3200]" strokeweight="1pt">
                  <v:textbox>
                    <w:txbxContent>
                      <w:p w14:paraId="045CB98C" w14:textId="77777777" w:rsidR="00A34A12" w:rsidRDefault="00A34A12" w:rsidP="00BE0EF2">
                        <w:pPr>
                          <w:pStyle w:val="NormalWeb"/>
                          <w:spacing w:before="0" w:beforeAutospacing="0" w:after="0" w:afterAutospacing="0"/>
                          <w:jc w:val="center"/>
                        </w:pPr>
                        <w:r>
                          <w:rPr>
                            <w:rFonts w:asciiTheme="minorHAnsi" w:hAnsi="Calibri" w:cstheme="minorBidi"/>
                            <w:color w:val="000000" w:themeColor="dark1"/>
                            <w:kern w:val="24"/>
                          </w:rPr>
                          <w:t>Office.JS</w:t>
                        </w:r>
                      </w:p>
                    </w:txbxContent>
                  </v:textbox>
                </v:rect>
                <v:rect id="Rectangle 151" o:spid="_x0000_s1043" style="position:absolute;left:2884;top:4072;width:10738;height:62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" fillcolor="white [3201]" strokecolor="black [3200]" strokeweight="1pt">
                  <v:textbox>
                    <w:txbxContent>
                      <w:p w14:paraId="7446F444" w14:textId="77777777" w:rsidR="00A34A12" w:rsidRDefault="00A34A12" w:rsidP="00BE0EF2">
                        <w:pPr>
                          <w:pStyle w:val="NormalWeb"/>
                          <w:spacing w:before="0" w:beforeAutospacing="0" w:after="0" w:afterAutospacing="0"/>
                          <w:jc w:val="center"/>
                        </w:pPr>
                        <w:r>
                          <w:rPr>
                            <w:rFonts w:asciiTheme="minorHAnsi" w:hAnsi="Calibri" w:cstheme="minorBidi"/>
                            <w:color w:val="000000" w:themeColor="dark1"/>
                            <w:kern w:val="24"/>
                          </w:rPr>
                          <w:t>Outlook in Compose mode</w:t>
                        </w:r>
                      </w:p>
                    </w:txbxContent>
                  </v:textbox>
                </v:rect>
                <v:rect id="Rectangle 152" o:spid="_x0000_s1044" style="position:absolute;left:2884;top:16901;width:10738;height:5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" fillcolor="white [3201]" strokecolor="black [3200]" strokeweight="1pt">
                  <v:textbox>
                    <w:txbxContent>
                      <w:p w14:paraId="6115CEAF" w14:textId="77777777" w:rsidR="00A34A12" w:rsidRDefault="00A34A12" w:rsidP="00BE0EF2">
                        <w:pPr>
                          <w:pStyle w:val="NormalWeb"/>
                          <w:spacing w:before="0" w:beforeAutospacing="0" w:after="0" w:afterAutospacing="0"/>
                          <w:jc w:val="center"/>
                        </w:pPr>
                        <w:r>
                          <w:rPr>
                            <w:rFonts w:asciiTheme="minorHAnsi" w:hAnsi="Calibri" w:cstheme="minorBidi"/>
                            <w:color w:val="000000" w:themeColor="dark1"/>
                            <w:kern w:val="24"/>
                          </w:rPr>
                          <w:t>Matter Center</w:t>
                        </w:r>
                      </w:p>
                    </w:txbxContent>
                  </v:textbox>
                </v:rect>
                <w10:wrap anchorx="margin"/>
              </v:group>
            </w:pict>
          </mc:Fallback>
        </mc:AlternateContent>
      </w:r>
    </w:p>
    <w:p w14:paraId="77C1AAB3" w14:textId="189188E5" w:rsidR="00BE0EF2" w:rsidRDefault="00BE0EF2" w:rsidP="0088376A">
      <w:pPr>
        <w:pStyle w:val="ListParagraph"/>
        <w:spacing w:after="160" w:line="259" w:lineRule="auto"/>
        <w:ind w:left="1080"/>
      </w:pPr>
    </w:p>
    <w:p w14:paraId="0EE73FFC" w14:textId="1E061A34" w:rsidR="00BE0EF2" w:rsidRDefault="00BE0EF2" w:rsidP="0088376A">
      <w:pPr>
        <w:pStyle w:val="ListParagraph"/>
        <w:spacing w:after="160" w:line="259" w:lineRule="auto"/>
        <w:ind w:left="1080"/>
      </w:pPr>
    </w:p>
    <w:p w14:paraId="2866B9D1" w14:textId="465D4D64" w:rsidR="00BE0EF2" w:rsidRDefault="00BE0EF2" w:rsidP="0088376A">
      <w:pPr>
        <w:pStyle w:val="ListParagraph"/>
        <w:spacing w:after="160" w:line="259" w:lineRule="auto"/>
        <w:ind w:left="1080"/>
      </w:pPr>
    </w:p>
    <w:p w14:paraId="663B1C7B" w14:textId="77777777" w:rsidR="00BE0EF2" w:rsidRDefault="00BE0EF2" w:rsidP="0088376A">
      <w:pPr>
        <w:pStyle w:val="ListParagraph"/>
        <w:spacing w:after="160" w:line="259" w:lineRule="auto"/>
        <w:ind w:left="1080"/>
      </w:pPr>
    </w:p>
    <w:p w14:paraId="04C096EB" w14:textId="77777777" w:rsidR="00BE0EF2" w:rsidRDefault="00BE0EF2" w:rsidP="0088376A">
      <w:pPr>
        <w:pStyle w:val="ListParagraph"/>
        <w:spacing w:after="160" w:line="259" w:lineRule="auto"/>
        <w:ind w:left="1080"/>
      </w:pPr>
    </w:p>
    <w:p w14:paraId="6B6A6EFD" w14:textId="77777777" w:rsidR="00BE0EF2" w:rsidRDefault="00BE0EF2" w:rsidP="0088376A">
      <w:pPr>
        <w:pStyle w:val="ListParagraph"/>
        <w:spacing w:after="160" w:line="259" w:lineRule="auto"/>
        <w:ind w:left="1080"/>
      </w:pPr>
    </w:p>
    <w:p w14:paraId="6D30D3E6" w14:textId="77777777" w:rsidR="00BE0EF2" w:rsidRDefault="00BE0EF2" w:rsidP="0088376A">
      <w:pPr>
        <w:pStyle w:val="ListParagraph"/>
        <w:spacing w:after="160" w:line="259" w:lineRule="auto"/>
        <w:ind w:left="1080"/>
      </w:pPr>
    </w:p>
    <w:p w14:paraId="053DFF4B" w14:textId="021F79B1" w:rsidR="00BE0EF2" w:rsidRDefault="00BE0EF2" w:rsidP="0088376A">
      <w:pPr>
        <w:pStyle w:val="ListParagraph"/>
        <w:spacing w:after="160" w:line="259" w:lineRule="auto"/>
        <w:ind w:left="1080"/>
      </w:pPr>
    </w:p>
    <w:p w14:paraId="3677808B" w14:textId="77777777" w:rsidR="00BE0EF2" w:rsidRDefault="00BE0EF2" w:rsidP="0088376A">
      <w:pPr>
        <w:pStyle w:val="ListParagraph"/>
        <w:spacing w:after="160" w:line="259" w:lineRule="auto"/>
        <w:ind w:left="1080"/>
      </w:pPr>
    </w:p>
    <w:p w14:paraId="218B12FD" w14:textId="77777777" w:rsidR="00BE0EF2" w:rsidRDefault="00BE0EF2" w:rsidP="0088376A">
      <w:pPr>
        <w:pStyle w:val="ListParagraph"/>
        <w:spacing w:after="160" w:line="259" w:lineRule="auto"/>
        <w:ind w:left="1080"/>
      </w:pPr>
    </w:p>
    <w:p w14:paraId="6F643A1E" w14:textId="77777777" w:rsidR="00BE0EF2" w:rsidRDefault="00BE0EF2" w:rsidP="0088376A">
      <w:pPr>
        <w:pStyle w:val="ListParagraph"/>
        <w:spacing w:after="160" w:line="259" w:lineRule="auto"/>
        <w:ind w:left="1080"/>
      </w:pPr>
    </w:p>
    <w:p w14:paraId="7316724D" w14:textId="77777777" w:rsidR="00BE0EF2" w:rsidRDefault="00BE0EF2" w:rsidP="0088376A">
      <w:pPr>
        <w:pStyle w:val="ListParagraph"/>
        <w:spacing w:after="160" w:line="259" w:lineRule="auto"/>
        <w:ind w:left="1080"/>
      </w:pPr>
    </w:p>
    <w:p w14:paraId="3F2BF945" w14:textId="77777777" w:rsidR="00BE0EF2" w:rsidRDefault="00BE0EF2" w:rsidP="0088376A">
      <w:pPr>
        <w:pStyle w:val="ListParagraph"/>
        <w:spacing w:after="160" w:line="259" w:lineRule="auto"/>
        <w:ind w:left="1080"/>
      </w:pPr>
    </w:p>
    <w:p w14:paraId="1506AB4E" w14:textId="77777777" w:rsidR="00BE0EF2" w:rsidRDefault="00BE0EF2" w:rsidP="0088376A">
      <w:pPr>
        <w:pStyle w:val="ListParagraph"/>
        <w:spacing w:after="160" w:line="259" w:lineRule="auto"/>
        <w:ind w:left="1080"/>
      </w:pPr>
    </w:p>
    <w:p w14:paraId="3BE67DA4" w14:textId="77777777" w:rsidR="00BE0EF2" w:rsidRDefault="00BE0EF2" w:rsidP="0088376A">
      <w:pPr>
        <w:pStyle w:val="ListParagraph"/>
        <w:spacing w:after="160" w:line="259" w:lineRule="auto"/>
        <w:ind w:left="1080"/>
      </w:pPr>
    </w:p>
    <w:p w14:paraId="146EE029" w14:textId="77777777" w:rsidR="00BE0EF2" w:rsidRDefault="00BE0EF2" w:rsidP="0088376A">
      <w:pPr>
        <w:pStyle w:val="ListParagraph"/>
        <w:spacing w:after="160" w:line="259" w:lineRule="auto"/>
        <w:ind w:left="1080"/>
      </w:pPr>
    </w:p>
    <w:p w14:paraId="7C9A47BA" w14:textId="77777777" w:rsidR="00BE0EF2" w:rsidRDefault="00BE0EF2" w:rsidP="0088376A">
      <w:pPr>
        <w:pStyle w:val="ListParagraph"/>
        <w:spacing w:after="160" w:line="259" w:lineRule="auto"/>
        <w:ind w:left="1080"/>
      </w:pPr>
    </w:p>
    <w:p w14:paraId="45BEABAC" w14:textId="77777777" w:rsidR="00BE0EF2" w:rsidRDefault="00BE0EF2" w:rsidP="0088376A">
      <w:pPr>
        <w:pStyle w:val="ListParagraph"/>
        <w:spacing w:after="160" w:line="259" w:lineRule="auto"/>
        <w:ind w:left="1080"/>
      </w:pPr>
    </w:p>
    <w:p w14:paraId="3ECCBE20" w14:textId="77777777" w:rsidR="00BE0EF2" w:rsidRDefault="00BE0EF2" w:rsidP="0088376A">
      <w:pPr>
        <w:pStyle w:val="ListParagraph"/>
        <w:spacing w:after="160" w:line="259" w:lineRule="auto"/>
        <w:ind w:left="1080"/>
      </w:pPr>
    </w:p>
    <w:p w14:paraId="4FA6A6E5" w14:textId="77777777" w:rsidR="00BE0EF2" w:rsidRDefault="00BE0EF2" w:rsidP="0088376A">
      <w:pPr>
        <w:pStyle w:val="ListParagraph"/>
        <w:spacing w:after="160" w:line="259" w:lineRule="auto"/>
        <w:ind w:left="1080"/>
      </w:pPr>
    </w:p>
    <w:p w14:paraId="4F1B98FF" w14:textId="73CF84AA" w:rsidR="0054636E" w:rsidRPr="00931C23" w:rsidRDefault="0054636E" w:rsidP="0088376A">
      <w:pPr>
        <w:pStyle w:val="Heading30"/>
        <w:numPr>
          <w:ilvl w:val="2"/>
          <w:numId w:val="283"/>
        </w:numPr>
        <w:rPr>
          <w:rFonts w:ascii="Segoe UI" w:hAnsi="Segoe UI" w:cs="Segoe UI"/>
          <w:sz w:val="28"/>
        </w:rPr>
      </w:pPr>
      <w:bookmarkStart w:id="365" w:name="_Toc426022669"/>
      <w:r w:rsidRPr="00931C23">
        <w:rPr>
          <w:rFonts w:ascii="Segoe UI" w:hAnsi="Segoe UI" w:cs="Segoe UI"/>
          <w:b w:val="0"/>
          <w:sz w:val="28"/>
        </w:rPr>
        <w:t xml:space="preserve">Document </w:t>
      </w:r>
      <w:r w:rsidR="00FD6695" w:rsidRPr="00931C23">
        <w:rPr>
          <w:rFonts w:ascii="Segoe UI" w:hAnsi="Segoe UI" w:cs="Segoe UI"/>
          <w:b w:val="0"/>
          <w:sz w:val="28"/>
        </w:rPr>
        <w:t>Details</w:t>
      </w:r>
      <w:r w:rsidRPr="00931C23">
        <w:rPr>
          <w:rFonts w:ascii="Segoe UI" w:hAnsi="Segoe UI" w:cs="Segoe UI"/>
          <w:b w:val="0"/>
          <w:sz w:val="28"/>
        </w:rPr>
        <w:t xml:space="preserve"> Page</w:t>
      </w:r>
      <w:bookmarkEnd w:id="365"/>
    </w:p>
    <w:p w14:paraId="70C9427B" w14:textId="1114ABDE" w:rsidR="0054636E" w:rsidRDefault="0054636E" w:rsidP="0054636E">
      <w:pPr>
        <w:pStyle w:val="Body"/>
        <w:rPr>
          <w:rFonts w:ascii="Segoe UI" w:hAnsi="Segoe UI" w:cs="Segoe UI"/>
        </w:rPr>
      </w:pPr>
      <w:r>
        <w:rPr>
          <w:rFonts w:ascii="Segoe UI" w:hAnsi="Segoe UI" w:cs="Segoe UI"/>
        </w:rPr>
        <w:t xml:space="preserve">Document </w:t>
      </w:r>
      <w:r w:rsidR="00FD6695">
        <w:rPr>
          <w:rFonts w:ascii="Segoe UI" w:hAnsi="Segoe UI" w:cs="Segoe UI"/>
        </w:rPr>
        <w:t>Details</w:t>
      </w:r>
      <w:r>
        <w:rPr>
          <w:rFonts w:ascii="Segoe UI" w:hAnsi="Segoe UI" w:cs="Segoe UI"/>
        </w:rPr>
        <w:t xml:space="preserve"> page provides dashboard view for all the details related to a </w:t>
      </w:r>
      <w:r w:rsidR="006D283F">
        <w:rPr>
          <w:rFonts w:ascii="Segoe UI" w:hAnsi="Segoe UI" w:cs="Segoe UI"/>
        </w:rPr>
        <w:t>document</w:t>
      </w:r>
      <w:r>
        <w:rPr>
          <w:rFonts w:ascii="Segoe UI" w:hAnsi="Segoe UI" w:cs="Segoe UI"/>
        </w:rPr>
        <w:t xml:space="preserve">. </w:t>
      </w:r>
      <w:r w:rsidRPr="00E426E8">
        <w:rPr>
          <w:rFonts w:ascii="Segoe UI" w:hAnsi="Segoe UI" w:cs="Segoe UI"/>
        </w:rPr>
        <w:t xml:space="preserve">User can navigate to </w:t>
      </w:r>
      <w:r w:rsidR="00117117">
        <w:rPr>
          <w:rFonts w:ascii="Segoe UI" w:hAnsi="Segoe UI" w:cs="Segoe UI"/>
        </w:rPr>
        <w:t>D</w:t>
      </w:r>
      <w:r w:rsidR="006D283F">
        <w:rPr>
          <w:rFonts w:ascii="Segoe UI" w:hAnsi="Segoe UI" w:cs="Segoe UI"/>
        </w:rPr>
        <w:t>ocument</w:t>
      </w:r>
      <w:r w:rsidRPr="00E426E8">
        <w:rPr>
          <w:rFonts w:ascii="Segoe UI" w:hAnsi="Segoe UI" w:cs="Segoe UI"/>
        </w:rPr>
        <w:t xml:space="preserve"> </w:t>
      </w:r>
      <w:r w:rsidR="00FD6695">
        <w:rPr>
          <w:rFonts w:ascii="Segoe UI" w:hAnsi="Segoe UI" w:cs="Segoe UI"/>
        </w:rPr>
        <w:t>Details</w:t>
      </w:r>
      <w:r w:rsidRPr="00E426E8">
        <w:rPr>
          <w:rFonts w:ascii="Segoe UI" w:hAnsi="Segoe UI" w:cs="Segoe UI"/>
        </w:rPr>
        <w:t xml:space="preserve"> page by </w:t>
      </w:r>
      <w:r w:rsidR="006D283F">
        <w:rPr>
          <w:rFonts w:ascii="Segoe UI" w:hAnsi="Segoe UI" w:cs="Segoe UI"/>
        </w:rPr>
        <w:t>clicking on ‘View document details’ button on document info fly</w:t>
      </w:r>
      <w:r w:rsidR="009E7025">
        <w:rPr>
          <w:rFonts w:ascii="Segoe UI" w:hAnsi="Segoe UI" w:cs="Segoe UI"/>
        </w:rPr>
        <w:t xml:space="preserve"> </w:t>
      </w:r>
      <w:r w:rsidR="006D283F">
        <w:rPr>
          <w:rFonts w:ascii="Segoe UI" w:hAnsi="Segoe UI" w:cs="Segoe UI"/>
        </w:rPr>
        <w:t>out from</w:t>
      </w:r>
      <w:r w:rsidRPr="00E426E8">
        <w:rPr>
          <w:rFonts w:ascii="Segoe UI" w:hAnsi="Segoe UI" w:cs="Segoe UI"/>
        </w:rPr>
        <w:t xml:space="preserve"> Search </w:t>
      </w:r>
      <w:r w:rsidR="006D283F">
        <w:rPr>
          <w:rFonts w:ascii="Segoe UI" w:hAnsi="Segoe UI" w:cs="Segoe UI"/>
        </w:rPr>
        <w:t>Document</w:t>
      </w:r>
      <w:r w:rsidRPr="00E426E8">
        <w:rPr>
          <w:rFonts w:ascii="Segoe UI" w:hAnsi="Segoe UI" w:cs="Segoe UI"/>
        </w:rPr>
        <w:t xml:space="preserve"> app</w:t>
      </w:r>
      <w:r w:rsidR="00117117">
        <w:rPr>
          <w:rFonts w:ascii="Segoe UI" w:hAnsi="Segoe UI" w:cs="Segoe UI"/>
        </w:rPr>
        <w:t xml:space="preserve"> and also from Documents section on Web Dashboard</w:t>
      </w:r>
      <w:r>
        <w:rPr>
          <w:rFonts w:ascii="Segoe UI" w:hAnsi="Segoe UI" w:cs="Segoe UI"/>
        </w:rPr>
        <w:t>.</w:t>
      </w:r>
    </w:p>
    <w:p w14:paraId="74084C56" w14:textId="1AE3E0A1" w:rsidR="0054636E" w:rsidRDefault="0054636E" w:rsidP="0054636E">
      <w:pPr>
        <w:pStyle w:val="Body"/>
        <w:rPr>
          <w:rFonts w:ascii="Segoe UI" w:hAnsi="Segoe UI" w:cs="Segoe UI"/>
        </w:rPr>
      </w:pPr>
      <w:r>
        <w:rPr>
          <w:rFonts w:ascii="Segoe UI" w:hAnsi="Segoe UI" w:cs="Segoe UI"/>
        </w:rPr>
        <w:t xml:space="preserve">Following features are available on </w:t>
      </w:r>
      <w:r w:rsidR="00E5659A">
        <w:rPr>
          <w:rFonts w:ascii="Segoe UI" w:hAnsi="Segoe UI" w:cs="Segoe UI"/>
        </w:rPr>
        <w:t>Document</w:t>
      </w:r>
      <w:r>
        <w:rPr>
          <w:rFonts w:ascii="Segoe UI" w:hAnsi="Segoe UI" w:cs="Segoe UI"/>
        </w:rPr>
        <w:t xml:space="preserve"> </w:t>
      </w:r>
      <w:r w:rsidR="00FD6695">
        <w:rPr>
          <w:rFonts w:ascii="Segoe UI" w:hAnsi="Segoe UI" w:cs="Segoe UI"/>
        </w:rPr>
        <w:t>Details</w:t>
      </w:r>
      <w:r>
        <w:rPr>
          <w:rFonts w:ascii="Segoe UI" w:hAnsi="Segoe UI" w:cs="Segoe UI"/>
        </w:rPr>
        <w:t xml:space="preserve"> page,</w:t>
      </w:r>
    </w:p>
    <w:p w14:paraId="7D656F8E" w14:textId="77777777" w:rsidR="0054636E" w:rsidRPr="00E426E8" w:rsidRDefault="0054636E" w:rsidP="0088376A">
      <w:pPr>
        <w:pStyle w:val="Body"/>
        <w:numPr>
          <w:ilvl w:val="0"/>
          <w:numId w:val="242"/>
        </w:numPr>
        <w:rPr>
          <w:rFonts w:ascii="Segoe UI" w:hAnsi="Segoe UI" w:cs="Segoe UI"/>
          <w:b/>
        </w:rPr>
      </w:pPr>
      <w:r w:rsidRPr="00E426E8">
        <w:rPr>
          <w:rFonts w:ascii="Segoe UI" w:hAnsi="Segoe UI" w:cs="Segoe UI"/>
          <w:b/>
        </w:rPr>
        <w:t>Navigation</w:t>
      </w:r>
    </w:p>
    <w:p w14:paraId="3775A594" w14:textId="6B60DFBA" w:rsidR="0054636E" w:rsidRDefault="0054636E" w:rsidP="0054636E">
      <w:pPr>
        <w:pStyle w:val="Body"/>
        <w:ind w:left="1080"/>
        <w:rPr>
          <w:rFonts w:ascii="Segoe UI" w:hAnsi="Segoe UI" w:cs="Segoe UI"/>
        </w:rPr>
      </w:pPr>
      <w:r>
        <w:rPr>
          <w:rFonts w:ascii="Segoe UI" w:hAnsi="Segoe UI" w:cs="Segoe UI"/>
        </w:rPr>
        <w:t xml:space="preserve">User can navigate to the following links using navigation </w:t>
      </w:r>
      <w:r w:rsidR="00500964">
        <w:rPr>
          <w:rFonts w:ascii="Segoe UI" w:hAnsi="Segoe UI" w:cs="Segoe UI"/>
        </w:rPr>
        <w:t>header</w:t>
      </w:r>
    </w:p>
    <w:p w14:paraId="375DF682" w14:textId="175F036B" w:rsidR="0054636E" w:rsidRDefault="0054636E" w:rsidP="0088376A">
      <w:pPr>
        <w:pStyle w:val="Body"/>
        <w:numPr>
          <w:ilvl w:val="1"/>
          <w:numId w:val="242"/>
        </w:numPr>
        <w:rPr>
          <w:rFonts w:ascii="Segoe UI" w:hAnsi="Segoe UI" w:cs="Segoe UI"/>
        </w:rPr>
      </w:pPr>
      <w:r>
        <w:rPr>
          <w:rFonts w:ascii="Segoe UI" w:hAnsi="Segoe UI" w:cs="Segoe UI"/>
        </w:rPr>
        <w:t>M</w:t>
      </w:r>
      <w:r w:rsidR="00670F01">
        <w:rPr>
          <w:rFonts w:ascii="Segoe UI" w:hAnsi="Segoe UI" w:cs="Segoe UI"/>
        </w:rPr>
        <w:t>atters: It will redirect to My M</w:t>
      </w:r>
      <w:r>
        <w:rPr>
          <w:rFonts w:ascii="Segoe UI" w:hAnsi="Segoe UI" w:cs="Segoe UI"/>
        </w:rPr>
        <w:t>atter</w:t>
      </w:r>
      <w:r w:rsidR="00670F01">
        <w:rPr>
          <w:rFonts w:ascii="Segoe UI" w:hAnsi="Segoe UI" w:cs="Segoe UI"/>
        </w:rPr>
        <w:t>s</w:t>
      </w:r>
      <w:r>
        <w:rPr>
          <w:rFonts w:ascii="Segoe UI" w:hAnsi="Segoe UI" w:cs="Segoe UI"/>
        </w:rPr>
        <w:t xml:space="preserve"> section on Matter Center Home page</w:t>
      </w:r>
    </w:p>
    <w:p w14:paraId="2AC6A79A" w14:textId="6CBD97E7" w:rsidR="0054636E" w:rsidRDefault="0054636E" w:rsidP="0088376A">
      <w:pPr>
        <w:pStyle w:val="Body"/>
        <w:numPr>
          <w:ilvl w:val="1"/>
          <w:numId w:val="242"/>
        </w:numPr>
        <w:rPr>
          <w:rFonts w:ascii="Segoe UI" w:hAnsi="Segoe UI" w:cs="Segoe UI"/>
        </w:rPr>
      </w:pPr>
      <w:r>
        <w:rPr>
          <w:rFonts w:ascii="Segoe UI" w:hAnsi="Segoe UI" w:cs="Segoe UI"/>
        </w:rPr>
        <w:t>Doc</w:t>
      </w:r>
      <w:r w:rsidR="00670F01">
        <w:rPr>
          <w:rFonts w:ascii="Segoe UI" w:hAnsi="Segoe UI" w:cs="Segoe UI"/>
        </w:rPr>
        <w:t>uments: It will redirect to My D</w:t>
      </w:r>
      <w:r>
        <w:rPr>
          <w:rFonts w:ascii="Segoe UI" w:hAnsi="Segoe UI" w:cs="Segoe UI"/>
        </w:rPr>
        <w:t>ocument</w:t>
      </w:r>
      <w:r w:rsidR="00670F01">
        <w:rPr>
          <w:rFonts w:ascii="Segoe UI" w:hAnsi="Segoe UI" w:cs="Segoe UI"/>
        </w:rPr>
        <w:t>s</w:t>
      </w:r>
      <w:r>
        <w:rPr>
          <w:rFonts w:ascii="Segoe UI" w:hAnsi="Segoe UI" w:cs="Segoe UI"/>
        </w:rPr>
        <w:t xml:space="preserve"> section on Matter Center Home page</w:t>
      </w:r>
    </w:p>
    <w:p w14:paraId="525B13E8" w14:textId="0F1CEC87" w:rsidR="0054636E" w:rsidRPr="00E5659A" w:rsidRDefault="0054636E" w:rsidP="0088376A">
      <w:pPr>
        <w:pStyle w:val="Body"/>
        <w:numPr>
          <w:ilvl w:val="1"/>
          <w:numId w:val="242"/>
        </w:numPr>
        <w:rPr>
          <w:rFonts w:ascii="Segoe UI" w:hAnsi="Segoe UI" w:cs="Segoe UI"/>
        </w:rPr>
      </w:pPr>
      <w:r>
        <w:rPr>
          <w:rFonts w:ascii="Segoe UI" w:hAnsi="Segoe UI" w:cs="Segoe UI"/>
        </w:rPr>
        <w:t>Settings: It</w:t>
      </w:r>
      <w:r w:rsidR="00670F01">
        <w:rPr>
          <w:rFonts w:ascii="Segoe UI" w:hAnsi="Segoe UI" w:cs="Segoe UI"/>
        </w:rPr>
        <w:t xml:space="preserve"> will redirect to tenant level S</w:t>
      </w:r>
      <w:r>
        <w:rPr>
          <w:rFonts w:ascii="Segoe UI" w:hAnsi="Segoe UI" w:cs="Segoe UI"/>
        </w:rPr>
        <w:t>ettings page</w:t>
      </w:r>
      <w:r w:rsidRPr="00E5659A">
        <w:rPr>
          <w:rFonts w:ascii="Segoe UI" w:hAnsi="Segoe UI" w:cs="Segoe UI"/>
        </w:rPr>
        <w:tab/>
      </w:r>
    </w:p>
    <w:p w14:paraId="0B179F20" w14:textId="77777777" w:rsidR="0054636E" w:rsidRPr="00E426E8" w:rsidRDefault="0054636E" w:rsidP="0088376A">
      <w:pPr>
        <w:pStyle w:val="Body"/>
        <w:numPr>
          <w:ilvl w:val="0"/>
          <w:numId w:val="242"/>
        </w:numPr>
        <w:rPr>
          <w:rFonts w:ascii="Segoe UI" w:hAnsi="Segoe UI" w:cs="Segoe UI"/>
          <w:b/>
        </w:rPr>
      </w:pPr>
      <w:r w:rsidRPr="00E426E8">
        <w:rPr>
          <w:rFonts w:ascii="Segoe UI" w:hAnsi="Segoe UI" w:cs="Segoe UI"/>
          <w:b/>
        </w:rPr>
        <w:t>Enterprise search</w:t>
      </w:r>
    </w:p>
    <w:p w14:paraId="24403B0F" w14:textId="63F3949A" w:rsidR="0054636E" w:rsidRPr="0088376A" w:rsidRDefault="00670F01" w:rsidP="0054636E">
      <w:pPr>
        <w:pStyle w:val="Body"/>
        <w:ind w:left="1080"/>
        <w:rPr>
          <w:rFonts w:ascii="Segoe UI" w:hAnsi="Segoe UI" w:cs="Segoe UI"/>
          <w:color w:val="1E1E1E"/>
        </w:rPr>
      </w:pPr>
      <w:r>
        <w:rPr>
          <w:rFonts w:ascii="Segoe UI" w:hAnsi="Segoe UI" w:cs="Segoe UI"/>
          <w:color w:val="1E1E1E"/>
        </w:rPr>
        <w:lastRenderedPageBreak/>
        <w:t>Using enterprise search on header, user can search on tenant search page</w:t>
      </w:r>
    </w:p>
    <w:p w14:paraId="4F267D46" w14:textId="0F29A6E7" w:rsidR="0054636E" w:rsidRPr="0088376A" w:rsidRDefault="00A72118" w:rsidP="0088376A">
      <w:pPr>
        <w:pStyle w:val="Body"/>
        <w:numPr>
          <w:ilvl w:val="0"/>
          <w:numId w:val="242"/>
        </w:numPr>
        <w:rPr>
          <w:rFonts w:ascii="Segoe UI" w:hAnsi="Segoe UI" w:cs="Segoe UI"/>
          <w:b/>
          <w:color w:val="1E1E1E"/>
        </w:rPr>
      </w:pPr>
      <w:r w:rsidRPr="0088376A">
        <w:rPr>
          <w:rFonts w:ascii="Segoe UI" w:hAnsi="Segoe UI" w:cs="Segoe UI"/>
          <w:b/>
          <w:color w:val="1E1E1E"/>
        </w:rPr>
        <w:t xml:space="preserve">Go to all documents </w:t>
      </w:r>
    </w:p>
    <w:p w14:paraId="2396111F" w14:textId="7B935049" w:rsidR="0054636E" w:rsidRPr="0088376A" w:rsidRDefault="0054636E" w:rsidP="0088376A">
      <w:pPr>
        <w:pStyle w:val="Body"/>
        <w:ind w:left="1080"/>
        <w:rPr>
          <w:rFonts w:ascii="Segoe UI" w:hAnsi="Segoe UI" w:cs="Segoe UI"/>
          <w:color w:val="1E1E1E"/>
        </w:rPr>
      </w:pPr>
      <w:r w:rsidRPr="0088376A">
        <w:rPr>
          <w:rFonts w:ascii="Segoe UI" w:hAnsi="Segoe UI" w:cs="Segoe UI"/>
          <w:color w:val="1E1E1E"/>
        </w:rPr>
        <w:t xml:space="preserve">User can </w:t>
      </w:r>
      <w:r w:rsidR="00A72118" w:rsidRPr="0088376A">
        <w:rPr>
          <w:rFonts w:ascii="Segoe UI" w:hAnsi="Segoe UI" w:cs="Segoe UI"/>
          <w:color w:val="1E1E1E"/>
        </w:rPr>
        <w:t xml:space="preserve">navigate to </w:t>
      </w:r>
      <w:r w:rsidR="00670F01" w:rsidRPr="0088376A">
        <w:rPr>
          <w:rFonts w:ascii="Segoe UI" w:hAnsi="Segoe UI" w:cs="Segoe UI"/>
          <w:color w:val="1E1E1E"/>
        </w:rPr>
        <w:t>M</w:t>
      </w:r>
      <w:r w:rsidR="00A72118" w:rsidRPr="0088376A">
        <w:rPr>
          <w:rFonts w:ascii="Segoe UI" w:hAnsi="Segoe UI" w:cs="Segoe UI"/>
          <w:color w:val="1E1E1E"/>
        </w:rPr>
        <w:t>y</w:t>
      </w:r>
      <w:r w:rsidR="00670F01" w:rsidRPr="0088376A">
        <w:rPr>
          <w:rFonts w:ascii="Segoe UI" w:hAnsi="Segoe UI" w:cs="Segoe UI"/>
          <w:color w:val="1E1E1E"/>
        </w:rPr>
        <w:t xml:space="preserve"> D</w:t>
      </w:r>
      <w:r w:rsidR="00A72118" w:rsidRPr="0088376A">
        <w:rPr>
          <w:rFonts w:ascii="Segoe UI" w:hAnsi="Segoe UI" w:cs="Segoe UI"/>
          <w:color w:val="1E1E1E"/>
        </w:rPr>
        <w:t>ocument</w:t>
      </w:r>
      <w:r w:rsidR="00670F01">
        <w:rPr>
          <w:rFonts w:ascii="Segoe UI" w:hAnsi="Segoe UI" w:cs="Segoe UI"/>
          <w:color w:val="1E1E1E"/>
        </w:rPr>
        <w:t>s</w:t>
      </w:r>
      <w:r w:rsidR="00A72118" w:rsidRPr="0088376A">
        <w:rPr>
          <w:rFonts w:ascii="Segoe UI" w:hAnsi="Segoe UI" w:cs="Segoe UI"/>
          <w:color w:val="1E1E1E"/>
        </w:rPr>
        <w:t xml:space="preserve"> section on Matter Center home page using this option</w:t>
      </w:r>
    </w:p>
    <w:p w14:paraId="74817ABE" w14:textId="555EF49B" w:rsidR="00EB1DE8" w:rsidRPr="0088376A" w:rsidRDefault="00EB1DE8" w:rsidP="0088376A">
      <w:pPr>
        <w:pStyle w:val="Body"/>
        <w:numPr>
          <w:ilvl w:val="0"/>
          <w:numId w:val="242"/>
        </w:numPr>
        <w:rPr>
          <w:rFonts w:ascii="Segoe UI" w:hAnsi="Segoe UI" w:cs="Segoe UI"/>
          <w:b/>
          <w:color w:val="1E1E1E"/>
        </w:rPr>
      </w:pPr>
      <w:r w:rsidRPr="0088376A">
        <w:rPr>
          <w:rFonts w:ascii="Segoe UI" w:hAnsi="Segoe UI" w:cs="Segoe UI"/>
          <w:b/>
          <w:color w:val="1E1E1E"/>
        </w:rPr>
        <w:t>File properties</w:t>
      </w:r>
    </w:p>
    <w:p w14:paraId="64845B01" w14:textId="3E293E44" w:rsidR="0054636E" w:rsidRPr="004857AB" w:rsidRDefault="00EB1DE8" w:rsidP="0088376A">
      <w:pPr>
        <w:spacing w:after="160" w:line="259" w:lineRule="auto"/>
        <w:ind w:left="1080"/>
        <w:rPr>
          <w:rFonts w:ascii="Segoe UI" w:hAnsi="Segoe UI" w:cs="Segoe UI"/>
          <w:sz w:val="20"/>
        </w:rPr>
      </w:pPr>
      <w:r w:rsidRPr="004857AB">
        <w:rPr>
          <w:rFonts w:ascii="Segoe UI" w:hAnsi="Segoe UI" w:cs="Segoe UI"/>
          <w:sz w:val="20"/>
        </w:rPr>
        <w:t>User can see following file properties on this section</w:t>
      </w:r>
    </w:p>
    <w:p w14:paraId="4823A014" w14:textId="2CA6D3F7" w:rsidR="00EB1DE8" w:rsidRPr="0088376A" w:rsidRDefault="00EB1DE8" w:rsidP="0088376A">
      <w:pPr>
        <w:numPr>
          <w:ilvl w:val="0"/>
          <w:numId w:val="237"/>
        </w:numPr>
        <w:spacing w:before="100" w:beforeAutospacing="1" w:after="100" w:afterAutospacing="1" w:line="240" w:lineRule="auto"/>
        <w:rPr>
          <w:rFonts w:ascii="Segoe UI" w:hAnsi="Segoe UI" w:cs="Segoe UI"/>
          <w:sz w:val="20"/>
        </w:rPr>
      </w:pPr>
      <w:r w:rsidRPr="0088376A">
        <w:rPr>
          <w:rFonts w:ascii="Segoe UI" w:hAnsi="Segoe UI" w:cs="Segoe UI"/>
          <w:sz w:val="20"/>
        </w:rPr>
        <w:t>File title</w:t>
      </w:r>
    </w:p>
    <w:p w14:paraId="19C10386" w14:textId="257C3BD0" w:rsidR="00EB1DE8" w:rsidRPr="0088376A" w:rsidRDefault="00EB1DE8" w:rsidP="0088376A">
      <w:pPr>
        <w:numPr>
          <w:ilvl w:val="0"/>
          <w:numId w:val="237"/>
        </w:numPr>
        <w:spacing w:before="100" w:beforeAutospacing="1" w:after="100" w:afterAutospacing="1" w:line="240" w:lineRule="auto"/>
        <w:rPr>
          <w:rFonts w:ascii="Segoe UI" w:hAnsi="Segoe UI" w:cs="Segoe UI"/>
          <w:sz w:val="20"/>
        </w:rPr>
      </w:pPr>
      <w:r w:rsidRPr="0088376A">
        <w:rPr>
          <w:rFonts w:ascii="Segoe UI" w:hAnsi="Segoe UI" w:cs="Segoe UI"/>
          <w:sz w:val="20"/>
        </w:rPr>
        <w:t>Client</w:t>
      </w:r>
    </w:p>
    <w:p w14:paraId="1CB0E082" w14:textId="5F7509E9" w:rsidR="00EB1DE8" w:rsidRPr="0088376A" w:rsidRDefault="00EB1DE8" w:rsidP="0088376A">
      <w:pPr>
        <w:numPr>
          <w:ilvl w:val="0"/>
          <w:numId w:val="237"/>
        </w:numPr>
        <w:spacing w:before="100" w:beforeAutospacing="1" w:after="100" w:afterAutospacing="1" w:line="240" w:lineRule="auto"/>
        <w:rPr>
          <w:rFonts w:ascii="Segoe UI" w:hAnsi="Segoe UI" w:cs="Segoe UI"/>
          <w:sz w:val="20"/>
        </w:rPr>
      </w:pPr>
      <w:r w:rsidRPr="0088376A">
        <w:rPr>
          <w:rFonts w:ascii="Segoe UI" w:hAnsi="Segoe UI" w:cs="Segoe UI"/>
          <w:sz w:val="20"/>
        </w:rPr>
        <w:t>Matter</w:t>
      </w:r>
    </w:p>
    <w:p w14:paraId="48A190E0" w14:textId="2E2503A7" w:rsidR="00EB1DE8" w:rsidRPr="0088376A" w:rsidRDefault="00EB1DE8" w:rsidP="0088376A">
      <w:pPr>
        <w:numPr>
          <w:ilvl w:val="0"/>
          <w:numId w:val="237"/>
        </w:numPr>
        <w:spacing w:before="100" w:beforeAutospacing="1" w:after="100" w:afterAutospacing="1" w:line="240" w:lineRule="auto"/>
        <w:rPr>
          <w:rFonts w:ascii="Segoe UI" w:hAnsi="Segoe UI" w:cs="Segoe UI"/>
          <w:sz w:val="20"/>
        </w:rPr>
      </w:pPr>
      <w:r w:rsidRPr="0088376A">
        <w:rPr>
          <w:rFonts w:ascii="Segoe UI" w:hAnsi="Segoe UI" w:cs="Segoe UI"/>
          <w:sz w:val="20"/>
        </w:rPr>
        <w:t>Client.MatterID</w:t>
      </w:r>
    </w:p>
    <w:p w14:paraId="793FBD4F" w14:textId="62BDEA2D" w:rsidR="00EB1DE8" w:rsidRPr="0088376A" w:rsidRDefault="00EB1DE8" w:rsidP="0088376A">
      <w:pPr>
        <w:numPr>
          <w:ilvl w:val="0"/>
          <w:numId w:val="237"/>
        </w:numPr>
        <w:spacing w:before="100" w:beforeAutospacing="1" w:after="100" w:afterAutospacing="1" w:line="240" w:lineRule="auto"/>
        <w:rPr>
          <w:rFonts w:ascii="Segoe UI" w:hAnsi="Segoe UI" w:cs="Segoe UI"/>
          <w:sz w:val="20"/>
        </w:rPr>
      </w:pPr>
      <w:r w:rsidRPr="0088376A">
        <w:rPr>
          <w:rFonts w:ascii="Segoe UI" w:hAnsi="Segoe UI" w:cs="Segoe UI"/>
          <w:sz w:val="20"/>
        </w:rPr>
        <w:t>Document ID</w:t>
      </w:r>
    </w:p>
    <w:p w14:paraId="1D4E7B09" w14:textId="7E2BC9F5" w:rsidR="00EB1DE8" w:rsidRPr="0088376A" w:rsidRDefault="00EB1DE8" w:rsidP="0088376A">
      <w:pPr>
        <w:numPr>
          <w:ilvl w:val="0"/>
          <w:numId w:val="237"/>
        </w:numPr>
        <w:spacing w:before="100" w:beforeAutospacing="1" w:after="100" w:afterAutospacing="1" w:line="240" w:lineRule="auto"/>
        <w:rPr>
          <w:rFonts w:ascii="Segoe UI" w:hAnsi="Segoe UI" w:cs="Segoe UI"/>
          <w:sz w:val="20"/>
        </w:rPr>
      </w:pPr>
      <w:r w:rsidRPr="0088376A">
        <w:rPr>
          <w:rFonts w:ascii="Segoe UI" w:hAnsi="Segoe UI" w:cs="Segoe UI"/>
          <w:sz w:val="20"/>
        </w:rPr>
        <w:t xml:space="preserve">Checked out to </w:t>
      </w:r>
      <w:r w:rsidR="002C5180">
        <w:rPr>
          <w:rFonts w:ascii="Segoe UI" w:hAnsi="Segoe UI" w:cs="Segoe UI"/>
          <w:sz w:val="20"/>
        </w:rPr>
        <w:t>user with L</w:t>
      </w:r>
      <w:r w:rsidR="003E3CEE">
        <w:rPr>
          <w:rFonts w:ascii="Segoe UI" w:hAnsi="Segoe UI" w:cs="Segoe UI"/>
          <w:sz w:val="20"/>
        </w:rPr>
        <w:t>ync presence</w:t>
      </w:r>
    </w:p>
    <w:p w14:paraId="66D2BB25" w14:textId="35CF6920" w:rsidR="00EB1DE8" w:rsidRPr="0088376A" w:rsidRDefault="00EB1DE8" w:rsidP="0088376A">
      <w:pPr>
        <w:numPr>
          <w:ilvl w:val="0"/>
          <w:numId w:val="237"/>
        </w:numPr>
        <w:spacing w:before="100" w:beforeAutospacing="1" w:after="100" w:afterAutospacing="1" w:line="240" w:lineRule="auto"/>
        <w:rPr>
          <w:rFonts w:ascii="Segoe UI" w:hAnsi="Segoe UI" w:cs="Segoe UI"/>
          <w:sz w:val="20"/>
        </w:rPr>
      </w:pPr>
      <w:r w:rsidRPr="0088376A">
        <w:rPr>
          <w:rFonts w:ascii="Segoe UI" w:hAnsi="Segoe UI" w:cs="Segoe UI"/>
          <w:sz w:val="20"/>
        </w:rPr>
        <w:t xml:space="preserve">Author </w:t>
      </w:r>
      <w:r w:rsidR="002C5180">
        <w:rPr>
          <w:rFonts w:ascii="Segoe UI" w:hAnsi="Segoe UI" w:cs="Segoe UI"/>
          <w:sz w:val="20"/>
        </w:rPr>
        <w:t>name with L</w:t>
      </w:r>
      <w:r w:rsidR="003E3CEE">
        <w:rPr>
          <w:rFonts w:ascii="Segoe UI" w:hAnsi="Segoe UI" w:cs="Segoe UI"/>
          <w:sz w:val="20"/>
        </w:rPr>
        <w:t>ync presence</w:t>
      </w:r>
    </w:p>
    <w:p w14:paraId="3D626118" w14:textId="00182B2E" w:rsidR="00EB1DE8" w:rsidRPr="0088376A" w:rsidRDefault="00EB1DE8" w:rsidP="0088376A">
      <w:pPr>
        <w:numPr>
          <w:ilvl w:val="0"/>
          <w:numId w:val="237"/>
        </w:numPr>
        <w:spacing w:before="100" w:beforeAutospacing="1" w:after="100" w:afterAutospacing="1" w:line="240" w:lineRule="auto"/>
        <w:rPr>
          <w:rFonts w:ascii="Segoe UI" w:hAnsi="Segoe UI" w:cs="Segoe UI"/>
          <w:sz w:val="20"/>
        </w:rPr>
      </w:pPr>
      <w:r w:rsidRPr="0088376A">
        <w:rPr>
          <w:rFonts w:ascii="Segoe UI" w:hAnsi="Segoe UI" w:cs="Segoe UI"/>
          <w:sz w:val="20"/>
        </w:rPr>
        <w:t>Date created</w:t>
      </w:r>
    </w:p>
    <w:p w14:paraId="0233A9B8" w14:textId="00A8FF33" w:rsidR="00EB1DE8" w:rsidRPr="0088376A" w:rsidRDefault="00EB1DE8" w:rsidP="0088376A">
      <w:pPr>
        <w:numPr>
          <w:ilvl w:val="0"/>
          <w:numId w:val="237"/>
        </w:numPr>
        <w:spacing w:before="100" w:beforeAutospacing="1" w:after="100" w:afterAutospacing="1" w:line="240" w:lineRule="auto"/>
        <w:rPr>
          <w:rFonts w:ascii="Segoe UI" w:hAnsi="Segoe UI" w:cs="Segoe UI"/>
          <w:sz w:val="20"/>
        </w:rPr>
      </w:pPr>
      <w:r w:rsidRPr="0088376A">
        <w:rPr>
          <w:rFonts w:ascii="Segoe UI" w:hAnsi="Segoe UI" w:cs="Segoe UI"/>
          <w:sz w:val="20"/>
        </w:rPr>
        <w:t xml:space="preserve">Practice group </w:t>
      </w:r>
    </w:p>
    <w:p w14:paraId="13029CB6" w14:textId="25587512" w:rsidR="00EB1DE8" w:rsidRPr="0088376A" w:rsidRDefault="00EB1DE8" w:rsidP="0088376A">
      <w:pPr>
        <w:numPr>
          <w:ilvl w:val="0"/>
          <w:numId w:val="237"/>
        </w:numPr>
        <w:spacing w:before="100" w:beforeAutospacing="1" w:after="100" w:afterAutospacing="1" w:line="240" w:lineRule="auto"/>
        <w:rPr>
          <w:rFonts w:ascii="Segoe UI" w:hAnsi="Segoe UI" w:cs="Segoe UI"/>
          <w:sz w:val="20"/>
        </w:rPr>
      </w:pPr>
      <w:r w:rsidRPr="0088376A">
        <w:rPr>
          <w:rFonts w:ascii="Segoe UI" w:hAnsi="Segoe UI" w:cs="Segoe UI"/>
          <w:sz w:val="20"/>
        </w:rPr>
        <w:t xml:space="preserve">Area of law </w:t>
      </w:r>
    </w:p>
    <w:p w14:paraId="6642B3AE" w14:textId="65D6DAFE" w:rsidR="00EB1DE8" w:rsidRPr="0088376A" w:rsidRDefault="00EB1DE8" w:rsidP="0088376A">
      <w:pPr>
        <w:numPr>
          <w:ilvl w:val="0"/>
          <w:numId w:val="237"/>
        </w:numPr>
        <w:spacing w:before="100" w:beforeAutospacing="1" w:after="100" w:afterAutospacing="1" w:line="240" w:lineRule="auto"/>
        <w:rPr>
          <w:rFonts w:ascii="Segoe UI" w:hAnsi="Segoe UI" w:cs="Segoe UI"/>
          <w:sz w:val="20"/>
        </w:rPr>
      </w:pPr>
      <w:r w:rsidRPr="0088376A">
        <w:rPr>
          <w:rFonts w:ascii="Segoe UI" w:hAnsi="Segoe UI" w:cs="Segoe UI"/>
          <w:sz w:val="20"/>
        </w:rPr>
        <w:t xml:space="preserve">Sub area of law </w:t>
      </w:r>
    </w:p>
    <w:p w14:paraId="27F40895" w14:textId="187B760E" w:rsidR="00EB1DE8" w:rsidRPr="0088376A" w:rsidRDefault="00EB1DE8" w:rsidP="0088376A">
      <w:pPr>
        <w:numPr>
          <w:ilvl w:val="0"/>
          <w:numId w:val="237"/>
        </w:numPr>
        <w:spacing w:before="100" w:beforeAutospacing="1" w:after="100" w:afterAutospacing="1" w:line="240" w:lineRule="auto"/>
        <w:rPr>
          <w:rFonts w:ascii="Segoe UI" w:hAnsi="Segoe UI" w:cs="Segoe UI"/>
          <w:sz w:val="20"/>
        </w:rPr>
      </w:pPr>
      <w:r w:rsidRPr="0088376A">
        <w:rPr>
          <w:rFonts w:ascii="Segoe UI" w:hAnsi="Segoe UI" w:cs="Segoe UI"/>
          <w:sz w:val="20"/>
        </w:rPr>
        <w:t>File type</w:t>
      </w:r>
    </w:p>
    <w:p w14:paraId="25801819" w14:textId="11B2E06F" w:rsidR="00EB1DE8" w:rsidRPr="004857AB" w:rsidRDefault="00EB1DE8" w:rsidP="0088376A">
      <w:pPr>
        <w:numPr>
          <w:ilvl w:val="0"/>
          <w:numId w:val="237"/>
        </w:numPr>
        <w:spacing w:before="100" w:beforeAutospacing="1" w:after="100" w:afterAutospacing="1" w:line="240" w:lineRule="auto"/>
        <w:rPr>
          <w:rFonts w:ascii="Segoe UI" w:hAnsi="Segoe UI" w:cs="Segoe UI"/>
          <w:sz w:val="20"/>
        </w:rPr>
      </w:pPr>
      <w:r w:rsidRPr="0088376A">
        <w:rPr>
          <w:rFonts w:ascii="Segoe UI" w:hAnsi="Segoe UI" w:cs="Segoe UI"/>
          <w:sz w:val="20"/>
        </w:rPr>
        <w:t>File siz</w:t>
      </w:r>
      <w:r w:rsidRPr="004857AB">
        <w:rPr>
          <w:rFonts w:ascii="Segoe UI" w:hAnsi="Segoe UI" w:cs="Segoe UI"/>
          <w:sz w:val="20"/>
        </w:rPr>
        <w:t>e</w:t>
      </w:r>
      <w:r w:rsidR="00E83A90">
        <w:rPr>
          <w:rFonts w:ascii="Segoe UI" w:hAnsi="Segoe UI" w:cs="Segoe UI"/>
          <w:sz w:val="20"/>
        </w:rPr>
        <w:t xml:space="preserve"> in KB</w:t>
      </w:r>
      <w:r w:rsidR="00C95A11">
        <w:rPr>
          <w:rFonts w:ascii="Segoe UI" w:hAnsi="Segoe UI" w:cs="Segoe UI"/>
          <w:sz w:val="20"/>
        </w:rPr>
        <w:t>, if file size is between 0 and 1 KB it will display “&lt; 1KB”</w:t>
      </w:r>
    </w:p>
    <w:p w14:paraId="061CE624" w14:textId="099EAE23" w:rsidR="00EB1DE8" w:rsidRPr="004857AB" w:rsidRDefault="00EB1DE8" w:rsidP="0088376A">
      <w:pPr>
        <w:numPr>
          <w:ilvl w:val="0"/>
          <w:numId w:val="237"/>
        </w:numPr>
        <w:spacing w:before="100" w:beforeAutospacing="1" w:after="100" w:afterAutospacing="1" w:line="240" w:lineRule="auto"/>
        <w:rPr>
          <w:rFonts w:ascii="Segoe UI" w:hAnsi="Segoe UI" w:cs="Segoe UI"/>
          <w:sz w:val="20"/>
        </w:rPr>
      </w:pPr>
      <w:r w:rsidRPr="004857AB">
        <w:rPr>
          <w:rFonts w:ascii="Segoe UI" w:hAnsi="Segoe UI" w:cs="Segoe UI"/>
          <w:sz w:val="20"/>
        </w:rPr>
        <w:t>File access</w:t>
      </w:r>
      <w:r w:rsidR="00BF655D">
        <w:rPr>
          <w:rFonts w:ascii="Segoe UI" w:hAnsi="Segoe UI" w:cs="Segoe UI"/>
          <w:sz w:val="20"/>
        </w:rPr>
        <w:t xml:space="preserve"> which will point to shared with properties of current document</w:t>
      </w:r>
    </w:p>
    <w:p w14:paraId="098FEF35" w14:textId="547383A9" w:rsidR="00EB1DE8" w:rsidRPr="004857AB" w:rsidRDefault="00EB1DE8" w:rsidP="0088376A">
      <w:pPr>
        <w:spacing w:before="100" w:beforeAutospacing="1" w:after="100" w:afterAutospacing="1" w:line="240" w:lineRule="auto"/>
        <w:ind w:left="1080"/>
        <w:rPr>
          <w:rFonts w:ascii="Segoe UI" w:hAnsi="Segoe UI" w:cs="Segoe UI"/>
          <w:sz w:val="20"/>
        </w:rPr>
      </w:pPr>
      <w:r w:rsidRPr="004857AB">
        <w:rPr>
          <w:rFonts w:ascii="Segoe UI" w:hAnsi="Segoe UI" w:cs="Segoe UI"/>
          <w:sz w:val="20"/>
        </w:rPr>
        <w:t xml:space="preserve">View more link will redirect user to </w:t>
      </w:r>
      <w:r w:rsidR="00A51B9D">
        <w:rPr>
          <w:rFonts w:ascii="Segoe UI" w:hAnsi="Segoe UI" w:cs="Segoe UI"/>
          <w:sz w:val="20"/>
        </w:rPr>
        <w:t>document properties page on SharePoint</w:t>
      </w:r>
    </w:p>
    <w:p w14:paraId="7DABDFBE" w14:textId="73D19FEE" w:rsidR="00EB1DE8" w:rsidRPr="0088376A" w:rsidRDefault="00EB1DE8" w:rsidP="0088376A">
      <w:pPr>
        <w:pStyle w:val="ListParagraph"/>
        <w:numPr>
          <w:ilvl w:val="0"/>
          <w:numId w:val="242"/>
        </w:numPr>
        <w:spacing w:before="100" w:beforeAutospacing="1" w:after="100" w:afterAutospacing="1" w:line="240" w:lineRule="auto"/>
        <w:rPr>
          <w:rFonts w:ascii="Segoe UI" w:hAnsi="Segoe UI" w:cs="Segoe UI"/>
          <w:b/>
          <w:sz w:val="20"/>
        </w:rPr>
      </w:pPr>
      <w:r w:rsidRPr="0088376A">
        <w:rPr>
          <w:rFonts w:ascii="Segoe UI" w:hAnsi="Segoe UI" w:cs="Segoe UI"/>
          <w:b/>
          <w:sz w:val="20"/>
        </w:rPr>
        <w:t>Version history</w:t>
      </w:r>
    </w:p>
    <w:p w14:paraId="2E043E2A" w14:textId="13845D34" w:rsidR="00EB1DE8" w:rsidRPr="004857AB" w:rsidRDefault="00EB1DE8" w:rsidP="0088376A">
      <w:pPr>
        <w:pStyle w:val="ListParagraph"/>
        <w:spacing w:before="100" w:beforeAutospacing="1" w:after="100" w:afterAutospacing="1" w:line="240" w:lineRule="auto"/>
        <w:ind w:left="1080"/>
        <w:rPr>
          <w:rFonts w:ascii="Segoe UI" w:hAnsi="Segoe UI" w:cs="Segoe UI"/>
          <w:sz w:val="20"/>
        </w:rPr>
      </w:pPr>
      <w:r w:rsidRPr="004857AB">
        <w:rPr>
          <w:rFonts w:ascii="Segoe UI" w:hAnsi="Segoe UI" w:cs="Segoe UI"/>
          <w:sz w:val="20"/>
        </w:rPr>
        <w:t xml:space="preserve">User can see </w:t>
      </w:r>
      <w:r w:rsidR="005020BE">
        <w:rPr>
          <w:rFonts w:ascii="Segoe UI" w:hAnsi="Segoe UI" w:cs="Segoe UI"/>
          <w:sz w:val="20"/>
        </w:rPr>
        <w:t xml:space="preserve">latest 5 versions of the </w:t>
      </w:r>
      <w:r w:rsidRPr="004857AB">
        <w:rPr>
          <w:rFonts w:ascii="Segoe UI" w:hAnsi="Segoe UI" w:cs="Segoe UI"/>
          <w:sz w:val="20"/>
        </w:rPr>
        <w:t>document</w:t>
      </w:r>
    </w:p>
    <w:p w14:paraId="614DB911" w14:textId="342CBDE2" w:rsidR="00097D08" w:rsidRPr="004857AB" w:rsidRDefault="00097D08" w:rsidP="0088376A">
      <w:pPr>
        <w:pStyle w:val="ListParagraph"/>
        <w:spacing w:before="100" w:beforeAutospacing="1" w:after="100" w:afterAutospacing="1" w:line="240" w:lineRule="auto"/>
        <w:ind w:left="1080"/>
        <w:rPr>
          <w:rFonts w:ascii="Segoe UI" w:hAnsi="Segoe UI" w:cs="Segoe UI"/>
          <w:sz w:val="20"/>
        </w:rPr>
      </w:pPr>
      <w:r w:rsidRPr="004857AB">
        <w:rPr>
          <w:rFonts w:ascii="Segoe UI" w:hAnsi="Segoe UI" w:cs="Segoe UI"/>
          <w:sz w:val="20"/>
        </w:rPr>
        <w:t xml:space="preserve">View more link opens </w:t>
      </w:r>
      <w:r w:rsidR="005020BE">
        <w:rPr>
          <w:rFonts w:ascii="Segoe UI" w:hAnsi="Segoe UI" w:cs="Segoe UI"/>
          <w:sz w:val="20"/>
        </w:rPr>
        <w:t>OOB</w:t>
      </w:r>
      <w:r w:rsidRPr="004857AB">
        <w:rPr>
          <w:rFonts w:ascii="Segoe UI" w:hAnsi="Segoe UI" w:cs="Segoe UI"/>
          <w:sz w:val="20"/>
        </w:rPr>
        <w:t xml:space="preserve"> SharePoint </w:t>
      </w:r>
      <w:r w:rsidR="005020BE">
        <w:rPr>
          <w:rFonts w:ascii="Segoe UI" w:hAnsi="Segoe UI" w:cs="Segoe UI"/>
          <w:sz w:val="20"/>
        </w:rPr>
        <w:t xml:space="preserve">Version History </w:t>
      </w:r>
      <w:r w:rsidRPr="004857AB">
        <w:rPr>
          <w:rFonts w:ascii="Segoe UI" w:hAnsi="Segoe UI" w:cs="Segoe UI"/>
          <w:sz w:val="20"/>
        </w:rPr>
        <w:t>popup</w:t>
      </w:r>
    </w:p>
    <w:p w14:paraId="4C8A3553" w14:textId="77777777" w:rsidR="00097D08" w:rsidRDefault="00097D08" w:rsidP="0088376A">
      <w:pPr>
        <w:pStyle w:val="ListParagraph"/>
        <w:spacing w:before="100" w:beforeAutospacing="1" w:after="100" w:afterAutospacing="1" w:line="240" w:lineRule="auto"/>
        <w:ind w:left="1080"/>
        <w:rPr>
          <w:rFonts w:ascii="Segoe UI" w:hAnsi="Segoe UI" w:cs="Segoe UI"/>
          <w:sz w:val="20"/>
        </w:rPr>
      </w:pPr>
    </w:p>
    <w:p w14:paraId="6D2C8FEF" w14:textId="11D5806C" w:rsidR="00097D08" w:rsidRPr="0088376A" w:rsidRDefault="00097D08" w:rsidP="0088376A">
      <w:pPr>
        <w:pStyle w:val="ListParagraph"/>
        <w:numPr>
          <w:ilvl w:val="0"/>
          <w:numId w:val="242"/>
        </w:numPr>
        <w:spacing w:before="100" w:beforeAutospacing="1" w:after="100" w:afterAutospacing="1" w:line="240" w:lineRule="auto"/>
        <w:rPr>
          <w:rFonts w:ascii="Segoe UI" w:hAnsi="Segoe UI" w:cs="Segoe UI"/>
          <w:b/>
          <w:sz w:val="20"/>
        </w:rPr>
      </w:pPr>
      <w:r w:rsidRPr="0088376A">
        <w:rPr>
          <w:rFonts w:ascii="Segoe UI" w:hAnsi="Segoe UI" w:cs="Segoe UI"/>
          <w:b/>
          <w:sz w:val="20"/>
        </w:rPr>
        <w:t>Document preview</w:t>
      </w:r>
    </w:p>
    <w:p w14:paraId="5F6A853E" w14:textId="316226E9" w:rsidR="00097D08" w:rsidRDefault="00097D08" w:rsidP="0088376A">
      <w:pPr>
        <w:pStyle w:val="ListParagraph"/>
        <w:spacing w:before="100" w:beforeAutospacing="1" w:after="100" w:afterAutospacing="1" w:line="240" w:lineRule="auto"/>
        <w:ind w:left="1080"/>
        <w:rPr>
          <w:rFonts w:ascii="Segoe UI" w:hAnsi="Segoe UI" w:cs="Segoe UI"/>
          <w:sz w:val="20"/>
        </w:rPr>
      </w:pPr>
      <w:r w:rsidRPr="004857AB">
        <w:rPr>
          <w:rFonts w:ascii="Segoe UI" w:hAnsi="Segoe UI" w:cs="Segoe UI"/>
          <w:sz w:val="20"/>
        </w:rPr>
        <w:t xml:space="preserve">User will able to see </w:t>
      </w:r>
      <w:r w:rsidR="00497FD2">
        <w:rPr>
          <w:rFonts w:ascii="Segoe UI" w:hAnsi="Segoe UI" w:cs="Segoe UI"/>
          <w:sz w:val="20"/>
        </w:rPr>
        <w:t>the preview of current</w:t>
      </w:r>
      <w:r w:rsidRPr="004857AB">
        <w:rPr>
          <w:rFonts w:ascii="Segoe UI" w:hAnsi="Segoe UI" w:cs="Segoe UI"/>
          <w:sz w:val="20"/>
        </w:rPr>
        <w:t xml:space="preserve"> document </w:t>
      </w:r>
      <w:r w:rsidR="00497FD2">
        <w:rPr>
          <w:rFonts w:ascii="Segoe UI" w:hAnsi="Segoe UI" w:cs="Segoe UI"/>
          <w:sz w:val="20"/>
        </w:rPr>
        <w:t xml:space="preserve">if </w:t>
      </w:r>
      <w:r w:rsidRPr="004857AB">
        <w:rPr>
          <w:rFonts w:ascii="Segoe UI" w:hAnsi="Segoe UI" w:cs="Segoe UI"/>
          <w:sz w:val="20"/>
        </w:rPr>
        <w:t>suppor</w:t>
      </w:r>
      <w:r w:rsidR="00497FD2">
        <w:rPr>
          <w:rFonts w:ascii="Segoe UI" w:hAnsi="Segoe UI" w:cs="Segoe UI"/>
          <w:sz w:val="20"/>
        </w:rPr>
        <w:t>ted by SharePoint else no preview image will be displayed</w:t>
      </w:r>
    </w:p>
    <w:p w14:paraId="78F1656F" w14:textId="77777777" w:rsidR="00497FD2" w:rsidRPr="004857AB" w:rsidRDefault="00497FD2" w:rsidP="0088376A">
      <w:pPr>
        <w:pStyle w:val="ListParagraph"/>
        <w:spacing w:before="100" w:beforeAutospacing="1" w:after="100" w:afterAutospacing="1" w:line="240" w:lineRule="auto"/>
        <w:ind w:left="1080"/>
        <w:rPr>
          <w:rFonts w:ascii="Segoe UI" w:hAnsi="Segoe UI" w:cs="Segoe UI"/>
          <w:sz w:val="20"/>
        </w:rPr>
      </w:pPr>
    </w:p>
    <w:p w14:paraId="332D3949" w14:textId="2FFA08E3" w:rsidR="00FD6695" w:rsidRPr="0088376A" w:rsidRDefault="00636CCA" w:rsidP="0088376A">
      <w:pPr>
        <w:pStyle w:val="ListParagraph"/>
        <w:numPr>
          <w:ilvl w:val="0"/>
          <w:numId w:val="242"/>
        </w:numPr>
        <w:spacing w:before="100" w:beforeAutospacing="1" w:after="100" w:afterAutospacing="1" w:line="240" w:lineRule="auto"/>
        <w:rPr>
          <w:rFonts w:ascii="Segoe UI" w:hAnsi="Segoe UI" w:cs="Segoe UI"/>
          <w:b/>
          <w:sz w:val="20"/>
        </w:rPr>
      </w:pPr>
      <w:r w:rsidRPr="0088376A">
        <w:rPr>
          <w:rFonts w:ascii="Segoe UI" w:hAnsi="Segoe UI" w:cs="Segoe UI"/>
          <w:b/>
          <w:sz w:val="20"/>
        </w:rPr>
        <w:t xml:space="preserve">Action Bar </w:t>
      </w:r>
    </w:p>
    <w:p w14:paraId="2633B419" w14:textId="5B3E52AF" w:rsidR="00FD6695" w:rsidRPr="004857AB" w:rsidRDefault="00FD6695" w:rsidP="0088376A">
      <w:pPr>
        <w:pStyle w:val="ListParagraph"/>
        <w:spacing w:before="100" w:beforeAutospacing="1" w:after="100" w:afterAutospacing="1" w:line="240" w:lineRule="auto"/>
        <w:ind w:left="1080"/>
        <w:rPr>
          <w:rFonts w:ascii="Segoe UI" w:hAnsi="Segoe UI" w:cs="Segoe UI"/>
          <w:sz w:val="20"/>
        </w:rPr>
      </w:pPr>
      <w:r w:rsidRPr="004857AB">
        <w:rPr>
          <w:rFonts w:ascii="Segoe UI" w:hAnsi="Segoe UI" w:cs="Segoe UI"/>
          <w:sz w:val="20"/>
        </w:rPr>
        <w:t>User can perform following actions using action bar</w:t>
      </w:r>
    </w:p>
    <w:p w14:paraId="4D1908B7" w14:textId="54702421" w:rsidR="00C20793" w:rsidRDefault="00C20793" w:rsidP="0088376A">
      <w:pPr>
        <w:pStyle w:val="ListParagraph"/>
        <w:numPr>
          <w:ilvl w:val="1"/>
          <w:numId w:val="242"/>
        </w:numPr>
        <w:spacing w:before="100" w:beforeAutospacing="1" w:after="100" w:afterAutospacing="1" w:line="240" w:lineRule="auto"/>
        <w:rPr>
          <w:rFonts w:ascii="Segoe UI" w:hAnsi="Segoe UI" w:cs="Segoe UI"/>
          <w:sz w:val="20"/>
        </w:rPr>
      </w:pPr>
      <w:r>
        <w:rPr>
          <w:rFonts w:ascii="Segoe UI" w:hAnsi="Segoe UI" w:cs="Segoe UI"/>
          <w:sz w:val="20"/>
        </w:rPr>
        <w:t>Open</w:t>
      </w:r>
    </w:p>
    <w:p w14:paraId="30E9ED89" w14:textId="4241179D" w:rsidR="00C20793" w:rsidRDefault="00C20793" w:rsidP="0088376A">
      <w:pPr>
        <w:pStyle w:val="ListParagraph"/>
        <w:spacing w:before="100" w:beforeAutospacing="1" w:after="100" w:afterAutospacing="1" w:line="240" w:lineRule="auto"/>
        <w:ind w:left="1800"/>
        <w:rPr>
          <w:rFonts w:ascii="Segoe UI" w:hAnsi="Segoe UI" w:cs="Segoe UI"/>
          <w:sz w:val="20"/>
        </w:rPr>
      </w:pPr>
      <w:r>
        <w:rPr>
          <w:rFonts w:ascii="Segoe UI" w:hAnsi="Segoe UI" w:cs="Segoe UI"/>
          <w:sz w:val="20"/>
        </w:rPr>
        <w:t xml:space="preserve">User will be able to open the document in WOPI frame in new tab, </w:t>
      </w:r>
      <w:r w:rsidR="007E2620">
        <w:rPr>
          <w:rFonts w:ascii="Segoe UI" w:hAnsi="Segoe UI" w:cs="Segoe UI"/>
          <w:sz w:val="20"/>
        </w:rPr>
        <w:t>if</w:t>
      </w:r>
      <w:r>
        <w:rPr>
          <w:rFonts w:ascii="Segoe UI" w:hAnsi="Segoe UI" w:cs="Segoe UI"/>
          <w:sz w:val="20"/>
        </w:rPr>
        <w:t xml:space="preserve"> WOPI frame is not supported this link will be hidden</w:t>
      </w:r>
    </w:p>
    <w:p w14:paraId="2890EF70" w14:textId="1B2BBCC5" w:rsidR="00FD6695" w:rsidRPr="004857AB" w:rsidRDefault="00FD6695" w:rsidP="0088376A">
      <w:pPr>
        <w:pStyle w:val="ListParagraph"/>
        <w:numPr>
          <w:ilvl w:val="1"/>
          <w:numId w:val="242"/>
        </w:numPr>
        <w:spacing w:before="100" w:beforeAutospacing="1" w:after="100" w:afterAutospacing="1" w:line="240" w:lineRule="auto"/>
        <w:rPr>
          <w:rFonts w:ascii="Segoe UI" w:hAnsi="Segoe UI" w:cs="Segoe UI"/>
          <w:sz w:val="20"/>
        </w:rPr>
      </w:pPr>
      <w:r w:rsidRPr="004857AB">
        <w:rPr>
          <w:rFonts w:ascii="Segoe UI" w:hAnsi="Segoe UI" w:cs="Segoe UI"/>
          <w:sz w:val="20"/>
        </w:rPr>
        <w:t>Download</w:t>
      </w:r>
    </w:p>
    <w:p w14:paraId="284CBA4B" w14:textId="1920DFD1" w:rsidR="00FD6695" w:rsidRPr="004857AB" w:rsidRDefault="00FD6695" w:rsidP="0088376A">
      <w:pPr>
        <w:pStyle w:val="ListParagraph"/>
        <w:spacing w:before="100" w:beforeAutospacing="1" w:after="100" w:afterAutospacing="1" w:line="240" w:lineRule="auto"/>
        <w:ind w:left="1800"/>
        <w:rPr>
          <w:rFonts w:ascii="Segoe UI" w:hAnsi="Segoe UI" w:cs="Segoe UI"/>
          <w:sz w:val="20"/>
        </w:rPr>
      </w:pPr>
      <w:r w:rsidRPr="004857AB">
        <w:rPr>
          <w:rFonts w:ascii="Segoe UI" w:hAnsi="Segoe UI" w:cs="Segoe UI"/>
          <w:sz w:val="20"/>
        </w:rPr>
        <w:t>User can download the document using this option</w:t>
      </w:r>
    </w:p>
    <w:p w14:paraId="0614A8DD" w14:textId="2464C17C" w:rsidR="00FD6695" w:rsidRPr="004857AB" w:rsidRDefault="00FD6695" w:rsidP="0088376A">
      <w:pPr>
        <w:pStyle w:val="ListParagraph"/>
        <w:numPr>
          <w:ilvl w:val="1"/>
          <w:numId w:val="242"/>
        </w:numPr>
        <w:spacing w:before="100" w:beforeAutospacing="1" w:after="100" w:afterAutospacing="1" w:line="240" w:lineRule="auto"/>
        <w:rPr>
          <w:rFonts w:ascii="Segoe UI" w:hAnsi="Segoe UI" w:cs="Segoe UI"/>
          <w:sz w:val="20"/>
        </w:rPr>
      </w:pPr>
      <w:r w:rsidRPr="004857AB">
        <w:rPr>
          <w:rFonts w:ascii="Segoe UI" w:hAnsi="Segoe UI" w:cs="Segoe UI"/>
          <w:sz w:val="20"/>
        </w:rPr>
        <w:t>Share</w:t>
      </w:r>
    </w:p>
    <w:p w14:paraId="1D37094E" w14:textId="0F3B4466" w:rsidR="00FD6695" w:rsidRPr="004857AB" w:rsidRDefault="00FD6695" w:rsidP="0088376A">
      <w:pPr>
        <w:pStyle w:val="ListParagraph"/>
        <w:spacing w:before="100" w:beforeAutospacing="1" w:after="100" w:afterAutospacing="1" w:line="240" w:lineRule="auto"/>
        <w:ind w:left="1800"/>
        <w:rPr>
          <w:rFonts w:ascii="Segoe UI" w:hAnsi="Segoe UI" w:cs="Segoe UI"/>
          <w:sz w:val="20"/>
        </w:rPr>
      </w:pPr>
      <w:r w:rsidRPr="004857AB">
        <w:rPr>
          <w:rFonts w:ascii="Segoe UI" w:hAnsi="Segoe UI" w:cs="Segoe UI"/>
          <w:sz w:val="20"/>
        </w:rPr>
        <w:t xml:space="preserve">SharePoint </w:t>
      </w:r>
      <w:r w:rsidR="00C20793">
        <w:rPr>
          <w:rFonts w:ascii="Segoe UI" w:hAnsi="Segoe UI" w:cs="Segoe UI"/>
          <w:sz w:val="20"/>
        </w:rPr>
        <w:t>OOB Share</w:t>
      </w:r>
      <w:r w:rsidRPr="004857AB">
        <w:rPr>
          <w:rFonts w:ascii="Segoe UI" w:hAnsi="Segoe UI" w:cs="Segoe UI"/>
          <w:sz w:val="20"/>
        </w:rPr>
        <w:t xml:space="preserve"> popup will be open for sharing the document using this option</w:t>
      </w:r>
    </w:p>
    <w:p w14:paraId="6D26E30C" w14:textId="659997B3" w:rsidR="00C20793" w:rsidRDefault="00C20793" w:rsidP="0088376A">
      <w:pPr>
        <w:pStyle w:val="ListParagraph"/>
        <w:numPr>
          <w:ilvl w:val="1"/>
          <w:numId w:val="242"/>
        </w:numPr>
        <w:spacing w:before="100" w:beforeAutospacing="1" w:after="100" w:afterAutospacing="1" w:line="240" w:lineRule="auto"/>
        <w:rPr>
          <w:rFonts w:ascii="Segoe UI" w:hAnsi="Segoe UI" w:cs="Segoe UI"/>
          <w:sz w:val="20"/>
        </w:rPr>
      </w:pPr>
      <w:r>
        <w:rPr>
          <w:rFonts w:ascii="Segoe UI" w:hAnsi="Segoe UI" w:cs="Segoe UI"/>
          <w:sz w:val="20"/>
        </w:rPr>
        <w:t>Check out</w:t>
      </w:r>
    </w:p>
    <w:p w14:paraId="58F7D579" w14:textId="249612C2" w:rsidR="000677E2" w:rsidRDefault="000677E2" w:rsidP="0088376A">
      <w:pPr>
        <w:pStyle w:val="ListParagraph"/>
        <w:spacing w:before="100" w:beforeAutospacing="1" w:after="100" w:afterAutospacing="1" w:line="240" w:lineRule="auto"/>
        <w:ind w:left="1800"/>
        <w:rPr>
          <w:rFonts w:ascii="Segoe UI" w:hAnsi="Segoe UI" w:cs="Segoe UI"/>
          <w:sz w:val="20"/>
        </w:rPr>
      </w:pPr>
      <w:r>
        <w:rPr>
          <w:rFonts w:ascii="Segoe UI" w:hAnsi="Segoe UI" w:cs="Segoe UI"/>
          <w:sz w:val="20"/>
        </w:rPr>
        <w:t>User can check out the document from SharePoint</w:t>
      </w:r>
    </w:p>
    <w:p w14:paraId="07E13421" w14:textId="505D9354" w:rsidR="00C20793" w:rsidRDefault="00C20793" w:rsidP="0088376A">
      <w:pPr>
        <w:pStyle w:val="ListParagraph"/>
        <w:numPr>
          <w:ilvl w:val="1"/>
          <w:numId w:val="242"/>
        </w:numPr>
        <w:spacing w:before="100" w:beforeAutospacing="1" w:after="100" w:afterAutospacing="1" w:line="240" w:lineRule="auto"/>
        <w:rPr>
          <w:rFonts w:ascii="Segoe UI" w:hAnsi="Segoe UI" w:cs="Segoe UI"/>
          <w:sz w:val="20"/>
        </w:rPr>
      </w:pPr>
      <w:r>
        <w:rPr>
          <w:rFonts w:ascii="Segoe UI" w:hAnsi="Segoe UI" w:cs="Segoe UI"/>
          <w:sz w:val="20"/>
        </w:rPr>
        <w:t>Check in</w:t>
      </w:r>
    </w:p>
    <w:p w14:paraId="4DBC41D0" w14:textId="6C04E7C2" w:rsidR="000677E2" w:rsidRDefault="000677E2" w:rsidP="0088376A">
      <w:pPr>
        <w:pStyle w:val="ListParagraph"/>
        <w:spacing w:before="100" w:beforeAutospacing="1" w:after="100" w:afterAutospacing="1" w:line="240" w:lineRule="auto"/>
        <w:ind w:left="1800"/>
        <w:rPr>
          <w:rFonts w:ascii="Segoe UI" w:hAnsi="Segoe UI" w:cs="Segoe UI"/>
          <w:sz w:val="20"/>
        </w:rPr>
      </w:pPr>
      <w:r>
        <w:rPr>
          <w:rFonts w:ascii="Segoe UI" w:hAnsi="Segoe UI" w:cs="Segoe UI"/>
          <w:sz w:val="20"/>
        </w:rPr>
        <w:t>User can check in the document to SharePoint</w:t>
      </w:r>
    </w:p>
    <w:p w14:paraId="5A64276E" w14:textId="60DC6FAA" w:rsidR="00FD6695" w:rsidRPr="004857AB" w:rsidRDefault="00FD6695" w:rsidP="0088376A">
      <w:pPr>
        <w:pStyle w:val="ListParagraph"/>
        <w:numPr>
          <w:ilvl w:val="1"/>
          <w:numId w:val="242"/>
        </w:numPr>
        <w:spacing w:before="100" w:beforeAutospacing="1" w:after="100" w:afterAutospacing="1" w:line="240" w:lineRule="auto"/>
        <w:rPr>
          <w:rFonts w:ascii="Segoe UI" w:hAnsi="Segoe UI" w:cs="Segoe UI"/>
          <w:sz w:val="20"/>
        </w:rPr>
      </w:pPr>
      <w:r w:rsidRPr="004857AB">
        <w:rPr>
          <w:rFonts w:ascii="Segoe UI" w:hAnsi="Segoe UI" w:cs="Segoe UI"/>
          <w:sz w:val="20"/>
        </w:rPr>
        <w:t>Send link</w:t>
      </w:r>
    </w:p>
    <w:p w14:paraId="79671935" w14:textId="1F1F3BF6" w:rsidR="007C40C0" w:rsidRPr="0088376A" w:rsidRDefault="0093448E" w:rsidP="0088376A">
      <w:pPr>
        <w:pStyle w:val="ListParagraph"/>
        <w:spacing w:before="100" w:beforeAutospacing="1" w:after="100" w:afterAutospacing="1" w:line="240" w:lineRule="auto"/>
        <w:ind w:left="1800"/>
        <w:rPr>
          <w:rFonts w:ascii="Segoe UI" w:hAnsi="Segoe UI" w:cs="Segoe UI"/>
          <w:sz w:val="20"/>
        </w:rPr>
      </w:pPr>
      <w:r>
        <w:rPr>
          <w:rFonts w:ascii="Segoe UI" w:hAnsi="Segoe UI" w:cs="Segoe UI"/>
          <w:sz w:val="20"/>
        </w:rPr>
        <w:lastRenderedPageBreak/>
        <w:t>An email will be opened with document link as the body of email</w:t>
      </w:r>
    </w:p>
    <w:p w14:paraId="03B4A673" w14:textId="77777777" w:rsidR="00FD6695" w:rsidRPr="004857AB" w:rsidRDefault="00FD6695" w:rsidP="0088376A">
      <w:pPr>
        <w:pStyle w:val="ListParagraph"/>
        <w:numPr>
          <w:ilvl w:val="1"/>
          <w:numId w:val="242"/>
        </w:numPr>
        <w:spacing w:before="100" w:beforeAutospacing="1" w:after="100" w:afterAutospacing="1" w:line="240" w:lineRule="auto"/>
        <w:rPr>
          <w:rFonts w:ascii="Segoe UI" w:hAnsi="Segoe UI" w:cs="Segoe UI"/>
          <w:sz w:val="20"/>
        </w:rPr>
      </w:pPr>
      <w:r w:rsidRPr="004857AB">
        <w:rPr>
          <w:rFonts w:ascii="Segoe UI" w:hAnsi="Segoe UI" w:cs="Segoe UI"/>
          <w:sz w:val="20"/>
        </w:rPr>
        <w:t>One Drive</w:t>
      </w:r>
    </w:p>
    <w:p w14:paraId="0D49A08C" w14:textId="1CA12AA4" w:rsidR="00FD6695" w:rsidRPr="0088376A" w:rsidRDefault="00FD6695" w:rsidP="0088376A">
      <w:pPr>
        <w:pStyle w:val="ListParagraph"/>
        <w:spacing w:before="100" w:beforeAutospacing="1" w:after="100" w:afterAutospacing="1" w:line="240" w:lineRule="auto"/>
        <w:ind w:left="1800"/>
        <w:rPr>
          <w:rFonts w:ascii="Segoe UI" w:hAnsi="Segoe UI" w:cs="Segoe UI"/>
          <w:sz w:val="20"/>
        </w:rPr>
      </w:pPr>
      <w:r w:rsidRPr="004857AB">
        <w:rPr>
          <w:rFonts w:ascii="Segoe UI" w:hAnsi="Segoe UI" w:cs="Segoe UI"/>
          <w:sz w:val="20"/>
        </w:rPr>
        <w:t>Using this option</w:t>
      </w:r>
      <w:r w:rsidR="007C40C0" w:rsidRPr="004857AB">
        <w:rPr>
          <w:rFonts w:ascii="Segoe UI" w:hAnsi="Segoe UI" w:cs="Segoe UI"/>
          <w:sz w:val="20"/>
        </w:rPr>
        <w:t xml:space="preserve"> user can send </w:t>
      </w:r>
      <w:r w:rsidR="00871ADD">
        <w:rPr>
          <w:rFonts w:ascii="Segoe UI" w:hAnsi="Segoe UI" w:cs="Segoe UI"/>
          <w:sz w:val="20"/>
        </w:rPr>
        <w:t>current</w:t>
      </w:r>
      <w:r w:rsidR="007C40C0" w:rsidRPr="004857AB">
        <w:rPr>
          <w:rFonts w:ascii="Segoe UI" w:hAnsi="Segoe UI" w:cs="Segoe UI"/>
          <w:sz w:val="20"/>
        </w:rPr>
        <w:t xml:space="preserve"> document to OneDrive </w:t>
      </w:r>
      <w:r w:rsidRPr="004857AB">
        <w:rPr>
          <w:rFonts w:ascii="Segoe UI" w:hAnsi="Segoe UI" w:cs="Segoe UI"/>
          <w:sz w:val="20"/>
        </w:rPr>
        <w:t xml:space="preserve"> </w:t>
      </w:r>
    </w:p>
    <w:p w14:paraId="36EE8405" w14:textId="49723D9F" w:rsidR="00FD6695" w:rsidRPr="004857AB" w:rsidRDefault="00FD6695" w:rsidP="0088376A">
      <w:pPr>
        <w:pStyle w:val="ListParagraph"/>
        <w:numPr>
          <w:ilvl w:val="1"/>
          <w:numId w:val="242"/>
        </w:numPr>
        <w:spacing w:before="100" w:beforeAutospacing="1" w:after="100" w:afterAutospacing="1" w:line="240" w:lineRule="auto"/>
        <w:rPr>
          <w:rFonts w:ascii="Segoe UI" w:hAnsi="Segoe UI" w:cs="Segoe UI"/>
          <w:sz w:val="20"/>
        </w:rPr>
      </w:pPr>
      <w:r w:rsidRPr="004857AB">
        <w:rPr>
          <w:rFonts w:ascii="Segoe UI" w:hAnsi="Segoe UI" w:cs="Segoe UI"/>
          <w:sz w:val="20"/>
        </w:rPr>
        <w:t>Pin</w:t>
      </w:r>
      <w:r w:rsidR="007C40C0" w:rsidRPr="004857AB">
        <w:rPr>
          <w:rFonts w:ascii="Segoe UI" w:hAnsi="Segoe UI" w:cs="Segoe UI"/>
          <w:sz w:val="20"/>
        </w:rPr>
        <w:t>/Unpin</w:t>
      </w:r>
    </w:p>
    <w:p w14:paraId="06A0E0C4" w14:textId="46B47C57" w:rsidR="0054636E" w:rsidRDefault="007C40C0" w:rsidP="0088376A">
      <w:pPr>
        <w:pStyle w:val="ListParagraph"/>
        <w:spacing w:before="100" w:beforeAutospacing="1" w:after="100" w:afterAutospacing="1" w:line="240" w:lineRule="auto"/>
        <w:ind w:left="1800"/>
        <w:rPr>
          <w:rFonts w:ascii="Segoe UI" w:hAnsi="Segoe UI" w:cs="Segoe UI"/>
          <w:sz w:val="20"/>
        </w:rPr>
      </w:pPr>
      <w:r w:rsidRPr="004857AB">
        <w:rPr>
          <w:rFonts w:ascii="Segoe UI" w:hAnsi="Segoe UI" w:cs="Segoe UI"/>
          <w:sz w:val="20"/>
        </w:rPr>
        <w:t>User can pin/unpin the document using this option</w:t>
      </w:r>
    </w:p>
    <w:p w14:paraId="59C131FA" w14:textId="77777777" w:rsidR="004D19E5" w:rsidRDefault="004D19E5" w:rsidP="0088376A">
      <w:pPr>
        <w:pStyle w:val="ListParagraph"/>
        <w:spacing w:before="100" w:beforeAutospacing="1" w:after="100" w:afterAutospacing="1" w:line="240" w:lineRule="auto"/>
        <w:ind w:left="1080"/>
        <w:rPr>
          <w:rFonts w:ascii="Segoe UI" w:hAnsi="Segoe UI" w:cs="Segoe UI"/>
          <w:b/>
          <w:sz w:val="20"/>
        </w:rPr>
      </w:pPr>
    </w:p>
    <w:p w14:paraId="057EC14F" w14:textId="63128D3C" w:rsidR="004D19E5" w:rsidRDefault="004D19E5" w:rsidP="0088376A">
      <w:pPr>
        <w:pStyle w:val="ListParagraph"/>
        <w:numPr>
          <w:ilvl w:val="0"/>
          <w:numId w:val="242"/>
        </w:numPr>
        <w:spacing w:before="100" w:beforeAutospacing="1" w:after="100" w:afterAutospacing="1" w:line="240" w:lineRule="auto"/>
        <w:rPr>
          <w:rFonts w:ascii="Segoe UI" w:hAnsi="Segoe UI" w:cs="Segoe UI"/>
          <w:b/>
          <w:sz w:val="20"/>
        </w:rPr>
      </w:pPr>
      <w:r>
        <w:rPr>
          <w:rFonts w:ascii="Segoe UI" w:hAnsi="Segoe UI" w:cs="Segoe UI"/>
          <w:b/>
          <w:sz w:val="20"/>
        </w:rPr>
        <w:t>Footer</w:t>
      </w:r>
    </w:p>
    <w:p w14:paraId="47266C5D" w14:textId="5BB97978" w:rsidR="003F40BD" w:rsidRDefault="003F40BD" w:rsidP="0088376A">
      <w:pPr>
        <w:pStyle w:val="ListParagraph"/>
        <w:spacing w:before="100" w:beforeAutospacing="1" w:after="100" w:afterAutospacing="1" w:line="240" w:lineRule="auto"/>
        <w:ind w:left="1080"/>
        <w:rPr>
          <w:rFonts w:ascii="Segoe UI" w:hAnsi="Segoe UI" w:cs="Segoe UI"/>
          <w:sz w:val="20"/>
        </w:rPr>
      </w:pPr>
      <w:r>
        <w:rPr>
          <w:rFonts w:ascii="Segoe UI" w:hAnsi="Segoe UI" w:cs="Segoe UI"/>
          <w:sz w:val="20"/>
        </w:rPr>
        <w:t>Following link</w:t>
      </w:r>
      <w:r w:rsidR="004A6A00">
        <w:rPr>
          <w:rFonts w:ascii="Segoe UI" w:hAnsi="Segoe UI" w:cs="Segoe UI"/>
          <w:sz w:val="20"/>
        </w:rPr>
        <w:t>s</w:t>
      </w:r>
      <w:r>
        <w:rPr>
          <w:rFonts w:ascii="Segoe UI" w:hAnsi="Segoe UI" w:cs="Segoe UI"/>
          <w:sz w:val="20"/>
        </w:rPr>
        <w:t xml:space="preserve"> will be </w:t>
      </w:r>
      <w:r w:rsidR="004A6A00">
        <w:rPr>
          <w:rFonts w:ascii="Segoe UI" w:hAnsi="Segoe UI" w:cs="Segoe UI"/>
          <w:sz w:val="20"/>
        </w:rPr>
        <w:t>available on</w:t>
      </w:r>
      <w:r>
        <w:rPr>
          <w:rFonts w:ascii="Segoe UI" w:hAnsi="Segoe UI" w:cs="Segoe UI"/>
          <w:sz w:val="20"/>
        </w:rPr>
        <w:t xml:space="preserve"> footer</w:t>
      </w:r>
    </w:p>
    <w:p w14:paraId="609BAE96" w14:textId="77777777" w:rsidR="004A6A00" w:rsidRPr="0088376A" w:rsidRDefault="003F40BD" w:rsidP="0088376A">
      <w:pPr>
        <w:pStyle w:val="ListParagraph"/>
        <w:numPr>
          <w:ilvl w:val="0"/>
          <w:numId w:val="290"/>
        </w:numPr>
        <w:spacing w:before="100" w:beforeAutospacing="1" w:after="100" w:afterAutospacing="1" w:line="240" w:lineRule="auto"/>
        <w:rPr>
          <w:rFonts w:ascii="Segoe UI" w:hAnsi="Segoe UI" w:cs="Segoe UI"/>
          <w:sz w:val="20"/>
        </w:rPr>
      </w:pPr>
      <w:r w:rsidRPr="0088376A">
        <w:t>Feedback &amp; Support</w:t>
      </w:r>
      <w:r w:rsidRPr="0088376A">
        <w:rPr>
          <w:rFonts w:ascii="Segoe UI" w:hAnsi="Segoe UI" w:cs="Segoe UI"/>
          <w:sz w:val="20"/>
        </w:rPr>
        <w:t xml:space="preserve">: </w:t>
      </w:r>
    </w:p>
    <w:p w14:paraId="2818136A" w14:textId="50F78EF8" w:rsidR="003F40BD" w:rsidRPr="0088376A" w:rsidRDefault="004A6A00" w:rsidP="0088376A">
      <w:pPr>
        <w:pStyle w:val="ListParagraph"/>
        <w:spacing w:before="100" w:beforeAutospacing="1" w:after="100" w:afterAutospacing="1" w:line="240" w:lineRule="auto"/>
        <w:ind w:left="1800"/>
        <w:rPr>
          <w:rFonts w:ascii="Segoe UI" w:hAnsi="Segoe UI" w:cs="Segoe UI"/>
          <w:sz w:val="20"/>
        </w:rPr>
      </w:pPr>
      <w:r w:rsidRPr="0088376A">
        <w:rPr>
          <w:rFonts w:ascii="Segoe UI" w:hAnsi="Segoe UI" w:cs="Segoe UI"/>
          <w:sz w:val="20"/>
        </w:rPr>
        <w:t xml:space="preserve">An email will be opened with </w:t>
      </w:r>
      <w:proofErr w:type="gramStart"/>
      <w:r w:rsidRPr="0088376A">
        <w:rPr>
          <w:rFonts w:ascii="Segoe UI" w:hAnsi="Segoe UI" w:cs="Segoe UI"/>
          <w:sz w:val="20"/>
        </w:rPr>
        <w:t>To</w:t>
      </w:r>
      <w:proofErr w:type="gramEnd"/>
      <w:r w:rsidRPr="0088376A">
        <w:rPr>
          <w:rFonts w:ascii="Segoe UI" w:hAnsi="Segoe UI" w:cs="Segoe UI"/>
          <w:sz w:val="20"/>
        </w:rPr>
        <w:t xml:space="preserve"> address present</w:t>
      </w:r>
    </w:p>
    <w:p w14:paraId="54B0872A" w14:textId="77777777" w:rsidR="004A6A00" w:rsidRPr="0088376A" w:rsidRDefault="003F40BD" w:rsidP="0088376A">
      <w:pPr>
        <w:pStyle w:val="ListParagraph"/>
        <w:numPr>
          <w:ilvl w:val="0"/>
          <w:numId w:val="290"/>
        </w:numPr>
        <w:spacing w:before="100" w:beforeAutospacing="1" w:after="100" w:afterAutospacing="1" w:line="240" w:lineRule="auto"/>
        <w:rPr>
          <w:rFonts w:ascii="Segoe UI" w:hAnsi="Segoe UI" w:cs="Segoe UI"/>
          <w:sz w:val="20"/>
        </w:rPr>
      </w:pPr>
      <w:r w:rsidRPr="0088376A">
        <w:t>Privacy &amp; Cookies</w:t>
      </w:r>
      <w:r w:rsidR="004A6A00" w:rsidRPr="0088376A">
        <w:rPr>
          <w:rFonts w:ascii="Segoe UI" w:hAnsi="Segoe UI" w:cs="Segoe UI"/>
          <w:sz w:val="20"/>
        </w:rPr>
        <w:t xml:space="preserve">: </w:t>
      </w:r>
    </w:p>
    <w:p w14:paraId="7F3D05A7" w14:textId="133E47A1" w:rsidR="004A6A00" w:rsidRPr="0088376A" w:rsidRDefault="004A6A00" w:rsidP="0088376A">
      <w:pPr>
        <w:pStyle w:val="ListParagraph"/>
        <w:spacing w:before="100" w:beforeAutospacing="1" w:after="100" w:afterAutospacing="1" w:line="240" w:lineRule="auto"/>
        <w:ind w:left="1800"/>
        <w:rPr>
          <w:rFonts w:ascii="Segoe UI" w:hAnsi="Segoe UI" w:cs="Segoe UI"/>
          <w:sz w:val="20"/>
        </w:rPr>
      </w:pPr>
      <w:r w:rsidRPr="0088376A">
        <w:rPr>
          <w:rFonts w:ascii="Segoe UI" w:hAnsi="Segoe UI" w:cs="Segoe UI"/>
          <w:sz w:val="20"/>
        </w:rPr>
        <w:t>New tab/window will be opened for privacy statement</w:t>
      </w:r>
    </w:p>
    <w:p w14:paraId="574E9825" w14:textId="77777777" w:rsidR="004A6A00" w:rsidRPr="0088376A" w:rsidRDefault="003F40BD" w:rsidP="0088376A">
      <w:pPr>
        <w:pStyle w:val="ListParagraph"/>
        <w:numPr>
          <w:ilvl w:val="0"/>
          <w:numId w:val="290"/>
        </w:numPr>
        <w:spacing w:before="100" w:beforeAutospacing="1" w:after="100" w:afterAutospacing="1" w:line="240" w:lineRule="auto"/>
        <w:rPr>
          <w:rFonts w:ascii="Segoe UI" w:hAnsi="Segoe UI" w:cs="Segoe UI"/>
          <w:sz w:val="20"/>
        </w:rPr>
      </w:pPr>
      <w:r w:rsidRPr="0088376A">
        <w:t>Terms of Use</w:t>
      </w:r>
      <w:r w:rsidR="004A6A00" w:rsidRPr="0088376A">
        <w:rPr>
          <w:rFonts w:ascii="Segoe UI" w:hAnsi="Segoe UI" w:cs="Segoe UI"/>
          <w:sz w:val="20"/>
        </w:rPr>
        <w:t xml:space="preserve">: </w:t>
      </w:r>
    </w:p>
    <w:p w14:paraId="76F90C9E" w14:textId="7D2FA72B" w:rsidR="003F40BD" w:rsidRPr="0088376A" w:rsidRDefault="004A6A00" w:rsidP="0088376A">
      <w:pPr>
        <w:pStyle w:val="ListParagraph"/>
        <w:spacing w:before="100" w:beforeAutospacing="1" w:after="100" w:afterAutospacing="1" w:line="240" w:lineRule="auto"/>
        <w:ind w:left="1800"/>
        <w:rPr>
          <w:rFonts w:ascii="Segoe UI" w:hAnsi="Segoe UI" w:cs="Segoe UI"/>
          <w:sz w:val="20"/>
        </w:rPr>
      </w:pPr>
      <w:r w:rsidRPr="0088376A">
        <w:rPr>
          <w:rFonts w:ascii="Segoe UI" w:hAnsi="Segoe UI" w:cs="Segoe UI"/>
          <w:sz w:val="20"/>
        </w:rPr>
        <w:t>New tab/window will be opened for copyright statement</w:t>
      </w:r>
    </w:p>
    <w:p w14:paraId="282D13C2" w14:textId="77777777" w:rsidR="004A6A00" w:rsidRPr="0088376A" w:rsidRDefault="004A6A00" w:rsidP="0088376A">
      <w:pPr>
        <w:pStyle w:val="ListParagraph"/>
        <w:numPr>
          <w:ilvl w:val="0"/>
          <w:numId w:val="290"/>
        </w:numPr>
        <w:spacing w:before="100" w:beforeAutospacing="1" w:after="100" w:afterAutospacing="1" w:line="240" w:lineRule="auto"/>
        <w:rPr>
          <w:rFonts w:ascii="Segoe UI" w:hAnsi="Segoe UI" w:cs="Segoe UI"/>
          <w:sz w:val="20"/>
        </w:rPr>
      </w:pPr>
      <w:r w:rsidRPr="0088376A">
        <w:rPr>
          <w:rFonts w:ascii="Segoe UI" w:hAnsi="Segoe UI" w:cs="Segoe UI"/>
          <w:sz w:val="20"/>
        </w:rPr>
        <w:t xml:space="preserve">Microsoft logo: </w:t>
      </w:r>
    </w:p>
    <w:p w14:paraId="034EEAB5" w14:textId="645BCC1F" w:rsidR="004A6A00" w:rsidRPr="0088376A" w:rsidRDefault="004A6A00" w:rsidP="0088376A">
      <w:pPr>
        <w:pStyle w:val="ListParagraph"/>
        <w:spacing w:before="100" w:beforeAutospacing="1" w:after="100" w:afterAutospacing="1" w:line="240" w:lineRule="auto"/>
        <w:ind w:left="1800"/>
        <w:rPr>
          <w:rFonts w:ascii="Segoe UI" w:hAnsi="Segoe UI" w:cs="Segoe UI"/>
          <w:sz w:val="20"/>
        </w:rPr>
      </w:pPr>
      <w:r w:rsidRPr="0088376A">
        <w:rPr>
          <w:rFonts w:ascii="Segoe UI" w:hAnsi="Segoe UI" w:cs="Segoe UI"/>
          <w:sz w:val="20"/>
        </w:rPr>
        <w:t>New tab/window will be opened for Microsoft home page</w:t>
      </w:r>
    </w:p>
    <w:p w14:paraId="6950AC9E" w14:textId="7EB3B4E0" w:rsidR="0088054F" w:rsidRPr="00C54284" w:rsidRDefault="00BD5220" w:rsidP="0088376A">
      <w:pPr>
        <w:pStyle w:val="Heading30"/>
        <w:numPr>
          <w:ilvl w:val="2"/>
          <w:numId w:val="283"/>
        </w:numPr>
        <w:rPr>
          <w:rFonts w:ascii="Segoe UI" w:hAnsi="Segoe UI" w:cs="Segoe UI"/>
          <w:b w:val="0"/>
          <w:sz w:val="28"/>
        </w:rPr>
      </w:pPr>
      <w:bookmarkStart w:id="366" w:name="_Toc426022670"/>
      <w:r w:rsidRPr="00C54284">
        <w:rPr>
          <w:rFonts w:ascii="Segoe UI" w:hAnsi="Segoe UI" w:cs="Segoe UI"/>
          <w:b w:val="0"/>
          <w:sz w:val="28"/>
        </w:rPr>
        <w:t>Edit Matter</w:t>
      </w:r>
      <w:bookmarkEnd w:id="366"/>
    </w:p>
    <w:p w14:paraId="6453D57D" w14:textId="2989FA77" w:rsidR="0088054F" w:rsidRPr="00C54284" w:rsidRDefault="0088054F">
      <w:pPr>
        <w:pStyle w:val="ListParagraph"/>
        <w:numPr>
          <w:ilvl w:val="0"/>
          <w:numId w:val="210"/>
        </w:numPr>
        <w:spacing w:after="160" w:line="259" w:lineRule="auto"/>
        <w:rPr>
          <w:rFonts w:ascii="Segoe UI" w:hAnsi="Segoe UI" w:cs="Segoe UI"/>
          <w:b/>
          <w:sz w:val="20"/>
          <w:szCs w:val="20"/>
        </w:rPr>
      </w:pPr>
      <w:r w:rsidRPr="00C54284">
        <w:rPr>
          <w:rFonts w:ascii="Segoe UI" w:hAnsi="Segoe UI" w:cs="Segoe UI"/>
          <w:b/>
          <w:sz w:val="20"/>
          <w:szCs w:val="20"/>
        </w:rPr>
        <w:t>On Page load</w:t>
      </w:r>
    </w:p>
    <w:p w14:paraId="0C75B927" w14:textId="1327A8D1" w:rsidR="00260152" w:rsidRPr="00C54284" w:rsidRDefault="0088054F" w:rsidP="00B01BF0">
      <w:pPr>
        <w:pStyle w:val="ListParagraph"/>
        <w:spacing w:after="160" w:line="259" w:lineRule="auto"/>
        <w:ind w:left="1080"/>
        <w:rPr>
          <w:rFonts w:ascii="Segoe UI" w:hAnsi="Segoe UI" w:cs="Segoe UI"/>
          <w:sz w:val="20"/>
          <w:szCs w:val="20"/>
        </w:rPr>
      </w:pPr>
      <w:r w:rsidRPr="00C54284">
        <w:rPr>
          <w:rFonts w:ascii="Segoe UI" w:hAnsi="Segoe UI" w:cs="Segoe UI"/>
          <w:sz w:val="20"/>
          <w:szCs w:val="20"/>
        </w:rPr>
        <w:t>O</w:t>
      </w:r>
      <w:r w:rsidR="00260152" w:rsidRPr="00C54284">
        <w:rPr>
          <w:rFonts w:ascii="Segoe UI" w:hAnsi="Segoe UI" w:cs="Segoe UI"/>
          <w:sz w:val="20"/>
          <w:szCs w:val="20"/>
        </w:rPr>
        <w:t>n navigating</w:t>
      </w:r>
      <w:r w:rsidRPr="00C54284">
        <w:rPr>
          <w:rFonts w:ascii="Segoe UI" w:hAnsi="Segoe UI" w:cs="Segoe UI"/>
          <w:sz w:val="20"/>
          <w:szCs w:val="20"/>
        </w:rPr>
        <w:t xml:space="preserve"> to matter landing page </w:t>
      </w:r>
      <w:r w:rsidR="00260152" w:rsidRPr="00C54284">
        <w:rPr>
          <w:rFonts w:ascii="Segoe UI" w:hAnsi="Segoe UI" w:cs="Segoe UI"/>
          <w:sz w:val="20"/>
          <w:szCs w:val="20"/>
        </w:rPr>
        <w:t>a check is made to see if user be</w:t>
      </w:r>
      <w:r w:rsidR="00BD5220" w:rsidRPr="00C54284">
        <w:rPr>
          <w:rFonts w:ascii="Segoe UI" w:hAnsi="Segoe UI" w:cs="Segoe UI"/>
          <w:sz w:val="20"/>
          <w:szCs w:val="20"/>
        </w:rPr>
        <w:t xml:space="preserve">longs to ‘Matter Provision Users’ SharePoint group </w:t>
      </w:r>
      <w:r w:rsidR="00260152" w:rsidRPr="00C54284">
        <w:rPr>
          <w:rFonts w:ascii="Segoe UI" w:hAnsi="Segoe UI" w:cs="Segoe UI"/>
          <w:sz w:val="20"/>
          <w:szCs w:val="20"/>
        </w:rPr>
        <w:t xml:space="preserve">and user have </w:t>
      </w:r>
      <w:r w:rsidR="00A7043D" w:rsidRPr="00C54284">
        <w:rPr>
          <w:rFonts w:ascii="Segoe UI" w:hAnsi="Segoe UI" w:cs="Segoe UI"/>
          <w:sz w:val="20"/>
          <w:szCs w:val="20"/>
        </w:rPr>
        <w:t>‘Full control’ on matter library</w:t>
      </w:r>
      <w:r w:rsidR="00BD5220" w:rsidRPr="00C54284">
        <w:rPr>
          <w:rFonts w:ascii="Segoe UI" w:hAnsi="Segoe UI" w:cs="Segoe UI"/>
          <w:sz w:val="20"/>
          <w:szCs w:val="20"/>
        </w:rPr>
        <w:t>,</w:t>
      </w:r>
      <w:r w:rsidR="00260152" w:rsidRPr="00C54284">
        <w:rPr>
          <w:rFonts w:ascii="Segoe UI" w:hAnsi="Segoe UI" w:cs="Segoe UI"/>
          <w:sz w:val="20"/>
          <w:szCs w:val="20"/>
        </w:rPr>
        <w:t xml:space="preserve"> if user belong</w:t>
      </w:r>
      <w:r w:rsidR="004F343B" w:rsidRPr="00C54284">
        <w:rPr>
          <w:rFonts w:ascii="Segoe UI" w:hAnsi="Segoe UI" w:cs="Segoe UI"/>
          <w:sz w:val="20"/>
          <w:szCs w:val="20"/>
        </w:rPr>
        <w:t>s</w:t>
      </w:r>
      <w:r w:rsidR="00260152" w:rsidRPr="00C54284">
        <w:rPr>
          <w:rFonts w:ascii="Segoe UI" w:hAnsi="Segoe UI" w:cs="Segoe UI"/>
          <w:sz w:val="20"/>
          <w:szCs w:val="20"/>
        </w:rPr>
        <w:t xml:space="preserve"> to </w:t>
      </w:r>
      <w:r w:rsidR="004F343B" w:rsidRPr="00C54284">
        <w:rPr>
          <w:rFonts w:ascii="Segoe UI" w:hAnsi="Segoe UI" w:cs="Segoe UI"/>
          <w:sz w:val="20"/>
          <w:szCs w:val="20"/>
        </w:rPr>
        <w:t xml:space="preserve">‘Matter Provision Users’ SharePoint group </w:t>
      </w:r>
      <w:r w:rsidR="00BD5220" w:rsidRPr="00C54284">
        <w:rPr>
          <w:rFonts w:ascii="Segoe UI" w:hAnsi="Segoe UI" w:cs="Segoe UI"/>
          <w:sz w:val="20"/>
          <w:szCs w:val="20"/>
        </w:rPr>
        <w:t>or</w:t>
      </w:r>
      <w:r w:rsidR="004F343B" w:rsidRPr="00C54284">
        <w:rPr>
          <w:rFonts w:ascii="Segoe UI" w:hAnsi="Segoe UI" w:cs="Segoe UI"/>
          <w:sz w:val="20"/>
          <w:szCs w:val="20"/>
        </w:rPr>
        <w:t xml:space="preserve"> user have</w:t>
      </w:r>
      <w:r w:rsidR="00260152" w:rsidRPr="00C54284">
        <w:rPr>
          <w:rFonts w:ascii="Segoe UI" w:hAnsi="Segoe UI" w:cs="Segoe UI"/>
          <w:sz w:val="20"/>
          <w:szCs w:val="20"/>
        </w:rPr>
        <w:t xml:space="preserve"> </w:t>
      </w:r>
      <w:r w:rsidR="00A7043D" w:rsidRPr="00C54284">
        <w:rPr>
          <w:rFonts w:ascii="Segoe UI" w:hAnsi="Segoe UI" w:cs="Segoe UI"/>
          <w:sz w:val="20"/>
          <w:szCs w:val="20"/>
        </w:rPr>
        <w:t>‘Full control’ on document library</w:t>
      </w:r>
      <w:r w:rsidR="00260152" w:rsidRPr="00C54284">
        <w:rPr>
          <w:rFonts w:ascii="Segoe UI" w:hAnsi="Segoe UI" w:cs="Segoe UI"/>
          <w:sz w:val="20"/>
          <w:szCs w:val="20"/>
        </w:rPr>
        <w:t xml:space="preserve"> then user can see ‘Add Users’ and ‘Edit Users’ links</w:t>
      </w:r>
      <w:r w:rsidR="004F343B" w:rsidRPr="00C54284">
        <w:rPr>
          <w:rFonts w:ascii="Segoe UI" w:hAnsi="Segoe UI" w:cs="Segoe UI"/>
          <w:sz w:val="20"/>
          <w:szCs w:val="20"/>
        </w:rPr>
        <w:t>.</w:t>
      </w:r>
    </w:p>
    <w:p w14:paraId="61D73D33" w14:textId="40C25A7F" w:rsidR="00C540F7" w:rsidRPr="00C54284" w:rsidRDefault="00123876" w:rsidP="00B01BF0">
      <w:pPr>
        <w:pStyle w:val="ListParagraph"/>
        <w:spacing w:after="160" w:line="259" w:lineRule="auto"/>
        <w:ind w:left="1080"/>
        <w:rPr>
          <w:rFonts w:ascii="Segoe UI" w:hAnsi="Segoe UI" w:cs="Segoe UI"/>
          <w:sz w:val="20"/>
          <w:szCs w:val="20"/>
        </w:rPr>
      </w:pPr>
      <w:r w:rsidRPr="00C54284">
        <w:rPr>
          <w:rFonts w:ascii="Segoe UI" w:hAnsi="Segoe UI" w:cs="Segoe UI"/>
        </w:rPr>
        <w:object w:dxaOrig="4800" w:dyaOrig="7965" w14:anchorId="3AA75706">
          <v:shape id="_x0000_i1074" type="#_x0000_t75" style="width:237.75pt;height:402.75pt" o:ole="">
            <v:imagedata r:id="rId119" o:title=""/>
          </v:shape>
          <o:OLEObject Type="Embed" ProgID="Visio.Drawing.15" ShapeID="_x0000_i1074" DrawAspect="Content" ObjectID="_1509353834" r:id="rId120"/>
        </w:object>
      </w:r>
    </w:p>
    <w:p w14:paraId="3B6C7107" w14:textId="25D46FF1" w:rsidR="003519AC" w:rsidRPr="00C54284" w:rsidRDefault="003519AC" w:rsidP="003519AC">
      <w:pPr>
        <w:pStyle w:val="ListParagraph"/>
        <w:spacing w:after="160" w:line="259" w:lineRule="auto"/>
        <w:ind w:left="1080"/>
        <w:rPr>
          <w:rFonts w:ascii="Segoe UI" w:hAnsi="Segoe UI" w:cs="Segoe UI"/>
          <w:b/>
          <w:sz w:val="20"/>
          <w:szCs w:val="20"/>
        </w:rPr>
      </w:pPr>
    </w:p>
    <w:p w14:paraId="49B0FBD7" w14:textId="53172ED5" w:rsidR="0088054F" w:rsidRPr="00C54284" w:rsidRDefault="0088054F" w:rsidP="00B01BF0">
      <w:pPr>
        <w:pStyle w:val="ListParagraph"/>
        <w:spacing w:after="160" w:line="259" w:lineRule="auto"/>
        <w:ind w:left="1080"/>
        <w:rPr>
          <w:rFonts w:ascii="Segoe UI" w:hAnsi="Segoe UI" w:cs="Segoe UI"/>
          <w:sz w:val="20"/>
        </w:rPr>
      </w:pPr>
    </w:p>
    <w:p w14:paraId="28CF6F6D" w14:textId="58B776CB" w:rsidR="0088054F" w:rsidRPr="00C54284" w:rsidRDefault="0088054F" w:rsidP="00B01BF0">
      <w:pPr>
        <w:pStyle w:val="ListParagraph"/>
        <w:numPr>
          <w:ilvl w:val="0"/>
          <w:numId w:val="210"/>
        </w:numPr>
        <w:spacing w:after="160" w:line="259" w:lineRule="auto"/>
        <w:rPr>
          <w:rFonts w:ascii="Segoe UI" w:hAnsi="Segoe UI" w:cs="Segoe UI"/>
          <w:b/>
          <w:sz w:val="20"/>
          <w:szCs w:val="20"/>
        </w:rPr>
      </w:pPr>
      <w:r w:rsidRPr="00C54284">
        <w:rPr>
          <w:rFonts w:ascii="Segoe UI" w:hAnsi="Segoe UI" w:cs="Segoe UI"/>
          <w:b/>
          <w:sz w:val="20"/>
          <w:szCs w:val="20"/>
        </w:rPr>
        <w:t>On Add User click</w:t>
      </w:r>
    </w:p>
    <w:p w14:paraId="1EFB2BBA" w14:textId="72B1777C" w:rsidR="004F343B" w:rsidRPr="00C54284" w:rsidRDefault="00E60625" w:rsidP="00B01BF0">
      <w:pPr>
        <w:pStyle w:val="ListParagraph"/>
        <w:spacing w:after="160" w:line="259" w:lineRule="auto"/>
        <w:ind w:left="1080"/>
        <w:rPr>
          <w:rFonts w:ascii="Segoe UI" w:hAnsi="Segoe UI" w:cs="Segoe UI"/>
          <w:sz w:val="20"/>
          <w:szCs w:val="20"/>
        </w:rPr>
      </w:pPr>
      <w:r w:rsidRPr="00C54284">
        <w:rPr>
          <w:rFonts w:ascii="Segoe UI" w:hAnsi="Segoe UI" w:cs="Segoe UI"/>
          <w:sz w:val="20"/>
          <w:szCs w:val="20"/>
        </w:rPr>
        <w:t xml:space="preserve">On clicking ‘Add Users’ link, popup will appear with loading image and check is made to see if user belongs to </w:t>
      </w:r>
      <w:r w:rsidR="004F343B" w:rsidRPr="00C54284">
        <w:rPr>
          <w:rFonts w:ascii="Segoe UI" w:hAnsi="Segoe UI" w:cs="Segoe UI"/>
          <w:sz w:val="20"/>
          <w:szCs w:val="20"/>
        </w:rPr>
        <w:t xml:space="preserve">‘Matter Provision Users’ SharePoint group </w:t>
      </w:r>
      <w:r w:rsidRPr="00C54284">
        <w:rPr>
          <w:rFonts w:ascii="Segoe UI" w:hAnsi="Segoe UI" w:cs="Segoe UI"/>
          <w:sz w:val="20"/>
          <w:szCs w:val="20"/>
        </w:rPr>
        <w:t xml:space="preserve">and user have </w:t>
      </w:r>
      <w:r w:rsidR="00A16937" w:rsidRPr="00C54284">
        <w:rPr>
          <w:rFonts w:ascii="Segoe UI" w:hAnsi="Segoe UI" w:cs="Segoe UI"/>
          <w:sz w:val="20"/>
          <w:szCs w:val="20"/>
        </w:rPr>
        <w:t>‘Full Control’</w:t>
      </w:r>
      <w:r w:rsidRPr="00C54284">
        <w:rPr>
          <w:rFonts w:ascii="Segoe UI" w:hAnsi="Segoe UI" w:cs="Segoe UI"/>
          <w:sz w:val="20"/>
          <w:szCs w:val="20"/>
        </w:rPr>
        <w:t xml:space="preserve"> permission</w:t>
      </w:r>
      <w:r w:rsidR="00BD5220" w:rsidRPr="00C54284">
        <w:rPr>
          <w:rFonts w:ascii="Segoe UI" w:hAnsi="Segoe UI" w:cs="Segoe UI"/>
          <w:sz w:val="20"/>
          <w:szCs w:val="20"/>
        </w:rPr>
        <w:t xml:space="preserve"> to </w:t>
      </w:r>
      <w:r w:rsidR="00A16937" w:rsidRPr="00C54284">
        <w:rPr>
          <w:rFonts w:ascii="Segoe UI" w:hAnsi="Segoe UI" w:cs="Segoe UI"/>
          <w:sz w:val="20"/>
          <w:szCs w:val="20"/>
        </w:rPr>
        <w:t>ma</w:t>
      </w:r>
      <w:r w:rsidR="00E057D2">
        <w:rPr>
          <w:rFonts w:ascii="Segoe UI" w:hAnsi="Segoe UI" w:cs="Segoe UI"/>
          <w:sz w:val="20"/>
          <w:szCs w:val="20"/>
        </w:rPr>
        <w:t>t</w:t>
      </w:r>
      <w:r w:rsidR="00A16937" w:rsidRPr="00C54284">
        <w:rPr>
          <w:rFonts w:ascii="Segoe UI" w:hAnsi="Segoe UI" w:cs="Segoe UI"/>
          <w:sz w:val="20"/>
          <w:szCs w:val="20"/>
        </w:rPr>
        <w:t>ter</w:t>
      </w:r>
      <w:r w:rsidR="008264FD">
        <w:rPr>
          <w:rFonts w:ascii="Segoe UI" w:hAnsi="Segoe UI" w:cs="Segoe UI"/>
          <w:sz w:val="20"/>
          <w:szCs w:val="20"/>
        </w:rPr>
        <w:t>.</w:t>
      </w:r>
      <w:r w:rsidRPr="00C54284">
        <w:rPr>
          <w:rFonts w:ascii="Segoe UI" w:hAnsi="Segoe UI" w:cs="Segoe UI"/>
          <w:sz w:val="20"/>
          <w:szCs w:val="20"/>
        </w:rPr>
        <w:t xml:space="preserve"> </w:t>
      </w:r>
      <w:r w:rsidR="008264FD">
        <w:rPr>
          <w:rFonts w:ascii="Segoe UI" w:hAnsi="Segoe UI" w:cs="Segoe UI"/>
          <w:sz w:val="20"/>
          <w:szCs w:val="20"/>
        </w:rPr>
        <w:t>I</w:t>
      </w:r>
      <w:r w:rsidRPr="00C54284">
        <w:rPr>
          <w:rFonts w:ascii="Segoe UI" w:hAnsi="Segoe UI" w:cs="Segoe UI"/>
          <w:sz w:val="20"/>
          <w:szCs w:val="20"/>
        </w:rPr>
        <w:t>f user</w:t>
      </w:r>
      <w:r w:rsidR="008264FD">
        <w:rPr>
          <w:rFonts w:ascii="Segoe UI" w:hAnsi="Segoe UI" w:cs="Segoe UI"/>
          <w:sz w:val="20"/>
          <w:szCs w:val="20"/>
        </w:rPr>
        <w:t xml:space="preserve"> or security group (in case conflict check is</w:t>
      </w:r>
      <w:r w:rsidR="00497821">
        <w:rPr>
          <w:rFonts w:ascii="Segoe UI" w:hAnsi="Segoe UI" w:cs="Segoe UI"/>
          <w:sz w:val="20"/>
          <w:szCs w:val="20"/>
        </w:rPr>
        <w:t xml:space="preserve"> </w:t>
      </w:r>
      <w:r w:rsidR="008264FD">
        <w:rPr>
          <w:rFonts w:ascii="Segoe UI" w:hAnsi="Segoe UI" w:cs="Segoe UI"/>
          <w:sz w:val="20"/>
          <w:szCs w:val="20"/>
        </w:rPr>
        <w:t>n</w:t>
      </w:r>
      <w:r w:rsidR="00497821">
        <w:rPr>
          <w:rFonts w:ascii="Segoe UI" w:hAnsi="Segoe UI" w:cs="Segoe UI"/>
          <w:sz w:val="20"/>
          <w:szCs w:val="20"/>
        </w:rPr>
        <w:t>o</w:t>
      </w:r>
      <w:r w:rsidR="008264FD">
        <w:rPr>
          <w:rFonts w:ascii="Segoe UI" w:hAnsi="Segoe UI" w:cs="Segoe UI"/>
          <w:sz w:val="20"/>
          <w:szCs w:val="20"/>
        </w:rPr>
        <w:t>t conducted)</w:t>
      </w:r>
      <w:r w:rsidRPr="00C54284">
        <w:rPr>
          <w:rFonts w:ascii="Segoe UI" w:hAnsi="Segoe UI" w:cs="Segoe UI"/>
          <w:sz w:val="20"/>
          <w:szCs w:val="20"/>
        </w:rPr>
        <w:t xml:space="preserve"> doesn’t belong to </w:t>
      </w:r>
      <w:r w:rsidR="004F343B" w:rsidRPr="00C54284">
        <w:rPr>
          <w:rFonts w:ascii="Segoe UI" w:hAnsi="Segoe UI" w:cs="Segoe UI"/>
          <w:sz w:val="20"/>
          <w:szCs w:val="20"/>
        </w:rPr>
        <w:t>‘Matter Provision Users’</w:t>
      </w:r>
      <w:r w:rsidR="00E177EF">
        <w:rPr>
          <w:rFonts w:ascii="Segoe UI" w:hAnsi="Segoe UI" w:cs="Segoe UI"/>
          <w:sz w:val="20"/>
          <w:szCs w:val="20"/>
        </w:rPr>
        <w:t xml:space="preserve"> </w:t>
      </w:r>
      <w:r w:rsidR="004F343B" w:rsidRPr="00C54284">
        <w:rPr>
          <w:rFonts w:ascii="Segoe UI" w:hAnsi="Segoe UI" w:cs="Segoe UI"/>
          <w:sz w:val="20"/>
          <w:szCs w:val="20"/>
        </w:rPr>
        <w:t xml:space="preserve">SharePoint group </w:t>
      </w:r>
      <w:r w:rsidR="00BD5220" w:rsidRPr="00C54284">
        <w:rPr>
          <w:rFonts w:ascii="Segoe UI" w:hAnsi="Segoe UI" w:cs="Segoe UI"/>
          <w:sz w:val="20"/>
          <w:szCs w:val="20"/>
        </w:rPr>
        <w:t xml:space="preserve">or </w:t>
      </w:r>
      <w:r w:rsidRPr="00C54284">
        <w:rPr>
          <w:rFonts w:ascii="Segoe UI" w:hAnsi="Segoe UI" w:cs="Segoe UI"/>
          <w:sz w:val="20"/>
          <w:szCs w:val="20"/>
        </w:rPr>
        <w:t xml:space="preserve"> user</w:t>
      </w:r>
      <w:r w:rsidR="008264FD">
        <w:rPr>
          <w:rFonts w:ascii="Segoe UI" w:hAnsi="Segoe UI" w:cs="Segoe UI"/>
          <w:sz w:val="20"/>
          <w:szCs w:val="20"/>
        </w:rPr>
        <w:t xml:space="preserve"> or security group</w:t>
      </w:r>
      <w:r w:rsidRPr="00C54284">
        <w:rPr>
          <w:rFonts w:ascii="Segoe UI" w:hAnsi="Segoe UI" w:cs="Segoe UI"/>
          <w:sz w:val="20"/>
          <w:szCs w:val="20"/>
        </w:rPr>
        <w:t xml:space="preserve"> haven’t </w:t>
      </w:r>
      <w:r w:rsidR="00A16937" w:rsidRPr="00C54284">
        <w:rPr>
          <w:rFonts w:ascii="Segoe UI" w:hAnsi="Segoe UI" w:cs="Segoe UI"/>
          <w:sz w:val="20"/>
          <w:szCs w:val="20"/>
        </w:rPr>
        <w:t>‘Full control’</w:t>
      </w:r>
      <w:r w:rsidRPr="00C54284">
        <w:rPr>
          <w:rFonts w:ascii="Segoe UI" w:hAnsi="Segoe UI" w:cs="Segoe UI"/>
          <w:sz w:val="20"/>
          <w:szCs w:val="20"/>
        </w:rPr>
        <w:t xml:space="preserve"> permission</w:t>
      </w:r>
      <w:r w:rsidR="004F343B" w:rsidRPr="00C54284">
        <w:rPr>
          <w:rFonts w:ascii="Segoe UI" w:hAnsi="Segoe UI" w:cs="Segoe UI"/>
          <w:sz w:val="20"/>
          <w:szCs w:val="20"/>
        </w:rPr>
        <w:t xml:space="preserve"> </w:t>
      </w:r>
      <w:r w:rsidR="00A16937" w:rsidRPr="00C54284">
        <w:rPr>
          <w:rFonts w:ascii="Segoe UI" w:hAnsi="Segoe UI" w:cs="Segoe UI"/>
          <w:sz w:val="20"/>
          <w:szCs w:val="20"/>
        </w:rPr>
        <w:t>on matter then ‘Add user’ link will not appear</w:t>
      </w:r>
      <w:r w:rsidR="004F343B" w:rsidRPr="00C54284">
        <w:rPr>
          <w:rFonts w:ascii="Segoe UI" w:hAnsi="Segoe UI" w:cs="Segoe UI"/>
          <w:sz w:val="20"/>
          <w:szCs w:val="20"/>
        </w:rPr>
        <w:t>. After getting input parameter for UI check is made to see if input parameter is valid, if parameter is not valid then error will occur else it will generate client context, Assign permissions for input users</w:t>
      </w:r>
      <w:r w:rsidR="00E177EF">
        <w:rPr>
          <w:rFonts w:ascii="Segoe UI" w:hAnsi="Segoe UI" w:cs="Segoe UI"/>
          <w:sz w:val="20"/>
          <w:szCs w:val="20"/>
        </w:rPr>
        <w:t xml:space="preserve"> and security groups (in case conflict check is not conducted)</w:t>
      </w:r>
      <w:r w:rsidR="003519AC" w:rsidRPr="00C54284">
        <w:rPr>
          <w:rFonts w:ascii="Segoe UI" w:hAnsi="Segoe UI" w:cs="Segoe UI"/>
          <w:sz w:val="20"/>
          <w:szCs w:val="20"/>
        </w:rPr>
        <w:t xml:space="preserve"> on Matter library, OneNote library, Calendar list ,site pages</w:t>
      </w:r>
      <w:r w:rsidR="004F343B" w:rsidRPr="00C54284">
        <w:rPr>
          <w:rFonts w:ascii="Segoe UI" w:hAnsi="Segoe UI" w:cs="Segoe UI"/>
          <w:sz w:val="20"/>
          <w:szCs w:val="20"/>
        </w:rPr>
        <w:t xml:space="preserve"> and stamp property</w:t>
      </w:r>
      <w:r w:rsidR="003519AC" w:rsidRPr="00C54284">
        <w:rPr>
          <w:rFonts w:ascii="Segoe UI" w:hAnsi="Segoe UI" w:cs="Segoe UI"/>
          <w:sz w:val="20"/>
          <w:szCs w:val="20"/>
        </w:rPr>
        <w:t xml:space="preserve"> will</w:t>
      </w:r>
      <w:r w:rsidR="004F343B" w:rsidRPr="00C54284">
        <w:rPr>
          <w:rFonts w:ascii="Segoe UI" w:hAnsi="Segoe UI" w:cs="Segoe UI"/>
          <w:sz w:val="20"/>
          <w:szCs w:val="20"/>
        </w:rPr>
        <w:t xml:space="preserve"> update. If stamp property assign successfully then JSON object will be send to UI else remove all added new permissions and update stamp property to old property</w:t>
      </w:r>
      <w:r w:rsidR="003519AC" w:rsidRPr="00C54284">
        <w:rPr>
          <w:rFonts w:ascii="Segoe UI" w:hAnsi="Segoe UI" w:cs="Segoe UI"/>
          <w:sz w:val="20"/>
          <w:szCs w:val="20"/>
        </w:rPr>
        <w:t>.</w:t>
      </w:r>
    </w:p>
    <w:p w14:paraId="57609335" w14:textId="77777777" w:rsidR="004F343B" w:rsidRPr="00C54284" w:rsidRDefault="004F343B" w:rsidP="00B01BF0">
      <w:pPr>
        <w:pStyle w:val="ListParagraph"/>
        <w:spacing w:after="160" w:line="259" w:lineRule="auto"/>
        <w:ind w:left="1080"/>
        <w:rPr>
          <w:rFonts w:ascii="Segoe UI" w:hAnsi="Segoe UI" w:cs="Segoe UI"/>
          <w:sz w:val="20"/>
          <w:szCs w:val="20"/>
        </w:rPr>
      </w:pPr>
    </w:p>
    <w:p w14:paraId="2EFC4CB2" w14:textId="77777777" w:rsidR="004F343B" w:rsidRPr="00C54284" w:rsidRDefault="004F343B" w:rsidP="00B01BF0">
      <w:pPr>
        <w:pStyle w:val="ListParagraph"/>
        <w:spacing w:after="160" w:line="259" w:lineRule="auto"/>
        <w:ind w:left="1080"/>
        <w:rPr>
          <w:rFonts w:ascii="Segoe UI" w:hAnsi="Segoe UI" w:cs="Segoe UI"/>
          <w:sz w:val="20"/>
          <w:szCs w:val="20"/>
        </w:rPr>
      </w:pPr>
    </w:p>
    <w:p w14:paraId="16A8CC10" w14:textId="453B1510" w:rsidR="00E60625" w:rsidRPr="00C54284" w:rsidRDefault="00123876" w:rsidP="00B01BF0">
      <w:pPr>
        <w:pStyle w:val="ListParagraph"/>
        <w:spacing w:after="160" w:line="259" w:lineRule="auto"/>
        <w:ind w:left="1080"/>
        <w:rPr>
          <w:rFonts w:ascii="Segoe UI" w:hAnsi="Segoe UI" w:cs="Segoe UI"/>
          <w:b/>
        </w:rPr>
      </w:pPr>
      <w:r w:rsidRPr="00C54284">
        <w:rPr>
          <w:rFonts w:ascii="Segoe UI" w:hAnsi="Segoe UI" w:cs="Segoe UI"/>
        </w:rPr>
        <w:object w:dxaOrig="10966" w:dyaOrig="20221" w14:anchorId="5B12ACA5">
          <v:shape id="_x0000_i1075" type="#_x0000_t75" style="width:402.75pt;height:655.5pt" o:ole="">
            <v:imagedata r:id="rId121" o:title="" croptop="3711f" cropbottom="3788f"/>
          </v:shape>
          <o:OLEObject Type="Embed" ProgID="Visio.Drawing.15" ShapeID="_x0000_i1075" DrawAspect="Content" ObjectID="_1509353835" r:id="rId122"/>
        </w:object>
      </w:r>
    </w:p>
    <w:p w14:paraId="1FCCEEDF" w14:textId="0DAA01AD" w:rsidR="0088054F" w:rsidRPr="00C54284" w:rsidRDefault="0088054F" w:rsidP="00B01BF0">
      <w:pPr>
        <w:pStyle w:val="Body"/>
        <w:rPr>
          <w:rFonts w:ascii="Segoe UI" w:hAnsi="Segoe UI" w:cs="Segoe UI"/>
        </w:rPr>
      </w:pPr>
    </w:p>
    <w:p w14:paraId="1155277C" w14:textId="6EAB0D5D" w:rsidR="0088054F" w:rsidRPr="00C54284" w:rsidRDefault="0088054F" w:rsidP="00B01BF0">
      <w:pPr>
        <w:pStyle w:val="ListParagraph"/>
        <w:numPr>
          <w:ilvl w:val="0"/>
          <w:numId w:val="210"/>
        </w:numPr>
        <w:spacing w:after="160" w:line="259" w:lineRule="auto"/>
        <w:rPr>
          <w:rFonts w:ascii="Segoe UI" w:hAnsi="Segoe UI" w:cs="Segoe UI"/>
          <w:b/>
        </w:rPr>
      </w:pPr>
      <w:r w:rsidRPr="00C54284">
        <w:rPr>
          <w:rFonts w:ascii="Segoe UI" w:hAnsi="Segoe UI" w:cs="Segoe UI"/>
          <w:b/>
          <w:sz w:val="20"/>
          <w:szCs w:val="20"/>
        </w:rPr>
        <w:t>On Edit users click</w:t>
      </w:r>
    </w:p>
    <w:p w14:paraId="124056CF" w14:textId="136E5147" w:rsidR="003519AC" w:rsidRPr="00C54284" w:rsidRDefault="003519AC" w:rsidP="00B01BF0">
      <w:pPr>
        <w:pStyle w:val="ListParagraph"/>
        <w:spacing w:after="160" w:line="259" w:lineRule="auto"/>
        <w:ind w:left="1080"/>
        <w:rPr>
          <w:rFonts w:ascii="Segoe UI" w:hAnsi="Segoe UI" w:cs="Segoe UI"/>
          <w:sz w:val="20"/>
          <w:szCs w:val="20"/>
        </w:rPr>
      </w:pPr>
      <w:r w:rsidRPr="00C54284">
        <w:rPr>
          <w:rFonts w:ascii="Segoe UI" w:hAnsi="Segoe UI" w:cs="Segoe UI"/>
          <w:sz w:val="20"/>
          <w:szCs w:val="20"/>
        </w:rPr>
        <w:t>On clicking ‘Edit link, popup will appear with loading image and check is made to see if user</w:t>
      </w:r>
      <w:r w:rsidR="00403F94">
        <w:rPr>
          <w:rFonts w:ascii="Segoe UI" w:hAnsi="Segoe UI" w:cs="Segoe UI"/>
          <w:sz w:val="20"/>
          <w:szCs w:val="20"/>
        </w:rPr>
        <w:t xml:space="preserve"> or security group</w:t>
      </w:r>
      <w:r w:rsidRPr="00C54284">
        <w:rPr>
          <w:rFonts w:ascii="Segoe UI" w:hAnsi="Segoe UI" w:cs="Segoe UI"/>
          <w:sz w:val="20"/>
          <w:szCs w:val="20"/>
        </w:rPr>
        <w:t xml:space="preserve"> belongs to ‘Matter Provision Users’ SharePoint group have base effective permission to manage list, if user</w:t>
      </w:r>
      <w:r w:rsidR="00403F94">
        <w:rPr>
          <w:rFonts w:ascii="Segoe UI" w:hAnsi="Segoe UI" w:cs="Segoe UI"/>
          <w:sz w:val="20"/>
          <w:szCs w:val="20"/>
        </w:rPr>
        <w:t xml:space="preserve"> or security group</w:t>
      </w:r>
      <w:r w:rsidRPr="00C54284">
        <w:rPr>
          <w:rFonts w:ascii="Segoe UI" w:hAnsi="Segoe UI" w:cs="Segoe UI"/>
          <w:sz w:val="20"/>
          <w:szCs w:val="20"/>
        </w:rPr>
        <w:t xml:space="preserve"> doesn’t belong to ‘Matter Provision Users’ SharePoint group or  haven’t base effective permission to manage list then error will occur.</w:t>
      </w:r>
      <w:r w:rsidR="00CA6118">
        <w:rPr>
          <w:rFonts w:ascii="Segoe UI" w:hAnsi="Segoe UI" w:cs="Segoe UI"/>
          <w:sz w:val="20"/>
          <w:szCs w:val="20"/>
        </w:rPr>
        <w:t xml:space="preserve"> Also in case of conflict check is conducted then security group is not allowed and error will be raised.</w:t>
      </w:r>
      <w:r w:rsidRPr="00C54284">
        <w:rPr>
          <w:rFonts w:ascii="Segoe UI" w:hAnsi="Segoe UI" w:cs="Segoe UI"/>
          <w:sz w:val="20"/>
          <w:szCs w:val="20"/>
        </w:rPr>
        <w:t xml:space="preserve"> After getting input parameter for UI check is made to see if input parameter is valid, if parameter is not valid then error will occur else it will generate client context, Remove all permission and  Assign new permissions for input users</w:t>
      </w:r>
      <w:r w:rsidR="00CA6118">
        <w:rPr>
          <w:rFonts w:ascii="Segoe UI" w:hAnsi="Segoe UI" w:cs="Segoe UI"/>
          <w:sz w:val="20"/>
          <w:szCs w:val="20"/>
        </w:rPr>
        <w:t xml:space="preserve"> or security groups</w:t>
      </w:r>
      <w:r w:rsidRPr="00C54284">
        <w:rPr>
          <w:rFonts w:ascii="Segoe UI" w:hAnsi="Segoe UI" w:cs="Segoe UI"/>
          <w:sz w:val="20"/>
          <w:szCs w:val="20"/>
        </w:rPr>
        <w:t xml:space="preserve"> on Matter library, OneNote library, Calendar list, site pages and stamp property will update. If stamp property assign successfully then JSON object will be send to UI else remove all added new permissions and update stamp property to old property.</w:t>
      </w:r>
    </w:p>
    <w:p w14:paraId="6E5AF013" w14:textId="0AA1EEC2" w:rsidR="007D3E0C" w:rsidRPr="00C54284" w:rsidRDefault="00123876" w:rsidP="00B01BF0">
      <w:pPr>
        <w:pStyle w:val="ListParagraph"/>
        <w:spacing w:after="160" w:line="259" w:lineRule="auto"/>
        <w:ind w:left="1080"/>
        <w:rPr>
          <w:rFonts w:ascii="Segoe UI" w:hAnsi="Segoe UI" w:cs="Segoe UI"/>
          <w:sz w:val="20"/>
          <w:szCs w:val="20"/>
        </w:rPr>
      </w:pPr>
      <w:r w:rsidRPr="00C54284">
        <w:rPr>
          <w:rFonts w:ascii="Segoe UI" w:hAnsi="Segoe UI" w:cs="Segoe UI"/>
        </w:rPr>
        <w:object w:dxaOrig="8460" w:dyaOrig="17685" w14:anchorId="76CD8831">
          <v:shape id="_x0000_i1076" type="#_x0000_t75" style="width:309.75pt;height:8in" o:ole="">
            <v:imagedata r:id="rId123" o:title="" croptop="7201f"/>
          </v:shape>
          <o:OLEObject Type="Embed" ProgID="Visio.Drawing.15" ShapeID="_x0000_i1076" DrawAspect="Content" ObjectID="_1509353836" r:id="rId124"/>
        </w:object>
      </w:r>
    </w:p>
    <w:p w14:paraId="5C8F645D" w14:textId="2F871186" w:rsidR="00E60625" w:rsidRPr="00C54284" w:rsidRDefault="00E60625" w:rsidP="00B01BF0">
      <w:pPr>
        <w:pStyle w:val="ListParagraph"/>
        <w:spacing w:after="160" w:line="259" w:lineRule="auto"/>
        <w:ind w:left="1080"/>
        <w:rPr>
          <w:rFonts w:ascii="Segoe UI" w:hAnsi="Segoe UI" w:cs="Segoe UI"/>
        </w:rPr>
      </w:pPr>
    </w:p>
    <w:p w14:paraId="7FB3299C" w14:textId="6788B375" w:rsidR="0088054F" w:rsidRPr="00C54284" w:rsidRDefault="0088054F" w:rsidP="0088054F">
      <w:pPr>
        <w:pStyle w:val="Body"/>
        <w:rPr>
          <w:rFonts w:ascii="Segoe UI" w:hAnsi="Segoe UI" w:cs="Segoe UI"/>
        </w:rPr>
      </w:pPr>
    </w:p>
    <w:p w14:paraId="05B6FA4D" w14:textId="4A06BDFB" w:rsidR="0088054F" w:rsidRPr="00C54284" w:rsidRDefault="0088054F" w:rsidP="00B01BF0">
      <w:pPr>
        <w:pStyle w:val="Body"/>
        <w:rPr>
          <w:rFonts w:ascii="Segoe UI" w:hAnsi="Segoe UI" w:cs="Segoe UI"/>
          <w:b/>
        </w:rPr>
      </w:pPr>
    </w:p>
    <w:p w14:paraId="02ED85BD" w14:textId="2F55EC44" w:rsidR="00E27C55" w:rsidRPr="00C54284" w:rsidRDefault="00E27C55" w:rsidP="0088376A">
      <w:pPr>
        <w:pStyle w:val="Heading30"/>
        <w:numPr>
          <w:ilvl w:val="2"/>
          <w:numId w:val="283"/>
        </w:numPr>
        <w:rPr>
          <w:rFonts w:ascii="Segoe UI" w:hAnsi="Segoe UI" w:cs="Segoe UI"/>
          <w:b w:val="0"/>
          <w:sz w:val="28"/>
        </w:rPr>
      </w:pPr>
      <w:bookmarkStart w:id="367" w:name="_Toc426022671"/>
      <w:r w:rsidRPr="00C54284">
        <w:rPr>
          <w:rFonts w:ascii="Segoe UI" w:hAnsi="Segoe UI" w:cs="Segoe UI"/>
          <w:b w:val="0"/>
          <w:sz w:val="28"/>
        </w:rPr>
        <w:lastRenderedPageBreak/>
        <w:t>Web Dashboard</w:t>
      </w:r>
      <w:bookmarkEnd w:id="364"/>
      <w:bookmarkEnd w:id="367"/>
    </w:p>
    <w:p w14:paraId="6D305436" w14:textId="77777777" w:rsidR="00E27C55" w:rsidRPr="00C54284" w:rsidRDefault="00E27C55" w:rsidP="00E27C55">
      <w:pPr>
        <w:pStyle w:val="Body"/>
        <w:rPr>
          <w:rFonts w:ascii="Segoe UI" w:hAnsi="Segoe UI" w:cs="Segoe UI"/>
          <w:b/>
        </w:rPr>
      </w:pPr>
    </w:p>
    <w:p w14:paraId="721B906E" w14:textId="77777777" w:rsidR="00E27C55" w:rsidRPr="00C54284" w:rsidRDefault="00E27C55" w:rsidP="00E27C55">
      <w:pPr>
        <w:pStyle w:val="Body"/>
        <w:numPr>
          <w:ilvl w:val="0"/>
          <w:numId w:val="31"/>
        </w:numPr>
        <w:rPr>
          <w:rFonts w:ascii="Segoe UI" w:hAnsi="Segoe UI" w:cs="Segoe UI"/>
          <w:b/>
        </w:rPr>
      </w:pPr>
      <w:r w:rsidRPr="00C54284">
        <w:rPr>
          <w:rFonts w:ascii="Segoe UI" w:hAnsi="Segoe UI" w:cs="Segoe UI"/>
          <w:b/>
        </w:rPr>
        <w:t>On page load</w:t>
      </w:r>
    </w:p>
    <w:p w14:paraId="2680C3A0" w14:textId="77777777" w:rsidR="00E27C55" w:rsidRPr="00C54284" w:rsidRDefault="00E27C55" w:rsidP="00E27C55">
      <w:pPr>
        <w:pStyle w:val="Body"/>
        <w:ind w:left="1080"/>
        <w:rPr>
          <w:rFonts w:ascii="Segoe UI" w:hAnsi="Segoe UI" w:cs="Segoe UI"/>
        </w:rPr>
      </w:pPr>
      <w:r w:rsidRPr="00C54284">
        <w:rPr>
          <w:rFonts w:ascii="Segoe UI" w:hAnsi="Segoe UI" w:cs="Segoe UI"/>
        </w:rPr>
        <w:t>On loading the page from SharePoint a check is made to see if the page is at tenant level or particular site collection level, based upon this a call is made to the Azure page (if the page is at site collection level, client name and site collection URL are passed in query string). On hitting the azure page a check is made to see if RefreshToken exists in cookie. If it exists, app load operations are performed for the particular client (if client name and client URL are present) or across site collections and data is displayed to the user through service calls. If the RefreshToken does not exist, user is redirected to the SharePoint login page to get the RefreshToken and proceed.</w:t>
      </w:r>
    </w:p>
    <w:p w14:paraId="34DD87C0" w14:textId="77777777" w:rsidR="00E27C55" w:rsidRPr="00C54284" w:rsidRDefault="00E27C55" w:rsidP="00E27C55">
      <w:pPr>
        <w:pStyle w:val="Body"/>
        <w:ind w:left="1080"/>
        <w:rPr>
          <w:rFonts w:ascii="Segoe UI" w:hAnsi="Segoe UI" w:cs="Segoe UI"/>
          <w:b/>
        </w:rPr>
      </w:pPr>
    </w:p>
    <w:p w14:paraId="31AD9430" w14:textId="77777777" w:rsidR="00E27C55" w:rsidRPr="00C54284" w:rsidRDefault="00E27C55" w:rsidP="00E27C55">
      <w:pPr>
        <w:ind w:left="1364"/>
        <w:rPr>
          <w:rFonts w:ascii="Segoe UI" w:hAnsi="Segoe UI" w:cs="Segoe UI"/>
        </w:rPr>
      </w:pPr>
      <w:r w:rsidRPr="00C54284">
        <w:rPr>
          <w:rFonts w:ascii="Segoe UI" w:hAnsi="Segoe UI" w:cs="Segoe UI"/>
        </w:rPr>
        <w:object w:dxaOrig="9660" w:dyaOrig="14566" w14:anchorId="40FB3918">
          <v:shape id="_x0000_i1077" type="#_x0000_t75" style="width:6in;height:9in" o:ole="">
            <v:imagedata r:id="rId125" o:title=""/>
          </v:shape>
          <o:OLEObject Type="Embed" ProgID="Visio.Drawing.15" ShapeID="_x0000_i1077" DrawAspect="Content" ObjectID="_1509353837" r:id="rId126"/>
        </w:object>
      </w:r>
    </w:p>
    <w:p w14:paraId="6B1ABB32" w14:textId="77777777" w:rsidR="00E27C55" w:rsidRPr="00C54284" w:rsidRDefault="00E27C55" w:rsidP="00E27C55">
      <w:pPr>
        <w:pStyle w:val="Body"/>
        <w:numPr>
          <w:ilvl w:val="0"/>
          <w:numId w:val="31"/>
        </w:numPr>
        <w:rPr>
          <w:rFonts w:ascii="Segoe UI" w:hAnsi="Segoe UI" w:cs="Segoe UI"/>
          <w:b/>
        </w:rPr>
      </w:pPr>
      <w:r w:rsidRPr="00C54284">
        <w:rPr>
          <w:rFonts w:ascii="Segoe UI" w:hAnsi="Segoe UI" w:cs="Segoe UI"/>
          <w:b/>
        </w:rPr>
        <w:lastRenderedPageBreak/>
        <w:t>Advanced Search</w:t>
      </w:r>
    </w:p>
    <w:p w14:paraId="7B8C4B1F" w14:textId="77777777" w:rsidR="00E27C55" w:rsidRPr="00C54284" w:rsidRDefault="00E27C55" w:rsidP="00E27C55">
      <w:pPr>
        <w:ind w:left="1080"/>
        <w:rPr>
          <w:rFonts w:ascii="Segoe UI" w:hAnsi="Segoe UI" w:cs="Segoe UI"/>
          <w:sz w:val="20"/>
          <w:szCs w:val="20"/>
        </w:rPr>
      </w:pPr>
      <w:r w:rsidRPr="00C54284">
        <w:rPr>
          <w:rFonts w:ascii="Segoe UI" w:hAnsi="Segoe UI" w:cs="Segoe UI"/>
          <w:sz w:val="20"/>
          <w:szCs w:val="20"/>
        </w:rPr>
        <w:t>The Web dashboard allows a user to search for both matters and documents based on the user preference.</w:t>
      </w:r>
    </w:p>
    <w:p w14:paraId="502ADC12" w14:textId="77777777" w:rsidR="00E27C55" w:rsidRPr="00C54284" w:rsidRDefault="00E27C55" w:rsidP="00E27C55">
      <w:pPr>
        <w:ind w:left="1080"/>
        <w:rPr>
          <w:rFonts w:ascii="Segoe UI" w:hAnsi="Segoe UI" w:cs="Segoe UI"/>
          <w:sz w:val="20"/>
          <w:szCs w:val="20"/>
        </w:rPr>
      </w:pPr>
    </w:p>
    <w:p w14:paraId="17498977" w14:textId="77777777" w:rsidR="00E27C55" w:rsidRPr="00C54284" w:rsidRDefault="00E27C55" w:rsidP="00E27C55">
      <w:pPr>
        <w:ind w:left="1080"/>
        <w:rPr>
          <w:rFonts w:ascii="Segoe UI" w:hAnsi="Segoe UI" w:cs="Segoe UI"/>
          <w:sz w:val="20"/>
          <w:szCs w:val="20"/>
        </w:rPr>
      </w:pPr>
      <w:r w:rsidRPr="00C54284">
        <w:rPr>
          <w:rFonts w:ascii="Segoe UI" w:hAnsi="Segoe UI" w:cs="Segoe UI"/>
          <w:sz w:val="20"/>
          <w:szCs w:val="20"/>
        </w:rPr>
        <w:t>Search Matter Section:</w:t>
      </w:r>
    </w:p>
    <w:p w14:paraId="7B2B556C" w14:textId="77777777" w:rsidR="00E27C55" w:rsidRPr="00C54284" w:rsidRDefault="00E27C55" w:rsidP="00E27C55">
      <w:pPr>
        <w:ind w:left="1080"/>
        <w:rPr>
          <w:rFonts w:ascii="Segoe UI" w:hAnsi="Segoe UI" w:cs="Segoe UI"/>
          <w:sz w:val="20"/>
          <w:szCs w:val="20"/>
        </w:rPr>
      </w:pPr>
      <w:r w:rsidRPr="00C54284">
        <w:rPr>
          <w:rFonts w:ascii="Segoe UI" w:hAnsi="Segoe UI" w:cs="Segoe UI"/>
          <w:sz w:val="20"/>
          <w:szCs w:val="20"/>
        </w:rPr>
        <w:t>This section allow users to filter results based on his/her custom search criteria. Law firm user can narrow down the search results based on various filters like Client, Practice Group, Area of Law, and Created Date Range</w:t>
      </w:r>
      <w:r w:rsidRPr="00C54284">
        <w:rPr>
          <w:rFonts w:ascii="Segoe UI" w:hAnsi="Segoe UI" w:cs="Segoe UI"/>
          <w:b/>
          <w:sz w:val="20"/>
          <w:szCs w:val="20"/>
        </w:rPr>
        <w:t xml:space="preserve"> </w:t>
      </w:r>
      <w:r w:rsidRPr="00C54284">
        <w:rPr>
          <w:rFonts w:ascii="Segoe UI" w:hAnsi="Segoe UI" w:cs="Segoe UI"/>
          <w:sz w:val="20"/>
          <w:szCs w:val="20"/>
        </w:rPr>
        <w:t>along with search term.</w:t>
      </w:r>
    </w:p>
    <w:p w14:paraId="4878FD1B" w14:textId="77777777" w:rsidR="00E27C55" w:rsidRPr="00C54284" w:rsidRDefault="00E27C55" w:rsidP="00E27C55">
      <w:pPr>
        <w:ind w:left="1080"/>
        <w:rPr>
          <w:rFonts w:ascii="Segoe UI" w:hAnsi="Segoe UI" w:cs="Segoe UI"/>
          <w:sz w:val="20"/>
          <w:szCs w:val="20"/>
        </w:rPr>
      </w:pPr>
      <w:r w:rsidRPr="00C54284">
        <w:rPr>
          <w:rFonts w:ascii="Segoe UI" w:hAnsi="Segoe UI" w:cs="Segoe UI"/>
          <w:sz w:val="20"/>
          <w:szCs w:val="20"/>
        </w:rPr>
        <w:t>Flow diagrams for the Search Matter section is the same as that mentioned in section 5.1.2.</w:t>
      </w:r>
    </w:p>
    <w:p w14:paraId="6492CBCC" w14:textId="77777777" w:rsidR="00E27C55" w:rsidRPr="00C54284" w:rsidRDefault="00E27C55" w:rsidP="00E27C55">
      <w:pPr>
        <w:ind w:left="1080"/>
        <w:rPr>
          <w:rFonts w:ascii="Segoe UI" w:hAnsi="Segoe UI" w:cs="Segoe UI"/>
          <w:sz w:val="20"/>
          <w:szCs w:val="20"/>
        </w:rPr>
      </w:pPr>
    </w:p>
    <w:p w14:paraId="6EA14CE3" w14:textId="77777777" w:rsidR="00E27C55" w:rsidRPr="00C54284" w:rsidRDefault="00E27C55" w:rsidP="00E27C55">
      <w:pPr>
        <w:ind w:left="1080"/>
        <w:rPr>
          <w:rFonts w:ascii="Segoe UI" w:hAnsi="Segoe UI" w:cs="Segoe UI"/>
          <w:sz w:val="20"/>
          <w:szCs w:val="20"/>
        </w:rPr>
      </w:pPr>
      <w:r w:rsidRPr="00C54284">
        <w:rPr>
          <w:rFonts w:ascii="Segoe UI" w:hAnsi="Segoe UI" w:cs="Segoe UI"/>
          <w:sz w:val="20"/>
          <w:szCs w:val="20"/>
        </w:rPr>
        <w:t>Search Document Section:</w:t>
      </w:r>
    </w:p>
    <w:p w14:paraId="3D0FA35D" w14:textId="77777777" w:rsidR="00E27C55" w:rsidRPr="00C54284" w:rsidRDefault="00E27C55" w:rsidP="00E27C55">
      <w:pPr>
        <w:ind w:left="1080"/>
        <w:rPr>
          <w:rFonts w:ascii="Segoe UI" w:hAnsi="Segoe UI" w:cs="Segoe UI"/>
          <w:sz w:val="20"/>
          <w:szCs w:val="20"/>
        </w:rPr>
      </w:pPr>
      <w:r w:rsidRPr="00C54284">
        <w:rPr>
          <w:rFonts w:ascii="Segoe UI" w:hAnsi="Segoe UI" w:cs="Segoe UI"/>
          <w:sz w:val="20"/>
          <w:szCs w:val="20"/>
        </w:rPr>
        <w:t>This section allow users to filter results based on his/her custom search criteria. Law firm user can narrow down the search results based on various filters like Client, Author and Modified Date Range along with search term. All the filter related data is fetched from Term store. Fetching of refiner data takes time to populate on page load.</w:t>
      </w:r>
    </w:p>
    <w:p w14:paraId="1BFB0D37" w14:textId="77777777" w:rsidR="00E27C55" w:rsidRPr="00C54284" w:rsidRDefault="00E27C55" w:rsidP="00E27C55">
      <w:pPr>
        <w:ind w:left="1080"/>
        <w:rPr>
          <w:rFonts w:ascii="Segoe UI" w:hAnsi="Segoe UI" w:cs="Segoe UI"/>
          <w:sz w:val="20"/>
          <w:szCs w:val="20"/>
        </w:rPr>
      </w:pPr>
      <w:r w:rsidRPr="00C54284">
        <w:rPr>
          <w:rFonts w:ascii="Segoe UI" w:hAnsi="Segoe UI" w:cs="Segoe UI"/>
          <w:sz w:val="20"/>
          <w:szCs w:val="20"/>
        </w:rPr>
        <w:t>Flow diagrams for the Search Matter section is the same as that mentioned in section 5.1.3.</w:t>
      </w:r>
    </w:p>
    <w:p w14:paraId="0936B613" w14:textId="77777777" w:rsidR="00E27C55" w:rsidRPr="00C54284" w:rsidRDefault="00E27C55" w:rsidP="00E27C55">
      <w:pPr>
        <w:ind w:left="1080"/>
        <w:rPr>
          <w:rFonts w:ascii="Segoe UI" w:hAnsi="Segoe UI" w:cs="Segoe UI"/>
          <w:sz w:val="20"/>
          <w:szCs w:val="20"/>
        </w:rPr>
      </w:pPr>
    </w:p>
    <w:p w14:paraId="12F3A822" w14:textId="77777777" w:rsidR="00E27C55" w:rsidRPr="00C54284" w:rsidRDefault="00E27C55" w:rsidP="00E27C55">
      <w:pPr>
        <w:ind w:left="1080"/>
        <w:rPr>
          <w:rFonts w:ascii="Segoe UI" w:hAnsi="Segoe UI" w:cs="Segoe UI"/>
        </w:rPr>
      </w:pPr>
      <w:r w:rsidRPr="00C54284">
        <w:rPr>
          <w:rFonts w:ascii="Segoe UI" w:hAnsi="Segoe UI" w:cs="Segoe UI"/>
          <w:b/>
          <w:sz w:val="20"/>
          <w:szCs w:val="20"/>
        </w:rPr>
        <w:t>Note</w:t>
      </w:r>
      <w:r w:rsidRPr="00C54284">
        <w:rPr>
          <w:rFonts w:ascii="Segoe UI" w:hAnsi="Segoe UI" w:cs="Segoe UI"/>
          <w:sz w:val="20"/>
          <w:szCs w:val="20"/>
        </w:rPr>
        <w:t>: If the page is open from site collection, particular client will be selected and client selection will be disabled</w:t>
      </w:r>
    </w:p>
    <w:p w14:paraId="2885E0CB" w14:textId="77777777" w:rsidR="00E27C55" w:rsidRPr="00C54284" w:rsidRDefault="00E27C55" w:rsidP="00E27C55">
      <w:pPr>
        <w:rPr>
          <w:rFonts w:ascii="Segoe UI" w:hAnsi="Segoe UI" w:cs="Segoe UI"/>
        </w:rPr>
      </w:pPr>
    </w:p>
    <w:p w14:paraId="330D8751" w14:textId="77777777" w:rsidR="00E27C55" w:rsidRPr="00C54284" w:rsidRDefault="00E27C55" w:rsidP="00E27C55">
      <w:pPr>
        <w:pStyle w:val="Body"/>
        <w:numPr>
          <w:ilvl w:val="0"/>
          <w:numId w:val="31"/>
        </w:numPr>
        <w:rPr>
          <w:rFonts w:ascii="Segoe UI" w:hAnsi="Segoe UI" w:cs="Segoe UI"/>
          <w:b/>
        </w:rPr>
      </w:pPr>
      <w:r w:rsidRPr="00C54284">
        <w:rPr>
          <w:rFonts w:ascii="Segoe UI" w:hAnsi="Segoe UI" w:cs="Segoe UI"/>
          <w:b/>
        </w:rPr>
        <w:t>Upload Document</w:t>
      </w:r>
    </w:p>
    <w:p w14:paraId="290CF16A" w14:textId="77777777" w:rsidR="00E27C55" w:rsidRPr="00C54284" w:rsidRDefault="00E27C55" w:rsidP="00E27C55">
      <w:pPr>
        <w:ind w:left="1080"/>
        <w:rPr>
          <w:rFonts w:ascii="Segoe UI" w:hAnsi="Segoe UI" w:cs="Segoe UI"/>
          <w:sz w:val="20"/>
          <w:szCs w:val="20"/>
        </w:rPr>
      </w:pPr>
      <w:r w:rsidRPr="00C54284">
        <w:rPr>
          <w:rFonts w:ascii="Segoe UI" w:hAnsi="Segoe UI" w:cs="Segoe UI"/>
          <w:sz w:val="20"/>
          <w:szCs w:val="20"/>
        </w:rPr>
        <w:t xml:space="preserve">Law firm user can upload a document directly to matter library using simple drag and drop option. This functionality is not available for read-only users for the matter library. User can click on upload icon on Matter tile </w:t>
      </w:r>
      <w:r w:rsidRPr="00C54284">
        <w:rPr>
          <w:rFonts w:ascii="Segoe UI" w:hAnsi="Segoe UI" w:cs="Segoe UI"/>
          <w:color w:val="000000"/>
          <w:sz w:val="20"/>
          <w:szCs w:val="20"/>
        </w:rPr>
        <w:t>and a popup appears on the screen with the folder structure of respective matter library, user can drag and drop file from local file system to corresponding folder on matter library</w:t>
      </w:r>
      <w:r w:rsidRPr="00C54284">
        <w:rPr>
          <w:rFonts w:ascii="Segoe UI" w:hAnsi="Segoe UI" w:cs="Segoe UI"/>
          <w:sz w:val="20"/>
          <w:szCs w:val="20"/>
        </w:rPr>
        <w:t>. The upload icon will not be visible if the current logged in user is having read access on the matter library.</w:t>
      </w:r>
    </w:p>
    <w:p w14:paraId="709631D1" w14:textId="77777777" w:rsidR="00E27C55" w:rsidRPr="00C54284" w:rsidRDefault="00E27C55" w:rsidP="00E27C55">
      <w:pPr>
        <w:ind w:left="1080"/>
        <w:rPr>
          <w:rFonts w:ascii="Segoe UI" w:hAnsi="Segoe UI" w:cs="Segoe UI"/>
          <w:sz w:val="20"/>
          <w:szCs w:val="20"/>
        </w:rPr>
      </w:pPr>
      <w:r w:rsidRPr="00C54284">
        <w:rPr>
          <w:rFonts w:ascii="Segoe UI" w:hAnsi="Segoe UI" w:cs="Segoe UI"/>
          <w:sz w:val="20"/>
          <w:szCs w:val="20"/>
        </w:rPr>
        <w:t>Flow diagrams for the Search Matter section is the same as that mentioned in section 5.1.2.</w:t>
      </w:r>
    </w:p>
    <w:p w14:paraId="4D02159D" w14:textId="77777777" w:rsidR="00E27C55" w:rsidRPr="00C54284" w:rsidRDefault="00E27C55" w:rsidP="00E27C55">
      <w:pPr>
        <w:ind w:left="1080"/>
        <w:rPr>
          <w:rFonts w:ascii="Segoe UI" w:hAnsi="Segoe UI" w:cs="Segoe UI"/>
          <w:sz w:val="20"/>
          <w:szCs w:val="20"/>
        </w:rPr>
      </w:pPr>
    </w:p>
    <w:p w14:paraId="6403F715" w14:textId="77777777" w:rsidR="00E27C55" w:rsidRPr="00C54284" w:rsidRDefault="00E27C55" w:rsidP="00E27C55">
      <w:pPr>
        <w:ind w:left="1080"/>
        <w:rPr>
          <w:rFonts w:ascii="Segoe UI" w:hAnsi="Segoe UI" w:cs="Segoe UI"/>
        </w:rPr>
      </w:pPr>
      <w:r w:rsidRPr="00C54284">
        <w:rPr>
          <w:rFonts w:ascii="Segoe UI" w:hAnsi="Segoe UI" w:cs="Segoe UI"/>
          <w:b/>
          <w:sz w:val="20"/>
          <w:szCs w:val="20"/>
        </w:rPr>
        <w:t>Note</w:t>
      </w:r>
      <w:r w:rsidRPr="00C54284">
        <w:rPr>
          <w:rFonts w:ascii="Segoe UI" w:hAnsi="Segoe UI" w:cs="Segoe UI"/>
          <w:sz w:val="20"/>
          <w:szCs w:val="20"/>
        </w:rPr>
        <w:t>: If the page is open from site collection, particular client will be selected and client selection will be disabled</w:t>
      </w:r>
    </w:p>
    <w:p w14:paraId="072AD2AC" w14:textId="77777777" w:rsidR="00E27C55" w:rsidRPr="00C54284" w:rsidRDefault="00E27C55" w:rsidP="00E27C55">
      <w:pPr>
        <w:ind w:left="1080"/>
        <w:rPr>
          <w:rFonts w:ascii="Segoe UI" w:hAnsi="Segoe UI" w:cs="Segoe UI"/>
          <w:sz w:val="20"/>
          <w:szCs w:val="20"/>
        </w:rPr>
      </w:pPr>
    </w:p>
    <w:p w14:paraId="10E0D57F" w14:textId="77777777" w:rsidR="00E27C55" w:rsidRPr="00C54284" w:rsidRDefault="00E27C55" w:rsidP="00E27C55">
      <w:pPr>
        <w:rPr>
          <w:rFonts w:ascii="Segoe UI" w:hAnsi="Segoe UI" w:cs="Segoe UI"/>
        </w:rPr>
      </w:pPr>
    </w:p>
    <w:p w14:paraId="1C6B27C7" w14:textId="77777777" w:rsidR="00E27C55" w:rsidRPr="00C54284" w:rsidRDefault="00E27C55" w:rsidP="00E27C55">
      <w:pPr>
        <w:pStyle w:val="Body"/>
        <w:numPr>
          <w:ilvl w:val="0"/>
          <w:numId w:val="31"/>
        </w:numPr>
        <w:rPr>
          <w:rFonts w:ascii="Segoe UI" w:hAnsi="Segoe UI" w:cs="Segoe UI"/>
          <w:b/>
        </w:rPr>
      </w:pPr>
      <w:r w:rsidRPr="00C54284">
        <w:rPr>
          <w:rFonts w:ascii="Segoe UI" w:hAnsi="Segoe UI" w:cs="Segoe UI"/>
          <w:b/>
        </w:rPr>
        <w:t>Mail cart Functionality</w:t>
      </w:r>
    </w:p>
    <w:p w14:paraId="55E1D170" w14:textId="77777777" w:rsidR="00E27C55" w:rsidRPr="00C54284" w:rsidRDefault="00E27C55" w:rsidP="00E27C55">
      <w:pPr>
        <w:ind w:left="1080"/>
        <w:rPr>
          <w:rFonts w:ascii="Segoe UI" w:hAnsi="Segoe UI" w:cs="Segoe UI"/>
          <w:sz w:val="20"/>
          <w:szCs w:val="20"/>
        </w:rPr>
      </w:pPr>
      <w:r w:rsidRPr="00C54284">
        <w:rPr>
          <w:rFonts w:ascii="Segoe UI" w:hAnsi="Segoe UI" w:cs="Segoe UI"/>
          <w:sz w:val="20"/>
          <w:szCs w:val="20"/>
        </w:rPr>
        <w:t>From the search document section, the user can select documents to add to an email as attachments or links.</w:t>
      </w:r>
    </w:p>
    <w:p w14:paraId="532C8EDA" w14:textId="77777777" w:rsidR="00E27C55" w:rsidRPr="00C54284" w:rsidRDefault="00E27C55" w:rsidP="00E27C55">
      <w:pPr>
        <w:ind w:left="1080"/>
        <w:rPr>
          <w:rFonts w:ascii="Segoe UI" w:hAnsi="Segoe UI" w:cs="Segoe UI"/>
          <w:b/>
          <w:sz w:val="20"/>
          <w:szCs w:val="20"/>
        </w:rPr>
      </w:pPr>
    </w:p>
    <w:p w14:paraId="6F7120E0" w14:textId="77777777" w:rsidR="00E27C55" w:rsidRPr="00C54284" w:rsidRDefault="00E27C55" w:rsidP="00E27C55">
      <w:pPr>
        <w:ind w:left="1080"/>
        <w:rPr>
          <w:rFonts w:ascii="Segoe UI" w:hAnsi="Segoe UI" w:cs="Segoe UI"/>
        </w:rPr>
      </w:pPr>
      <w:r w:rsidRPr="00C54284">
        <w:rPr>
          <w:rFonts w:ascii="Segoe UI" w:hAnsi="Segoe UI" w:cs="Segoe UI"/>
          <w:sz w:val="20"/>
          <w:szCs w:val="20"/>
        </w:rPr>
        <w:t>Service flow for attaching selected documents to email:</w:t>
      </w:r>
    </w:p>
    <w:p w14:paraId="62072FDA" w14:textId="77777777" w:rsidR="00E27C55" w:rsidRPr="00C54284" w:rsidRDefault="00E27C55" w:rsidP="00E27C55">
      <w:pPr>
        <w:ind w:left="1364"/>
        <w:jc w:val="center"/>
        <w:rPr>
          <w:rFonts w:ascii="Segoe UI" w:hAnsi="Segoe UI" w:cs="Segoe UI"/>
        </w:rPr>
      </w:pPr>
      <w:r w:rsidRPr="00C54284">
        <w:rPr>
          <w:rFonts w:ascii="Segoe UI" w:hAnsi="Segoe UI" w:cs="Segoe UI"/>
        </w:rPr>
        <w:object w:dxaOrig="2506" w:dyaOrig="13351" w14:anchorId="00CA2623">
          <v:shape id="_x0000_i1078" type="#_x0000_t75" style="width:122.25pt;height:9in" o:ole="">
            <v:imagedata r:id="rId101" o:title=""/>
          </v:shape>
          <o:OLEObject Type="Embed" ProgID="Visio.Drawing.15" ShapeID="_x0000_i1078" DrawAspect="Content" ObjectID="_1509353838" r:id="rId127"/>
        </w:object>
      </w:r>
    </w:p>
    <w:p w14:paraId="48C3AF69" w14:textId="77777777" w:rsidR="00E27C55" w:rsidRPr="00C54284" w:rsidRDefault="00E27C55" w:rsidP="00E27C55">
      <w:pPr>
        <w:ind w:left="1156"/>
        <w:rPr>
          <w:rFonts w:ascii="Segoe UI" w:hAnsi="Segoe UI" w:cs="Segoe UI"/>
        </w:rPr>
      </w:pPr>
      <w:r w:rsidRPr="00C54284">
        <w:rPr>
          <w:rFonts w:ascii="Segoe UI" w:hAnsi="Segoe UI" w:cs="Segoe UI"/>
          <w:sz w:val="20"/>
          <w:szCs w:val="20"/>
        </w:rPr>
        <w:lastRenderedPageBreak/>
        <w:t>Service flow for embedding selected documents URL’s to email body:</w:t>
      </w:r>
    </w:p>
    <w:p w14:paraId="162D3A98" w14:textId="77777777" w:rsidR="00E27C55" w:rsidRPr="00C54284" w:rsidRDefault="00E27C55" w:rsidP="00E27C55">
      <w:pPr>
        <w:ind w:left="1156"/>
        <w:rPr>
          <w:rFonts w:ascii="Segoe UI" w:hAnsi="Segoe UI" w:cs="Segoe UI"/>
          <w:b/>
        </w:rPr>
      </w:pPr>
    </w:p>
    <w:p w14:paraId="602D9ED3" w14:textId="77777777" w:rsidR="00E27C55" w:rsidRPr="00C54284" w:rsidRDefault="00E27C55" w:rsidP="00E27C55">
      <w:pPr>
        <w:ind w:left="1156"/>
        <w:jc w:val="center"/>
        <w:rPr>
          <w:rFonts w:ascii="Segoe UI" w:hAnsi="Segoe UI" w:cs="Segoe UI"/>
          <w:b/>
        </w:rPr>
      </w:pPr>
      <w:r w:rsidRPr="00C54284">
        <w:rPr>
          <w:rFonts w:ascii="Segoe UI" w:hAnsi="Segoe UI" w:cs="Segoe UI"/>
        </w:rPr>
        <w:object w:dxaOrig="2940" w:dyaOrig="9391" w14:anchorId="6625CD14">
          <v:shape id="_x0000_i1079" type="#_x0000_t75" style="width:2in;height:468pt" o:ole="">
            <v:imagedata r:id="rId103" o:title=""/>
          </v:shape>
          <o:OLEObject Type="Embed" ProgID="Visio.Drawing.15" ShapeID="_x0000_i1079" DrawAspect="Content" ObjectID="_1509353839" r:id="rId128"/>
        </w:object>
      </w:r>
    </w:p>
    <w:p w14:paraId="5132FB0A" w14:textId="77777777" w:rsidR="00E27C55" w:rsidRPr="00C54284" w:rsidRDefault="00E27C55" w:rsidP="00E27C55">
      <w:pPr>
        <w:pStyle w:val="Body"/>
        <w:rPr>
          <w:rFonts w:ascii="Segoe UI" w:hAnsi="Segoe UI" w:cs="Segoe UI"/>
        </w:rPr>
      </w:pPr>
      <w:r w:rsidRPr="00C54284">
        <w:rPr>
          <w:rFonts w:ascii="Segoe UI" w:hAnsi="Segoe UI" w:cs="Segoe UI"/>
          <w:b/>
        </w:rPr>
        <w:t xml:space="preserve">                 </w:t>
      </w:r>
      <w:r w:rsidRPr="00C54284">
        <w:rPr>
          <w:rFonts w:ascii="Segoe UI" w:hAnsi="Segoe UI" w:cs="Segoe UI"/>
        </w:rPr>
        <w:t>Service flow for displaying check out status of the document:</w:t>
      </w:r>
    </w:p>
    <w:p w14:paraId="2BD5882C" w14:textId="77777777" w:rsidR="00E27C55" w:rsidRPr="00C54284" w:rsidRDefault="00E27C55" w:rsidP="00E27C55">
      <w:pPr>
        <w:pStyle w:val="Body"/>
        <w:ind w:left="1080"/>
        <w:rPr>
          <w:rFonts w:ascii="Segoe UI" w:hAnsi="Segoe UI" w:cs="Segoe UI"/>
        </w:rPr>
      </w:pPr>
      <w:r w:rsidRPr="00C54284">
        <w:rPr>
          <w:rFonts w:ascii="Segoe UI" w:hAnsi="Segoe UI" w:cs="Segoe UI"/>
        </w:rPr>
        <w:object w:dxaOrig="12450" w:dyaOrig="1350" w14:anchorId="5339533B">
          <v:shape id="_x0000_i1080" type="#_x0000_t75" style="width:7in;height:57.75pt" o:ole="">
            <v:imagedata r:id="rId105" o:title=""/>
          </v:shape>
          <o:OLEObject Type="Embed" ProgID="Visio.Drawing.15" ShapeID="_x0000_i1080" DrawAspect="Content" ObjectID="_1509353840" r:id="rId129"/>
        </w:object>
      </w:r>
    </w:p>
    <w:p w14:paraId="39D5DC26" w14:textId="77777777" w:rsidR="00E27C55" w:rsidRPr="00C54284" w:rsidRDefault="00E27C55" w:rsidP="00E27C55">
      <w:pPr>
        <w:pStyle w:val="Body"/>
        <w:ind w:left="1080"/>
        <w:rPr>
          <w:rFonts w:ascii="Segoe UI" w:hAnsi="Segoe UI" w:cs="Segoe UI"/>
        </w:rPr>
      </w:pPr>
    </w:p>
    <w:p w14:paraId="5C6B6150" w14:textId="77777777" w:rsidR="00E27C55" w:rsidRPr="00C54284" w:rsidRDefault="00E27C55" w:rsidP="00E27C55">
      <w:pPr>
        <w:pStyle w:val="Body"/>
        <w:ind w:left="1080"/>
        <w:rPr>
          <w:rFonts w:ascii="Segoe UI" w:hAnsi="Segoe UI" w:cs="Segoe UI"/>
        </w:rPr>
      </w:pPr>
    </w:p>
    <w:p w14:paraId="1E812D28" w14:textId="77777777" w:rsidR="00E27C55" w:rsidRPr="00C54284" w:rsidRDefault="00E27C55" w:rsidP="00E27C55">
      <w:pPr>
        <w:pStyle w:val="ListParagraph"/>
        <w:ind w:left="1080"/>
        <w:rPr>
          <w:rFonts w:ascii="Segoe UI" w:hAnsi="Segoe UI" w:cs="Segoe UI"/>
        </w:rPr>
      </w:pPr>
      <w:r w:rsidRPr="00C54284">
        <w:rPr>
          <w:rFonts w:ascii="Segoe UI" w:hAnsi="Segoe UI" w:cs="Segoe UI"/>
          <w:sz w:val="20"/>
          <w:szCs w:val="20"/>
        </w:rPr>
        <w:t>Service flow for sending selected documents to user’s OneDrive:</w:t>
      </w:r>
      <w:r w:rsidRPr="00C54284">
        <w:rPr>
          <w:rFonts w:ascii="Segoe UI" w:hAnsi="Segoe UI" w:cs="Segoe UI"/>
        </w:rPr>
        <w:t xml:space="preserve"> </w:t>
      </w:r>
    </w:p>
    <w:p w14:paraId="5CAE0B01" w14:textId="77777777" w:rsidR="00E27C55" w:rsidRPr="00C54284" w:rsidRDefault="00E27C55" w:rsidP="00E27C55">
      <w:pPr>
        <w:pStyle w:val="ListParagraph"/>
        <w:ind w:left="1080"/>
        <w:rPr>
          <w:rFonts w:ascii="Segoe UI" w:hAnsi="Segoe UI" w:cs="Segoe UI"/>
        </w:rPr>
      </w:pPr>
      <w:r w:rsidRPr="00C54284">
        <w:rPr>
          <w:rFonts w:ascii="Segoe UI" w:hAnsi="Segoe UI" w:cs="Segoe UI"/>
        </w:rPr>
        <w:object w:dxaOrig="14550" w:dyaOrig="9540" w14:anchorId="593AD101">
          <v:shape id="_x0000_i1081" type="#_x0000_t75" style="width:7in;height:330.75pt" o:ole="">
            <v:imagedata r:id="rId130" o:title=""/>
          </v:shape>
          <o:OLEObject Type="Embed" ProgID="Visio.Drawing.15" ShapeID="_x0000_i1081" DrawAspect="Content" ObjectID="_1509353841" r:id="rId131"/>
        </w:object>
      </w:r>
    </w:p>
    <w:p w14:paraId="1BE91D67" w14:textId="77777777" w:rsidR="00E27C55" w:rsidRPr="00C54284" w:rsidRDefault="00E27C55" w:rsidP="00E27C55">
      <w:pPr>
        <w:pStyle w:val="ListParagraph"/>
        <w:ind w:left="1080"/>
        <w:rPr>
          <w:rFonts w:ascii="Segoe UI" w:hAnsi="Segoe UI" w:cs="Segoe UI"/>
        </w:rPr>
      </w:pPr>
    </w:p>
    <w:p w14:paraId="5919AB71" w14:textId="77777777" w:rsidR="00E27C55" w:rsidRPr="00C54284" w:rsidRDefault="00E27C55" w:rsidP="00E27C55">
      <w:pPr>
        <w:pStyle w:val="ListParagraph"/>
        <w:ind w:left="1080"/>
        <w:rPr>
          <w:rFonts w:ascii="Segoe UI" w:hAnsi="Segoe UI" w:cs="Segoe UI"/>
        </w:rPr>
      </w:pPr>
    </w:p>
    <w:p w14:paraId="48D302A4" w14:textId="77777777" w:rsidR="00E27C55" w:rsidRPr="00C54284" w:rsidRDefault="00E27C55" w:rsidP="00E27C55">
      <w:pPr>
        <w:pStyle w:val="ListParagraph"/>
        <w:ind w:left="1080"/>
        <w:rPr>
          <w:rFonts w:ascii="Segoe UI" w:hAnsi="Segoe UI" w:cs="Segoe UI"/>
        </w:rPr>
      </w:pPr>
    </w:p>
    <w:p w14:paraId="62191954" w14:textId="5633AF49" w:rsidR="00E27C55" w:rsidRPr="00C54284" w:rsidRDefault="00A26991" w:rsidP="000408E5">
      <w:pPr>
        <w:pStyle w:val="ListParagraph"/>
        <w:numPr>
          <w:ilvl w:val="0"/>
          <w:numId w:val="31"/>
        </w:numPr>
        <w:spacing w:line="360" w:lineRule="auto"/>
        <w:rPr>
          <w:rFonts w:ascii="Segoe UI" w:hAnsi="Segoe UI" w:cs="Segoe UI"/>
          <w:b/>
          <w:sz w:val="20"/>
          <w:szCs w:val="20"/>
        </w:rPr>
      </w:pPr>
      <w:r>
        <w:rPr>
          <w:rFonts w:ascii="Segoe UI" w:hAnsi="Segoe UI" w:cs="Segoe UI"/>
          <w:b/>
          <w:sz w:val="20"/>
          <w:szCs w:val="20"/>
        </w:rPr>
        <w:t>My</w:t>
      </w:r>
      <w:r w:rsidRPr="00C54284">
        <w:rPr>
          <w:rFonts w:ascii="Segoe UI" w:hAnsi="Segoe UI" w:cs="Segoe UI"/>
          <w:b/>
          <w:sz w:val="20"/>
          <w:szCs w:val="20"/>
        </w:rPr>
        <w:t xml:space="preserve"> </w:t>
      </w:r>
      <w:r w:rsidR="00E27C55" w:rsidRPr="00C54284">
        <w:rPr>
          <w:rFonts w:ascii="Segoe UI" w:hAnsi="Segoe UI" w:cs="Segoe UI"/>
          <w:b/>
          <w:sz w:val="20"/>
          <w:szCs w:val="20"/>
        </w:rPr>
        <w:t>Matter Section</w:t>
      </w:r>
    </w:p>
    <w:p w14:paraId="71CDBB70" w14:textId="2E7E328E" w:rsidR="00E27C55" w:rsidRPr="0088376A" w:rsidRDefault="00A26991" w:rsidP="00487477">
      <w:pPr>
        <w:pStyle w:val="ListParagraph"/>
        <w:rPr>
          <w:rFonts w:ascii="Segoe UI" w:hAnsi="Segoe UI" w:cs="Segoe UI"/>
          <w:sz w:val="20"/>
        </w:rPr>
      </w:pPr>
      <w:r>
        <w:rPr>
          <w:rFonts w:ascii="Segoe UI" w:hAnsi="Segoe UI" w:cs="Segoe UI"/>
          <w:sz w:val="20"/>
          <w:szCs w:val="20"/>
        </w:rPr>
        <w:t xml:space="preserve">My </w:t>
      </w:r>
      <w:r w:rsidR="00E27C55" w:rsidRPr="00C54284">
        <w:rPr>
          <w:rFonts w:ascii="Segoe UI" w:hAnsi="Segoe UI" w:cs="Segoe UI"/>
          <w:sz w:val="20"/>
          <w:szCs w:val="20"/>
        </w:rPr>
        <w:t xml:space="preserve">Matter Section will display all the matters that have been recently updated </w:t>
      </w:r>
      <w:r w:rsidR="00487477">
        <w:rPr>
          <w:rFonts w:ascii="Segoe UI" w:hAnsi="Segoe UI" w:cs="Segoe UI"/>
          <w:sz w:val="20"/>
          <w:szCs w:val="20"/>
        </w:rPr>
        <w:t xml:space="preserve">and </w:t>
      </w:r>
      <w:r w:rsidRPr="00487477">
        <w:rPr>
          <w:rFonts w:ascii="Segoe UI" w:hAnsi="Segoe UI" w:cs="Segoe UI"/>
          <w:sz w:val="20"/>
          <w:szCs w:val="20"/>
        </w:rPr>
        <w:t xml:space="preserve">shared under a particular </w:t>
      </w:r>
      <w:r w:rsidRPr="00487477">
        <w:rPr>
          <w:rFonts w:ascii="Segoe UI" w:hAnsi="Segoe UI" w:cs="Segoe UI"/>
          <w:sz w:val="20"/>
        </w:rPr>
        <w:t>User. My</w:t>
      </w:r>
      <w:r w:rsidRPr="0088376A">
        <w:rPr>
          <w:rFonts w:ascii="Segoe UI" w:hAnsi="Segoe UI" w:cs="Segoe UI"/>
          <w:sz w:val="20"/>
        </w:rPr>
        <w:t xml:space="preserve"> </w:t>
      </w:r>
      <w:r w:rsidR="00E27C55" w:rsidRPr="0088376A">
        <w:rPr>
          <w:rFonts w:ascii="Segoe UI" w:hAnsi="Segoe UI" w:cs="Segoe UI"/>
          <w:sz w:val="20"/>
        </w:rPr>
        <w:t xml:space="preserve">matter section will display the recent matters sorted by last modified date from most recent to least </w:t>
      </w:r>
      <w:r w:rsidRPr="0088376A">
        <w:rPr>
          <w:rFonts w:ascii="Segoe UI" w:hAnsi="Segoe UI" w:cs="Segoe UI"/>
          <w:sz w:val="20"/>
        </w:rPr>
        <w:t>recent.</w:t>
      </w:r>
    </w:p>
    <w:p w14:paraId="7C9CB2A4" w14:textId="77777777" w:rsidR="00E27C55" w:rsidRPr="0088376A" w:rsidRDefault="00E27C55" w:rsidP="00E27C55">
      <w:pPr>
        <w:pStyle w:val="ListParagraph"/>
        <w:ind w:left="1080"/>
        <w:rPr>
          <w:rFonts w:ascii="Segoe UI" w:hAnsi="Segoe UI" w:cs="Segoe UI"/>
          <w:sz w:val="16"/>
          <w:szCs w:val="20"/>
        </w:rPr>
      </w:pPr>
    </w:p>
    <w:p w14:paraId="227E40A1" w14:textId="77777777" w:rsidR="00E27C55" w:rsidRPr="00C54284" w:rsidRDefault="00E27C55" w:rsidP="00E27C55">
      <w:pPr>
        <w:ind w:left="720"/>
        <w:rPr>
          <w:rFonts w:ascii="Segoe UI" w:hAnsi="Segoe UI" w:cs="Segoe UI"/>
          <w:b/>
          <w:sz w:val="20"/>
          <w:szCs w:val="20"/>
        </w:rPr>
      </w:pPr>
      <w:r w:rsidRPr="00C54284">
        <w:rPr>
          <w:rFonts w:ascii="Segoe UI" w:hAnsi="Segoe UI" w:cs="Segoe UI"/>
        </w:rPr>
        <w:object w:dxaOrig="10185" w:dyaOrig="8970" w14:anchorId="4070F3A5">
          <v:shape id="_x0000_i1082" type="#_x0000_t75" style="width:7in;height:438.75pt" o:ole="">
            <v:imagedata r:id="rId78" o:title=""/>
          </v:shape>
          <o:OLEObject Type="Embed" ProgID="Visio.Drawing.15" ShapeID="_x0000_i1082" DrawAspect="Content" ObjectID="_1509353842" r:id="rId132"/>
        </w:object>
      </w:r>
    </w:p>
    <w:p w14:paraId="60822E7D" w14:textId="3A6643DC" w:rsidR="00E27C55" w:rsidRPr="00C54284" w:rsidRDefault="00E27C55" w:rsidP="00E27C55">
      <w:pPr>
        <w:ind w:left="720"/>
        <w:rPr>
          <w:rFonts w:ascii="Segoe UI" w:hAnsi="Segoe UI" w:cs="Segoe UI"/>
          <w:sz w:val="20"/>
          <w:szCs w:val="20"/>
        </w:rPr>
      </w:pPr>
      <w:r w:rsidRPr="00C54284">
        <w:rPr>
          <w:rFonts w:ascii="Segoe UI" w:hAnsi="Segoe UI" w:cs="Segoe UI"/>
          <w:b/>
          <w:sz w:val="20"/>
          <w:szCs w:val="20"/>
        </w:rPr>
        <w:t xml:space="preserve"> </w:t>
      </w:r>
      <w:r w:rsidRPr="00C54284">
        <w:rPr>
          <w:rFonts w:ascii="Segoe UI" w:hAnsi="Segoe UI" w:cs="Segoe UI"/>
          <w:sz w:val="20"/>
          <w:szCs w:val="20"/>
        </w:rPr>
        <w:t xml:space="preserve">Service flow for </w:t>
      </w:r>
      <w:r w:rsidR="00A26991">
        <w:rPr>
          <w:rFonts w:ascii="Segoe UI" w:hAnsi="Segoe UI" w:cs="Segoe UI"/>
          <w:sz w:val="20"/>
          <w:szCs w:val="20"/>
        </w:rPr>
        <w:t>my</w:t>
      </w:r>
      <w:r w:rsidRPr="00C54284">
        <w:rPr>
          <w:rFonts w:ascii="Segoe UI" w:hAnsi="Segoe UI" w:cs="Segoe UI"/>
          <w:sz w:val="20"/>
          <w:szCs w:val="20"/>
        </w:rPr>
        <w:t xml:space="preserve"> matter</w:t>
      </w:r>
    </w:p>
    <w:p w14:paraId="7D3E4E9E" w14:textId="77777777" w:rsidR="00E27C55" w:rsidRPr="00C54284" w:rsidRDefault="00E27C55" w:rsidP="00E27C55">
      <w:pPr>
        <w:pStyle w:val="ListParagraph"/>
        <w:ind w:left="1080"/>
        <w:rPr>
          <w:rFonts w:ascii="Segoe UI" w:hAnsi="Segoe UI" w:cs="Segoe UI"/>
        </w:rPr>
      </w:pPr>
    </w:p>
    <w:p w14:paraId="5A5B021A" w14:textId="77777777" w:rsidR="00E27C55" w:rsidRPr="00C54284" w:rsidRDefault="00E27C55" w:rsidP="00E27C55">
      <w:pPr>
        <w:pStyle w:val="ListParagraph"/>
        <w:ind w:left="1080"/>
        <w:rPr>
          <w:rFonts w:ascii="Segoe UI" w:hAnsi="Segoe UI" w:cs="Segoe UI"/>
        </w:rPr>
      </w:pPr>
    </w:p>
    <w:p w14:paraId="706C7F47" w14:textId="77777777" w:rsidR="00E27C55" w:rsidRPr="00C54284" w:rsidRDefault="00E27C55" w:rsidP="00E27C55">
      <w:pPr>
        <w:pStyle w:val="ListParagraph"/>
        <w:ind w:left="1080"/>
        <w:rPr>
          <w:rFonts w:ascii="Segoe UI" w:hAnsi="Segoe UI" w:cs="Segoe UI"/>
        </w:rPr>
      </w:pPr>
    </w:p>
    <w:p w14:paraId="0D5BACD9" w14:textId="00461356" w:rsidR="00E27C55" w:rsidRPr="00C54284" w:rsidRDefault="00A26991" w:rsidP="000408E5">
      <w:pPr>
        <w:pStyle w:val="ListParagraph"/>
        <w:numPr>
          <w:ilvl w:val="0"/>
          <w:numId w:val="31"/>
        </w:numPr>
        <w:spacing w:line="360" w:lineRule="auto"/>
        <w:rPr>
          <w:rFonts w:ascii="Segoe UI" w:hAnsi="Segoe UI" w:cs="Segoe UI"/>
          <w:b/>
          <w:sz w:val="20"/>
          <w:szCs w:val="20"/>
        </w:rPr>
      </w:pPr>
      <w:r>
        <w:rPr>
          <w:rFonts w:ascii="Segoe UI" w:hAnsi="Segoe UI" w:cs="Segoe UI"/>
          <w:b/>
          <w:sz w:val="20"/>
          <w:szCs w:val="20"/>
        </w:rPr>
        <w:t>My</w:t>
      </w:r>
      <w:r w:rsidRPr="00C54284">
        <w:rPr>
          <w:rFonts w:ascii="Segoe UI" w:hAnsi="Segoe UI" w:cs="Segoe UI"/>
          <w:b/>
          <w:sz w:val="20"/>
          <w:szCs w:val="20"/>
        </w:rPr>
        <w:t xml:space="preserve"> </w:t>
      </w:r>
      <w:r w:rsidR="00E27C55" w:rsidRPr="00C54284">
        <w:rPr>
          <w:rFonts w:ascii="Segoe UI" w:hAnsi="Segoe UI" w:cs="Segoe UI"/>
          <w:b/>
          <w:sz w:val="20"/>
          <w:szCs w:val="20"/>
        </w:rPr>
        <w:t>Document Section</w:t>
      </w:r>
    </w:p>
    <w:p w14:paraId="70D3C742" w14:textId="5ED53840" w:rsidR="00A26991" w:rsidRPr="0088376A" w:rsidRDefault="00A26991" w:rsidP="000408E5">
      <w:pPr>
        <w:pStyle w:val="ListParagraph"/>
        <w:ind w:left="1080"/>
        <w:rPr>
          <w:rFonts w:ascii="Segoe UI" w:hAnsi="Segoe UI" w:cs="Segoe UI"/>
          <w:sz w:val="20"/>
          <w:szCs w:val="20"/>
        </w:rPr>
      </w:pPr>
      <w:r>
        <w:rPr>
          <w:rFonts w:ascii="Segoe UI" w:hAnsi="Segoe UI" w:cs="Segoe UI"/>
          <w:sz w:val="20"/>
          <w:szCs w:val="20"/>
        </w:rPr>
        <w:t>My</w:t>
      </w:r>
      <w:r w:rsidRPr="00C54284">
        <w:rPr>
          <w:rFonts w:ascii="Segoe UI" w:hAnsi="Segoe UI" w:cs="Segoe UI"/>
          <w:sz w:val="20"/>
          <w:szCs w:val="20"/>
        </w:rPr>
        <w:t xml:space="preserve"> </w:t>
      </w:r>
      <w:r w:rsidR="00E27C55" w:rsidRPr="00C54284">
        <w:rPr>
          <w:rFonts w:ascii="Segoe UI" w:hAnsi="Segoe UI" w:cs="Segoe UI"/>
          <w:sz w:val="20"/>
          <w:szCs w:val="20"/>
        </w:rPr>
        <w:t>Document Section will di</w:t>
      </w:r>
      <w:r w:rsidR="00487477">
        <w:rPr>
          <w:rFonts w:ascii="Segoe UI" w:hAnsi="Segoe UI" w:cs="Segoe UI"/>
          <w:sz w:val="20"/>
          <w:szCs w:val="20"/>
        </w:rPr>
        <w:t>splay all the documents that have</w:t>
      </w:r>
      <w:r w:rsidR="00E27C55" w:rsidRPr="00C54284">
        <w:rPr>
          <w:rFonts w:ascii="Segoe UI" w:hAnsi="Segoe UI" w:cs="Segoe UI"/>
          <w:sz w:val="20"/>
          <w:szCs w:val="20"/>
        </w:rPr>
        <w:t xml:space="preserve"> been recently updated </w:t>
      </w:r>
      <w:r w:rsidR="000408E5">
        <w:rPr>
          <w:rFonts w:ascii="Segoe UI" w:hAnsi="Segoe UI" w:cs="Segoe UI"/>
          <w:sz w:val="20"/>
          <w:szCs w:val="20"/>
        </w:rPr>
        <w:t xml:space="preserve">and shared </w:t>
      </w:r>
      <w:r w:rsidR="00E27C55" w:rsidRPr="00C54284">
        <w:rPr>
          <w:rFonts w:ascii="Segoe UI" w:hAnsi="Segoe UI" w:cs="Segoe UI"/>
          <w:sz w:val="20"/>
          <w:szCs w:val="20"/>
        </w:rPr>
        <w:t xml:space="preserve">by </w:t>
      </w:r>
      <w:r w:rsidR="000408E5">
        <w:rPr>
          <w:rFonts w:ascii="Segoe UI" w:hAnsi="Segoe UI" w:cs="Segoe UI"/>
          <w:sz w:val="20"/>
          <w:szCs w:val="20"/>
        </w:rPr>
        <w:t>a particular</w:t>
      </w:r>
      <w:r w:rsidR="00E27C55" w:rsidRPr="00C54284">
        <w:rPr>
          <w:rFonts w:ascii="Segoe UI" w:hAnsi="Segoe UI" w:cs="Segoe UI"/>
          <w:sz w:val="20"/>
          <w:szCs w:val="20"/>
        </w:rPr>
        <w:t xml:space="preserve"> </w:t>
      </w:r>
      <w:r w:rsidR="000408E5" w:rsidRPr="00C54284">
        <w:rPr>
          <w:rFonts w:ascii="Segoe UI" w:hAnsi="Segoe UI" w:cs="Segoe UI"/>
          <w:sz w:val="20"/>
          <w:szCs w:val="20"/>
        </w:rPr>
        <w:t>us</w:t>
      </w:r>
      <w:r w:rsidR="000408E5">
        <w:rPr>
          <w:rFonts w:ascii="Segoe UI" w:hAnsi="Segoe UI" w:cs="Segoe UI"/>
          <w:sz w:val="20"/>
          <w:szCs w:val="20"/>
        </w:rPr>
        <w:t>er. On app load,</w:t>
      </w:r>
      <w:r w:rsidRPr="000408E5">
        <w:rPr>
          <w:rFonts w:ascii="Segoe UI" w:hAnsi="Segoe UI" w:cs="Segoe UI"/>
          <w:sz w:val="20"/>
          <w:szCs w:val="20"/>
        </w:rPr>
        <w:t xml:space="preserve"> my</w:t>
      </w:r>
      <w:r w:rsidR="00E27C55" w:rsidRPr="000408E5">
        <w:rPr>
          <w:rFonts w:ascii="Segoe UI" w:hAnsi="Segoe UI" w:cs="Segoe UI"/>
          <w:sz w:val="20"/>
          <w:szCs w:val="20"/>
        </w:rPr>
        <w:t xml:space="preserve"> document section will display the recent documents sorted by last modified date from most recent to least recent</w:t>
      </w:r>
      <w:r w:rsidR="000408E5">
        <w:rPr>
          <w:rFonts w:ascii="Segoe UI" w:hAnsi="Segoe UI" w:cs="Segoe UI"/>
          <w:sz w:val="20"/>
          <w:szCs w:val="20"/>
        </w:rPr>
        <w:t>.</w:t>
      </w:r>
    </w:p>
    <w:p w14:paraId="34AC1230" w14:textId="70595688" w:rsidR="00A26991" w:rsidRDefault="00E27C55" w:rsidP="00E27C55">
      <w:pPr>
        <w:ind w:left="990"/>
        <w:rPr>
          <w:rFonts w:ascii="Segoe UI" w:hAnsi="Segoe UI" w:cs="Segoe UI"/>
        </w:rPr>
      </w:pPr>
      <w:r w:rsidRPr="00C54284">
        <w:rPr>
          <w:rFonts w:ascii="Segoe UI" w:hAnsi="Segoe UI" w:cs="Segoe UI"/>
        </w:rPr>
        <w:object w:dxaOrig="10185" w:dyaOrig="8970" w14:anchorId="483FEA71">
          <v:shape id="_x0000_i1083" type="#_x0000_t75" style="width:7in;height:438.75pt" o:ole="">
            <v:imagedata r:id="rId109" o:title=""/>
          </v:shape>
          <o:OLEObject Type="Embed" ProgID="Visio.Drawing.15" ShapeID="_x0000_i1083" DrawAspect="Content" ObjectID="_1509353843" r:id="rId133"/>
        </w:object>
      </w:r>
      <w:r w:rsidRPr="00C54284">
        <w:rPr>
          <w:rFonts w:ascii="Segoe UI" w:hAnsi="Segoe UI" w:cs="Segoe UI"/>
          <w:b/>
          <w:sz w:val="20"/>
          <w:szCs w:val="20"/>
        </w:rPr>
        <w:t xml:space="preserve"> </w:t>
      </w:r>
      <w:r w:rsidRPr="00C54284">
        <w:rPr>
          <w:rFonts w:ascii="Segoe UI" w:hAnsi="Segoe UI" w:cs="Segoe UI"/>
          <w:sz w:val="20"/>
          <w:szCs w:val="20"/>
        </w:rPr>
        <w:t xml:space="preserve">Service flow for </w:t>
      </w:r>
      <w:r w:rsidR="00A26991">
        <w:rPr>
          <w:rFonts w:ascii="Segoe UI" w:hAnsi="Segoe UI" w:cs="Segoe UI"/>
          <w:sz w:val="20"/>
          <w:szCs w:val="20"/>
        </w:rPr>
        <w:t>my</w:t>
      </w:r>
      <w:r w:rsidR="00A26991" w:rsidRPr="00C54284">
        <w:rPr>
          <w:rFonts w:ascii="Segoe UI" w:hAnsi="Segoe UI" w:cs="Segoe UI"/>
          <w:sz w:val="20"/>
          <w:szCs w:val="20"/>
        </w:rPr>
        <w:t xml:space="preserve"> </w:t>
      </w:r>
      <w:r w:rsidRPr="00C54284">
        <w:rPr>
          <w:rFonts w:ascii="Segoe UI" w:hAnsi="Segoe UI" w:cs="Segoe UI"/>
          <w:sz w:val="20"/>
          <w:szCs w:val="20"/>
        </w:rPr>
        <w:t>documents</w:t>
      </w:r>
    </w:p>
    <w:p w14:paraId="48427C53" w14:textId="77777777" w:rsidR="00A26991" w:rsidRPr="00C54284" w:rsidRDefault="00A26991" w:rsidP="00E27C55">
      <w:pPr>
        <w:ind w:left="990"/>
        <w:rPr>
          <w:rFonts w:ascii="Segoe UI" w:hAnsi="Segoe UI" w:cs="Segoe UI"/>
          <w:sz w:val="20"/>
          <w:szCs w:val="20"/>
        </w:rPr>
      </w:pPr>
    </w:p>
    <w:p w14:paraId="7BA0EB77" w14:textId="7F759C31" w:rsidR="00E27C55" w:rsidRPr="0088376A" w:rsidRDefault="00E27C55" w:rsidP="0088376A">
      <w:pPr>
        <w:ind w:left="990"/>
        <w:rPr>
          <w:rFonts w:ascii="Segoe UI" w:hAnsi="Segoe UI" w:cs="Segoe UI"/>
        </w:rPr>
      </w:pPr>
    </w:p>
    <w:p w14:paraId="6776370E" w14:textId="77777777" w:rsidR="00E27C55" w:rsidRPr="00C54284" w:rsidRDefault="00E27C55" w:rsidP="00E27C55">
      <w:pPr>
        <w:pStyle w:val="ListParagraph"/>
        <w:ind w:left="1080"/>
        <w:rPr>
          <w:rFonts w:ascii="Segoe UI" w:hAnsi="Segoe UI" w:cs="Segoe UI"/>
          <w:sz w:val="20"/>
          <w:szCs w:val="20"/>
        </w:rPr>
      </w:pPr>
    </w:p>
    <w:p w14:paraId="3D2AF39F" w14:textId="158BF113" w:rsidR="00E27C55" w:rsidRPr="00C54284" w:rsidRDefault="00E27C55">
      <w:pPr>
        <w:pStyle w:val="Body"/>
        <w:numPr>
          <w:ilvl w:val="0"/>
          <w:numId w:val="31"/>
        </w:numPr>
        <w:rPr>
          <w:rFonts w:ascii="Segoe UI" w:hAnsi="Segoe UI" w:cs="Segoe UI"/>
          <w:b/>
        </w:rPr>
      </w:pPr>
      <w:r w:rsidRPr="00C54284">
        <w:rPr>
          <w:rFonts w:ascii="Segoe UI" w:hAnsi="Segoe UI" w:cs="Segoe UI"/>
          <w:b/>
        </w:rPr>
        <w:t>User’s OneDrive Actions</w:t>
      </w:r>
    </w:p>
    <w:p w14:paraId="33D0E4F1" w14:textId="77777777" w:rsidR="00E27C55" w:rsidRPr="00C54284" w:rsidRDefault="00E27C55" w:rsidP="00E27C55">
      <w:pPr>
        <w:ind w:left="1080"/>
        <w:rPr>
          <w:rFonts w:ascii="Segoe UI" w:hAnsi="Segoe UI" w:cs="Segoe UI"/>
          <w:sz w:val="20"/>
          <w:szCs w:val="20"/>
        </w:rPr>
      </w:pPr>
      <w:r w:rsidRPr="00C54284">
        <w:rPr>
          <w:rFonts w:ascii="Segoe UI" w:hAnsi="Segoe UI" w:cs="Segoe UI"/>
          <w:sz w:val="20"/>
          <w:szCs w:val="20"/>
        </w:rPr>
        <w:t>User’s OneDrive will consist of various document that are sent using “Send to One Drive” functionality. To get these documents back to their respective matter libraries, user will be provided with four actions in their respective one drive, which include:</w:t>
      </w:r>
    </w:p>
    <w:p w14:paraId="6FEBC4A5" w14:textId="77777777" w:rsidR="00E27C55" w:rsidRPr="00C54284" w:rsidRDefault="00E27C55" w:rsidP="0088376A">
      <w:pPr>
        <w:pStyle w:val="ListParagraph"/>
        <w:numPr>
          <w:ilvl w:val="1"/>
          <w:numId w:val="31"/>
        </w:numPr>
        <w:rPr>
          <w:rFonts w:ascii="Segoe UI" w:hAnsi="Segoe UI" w:cs="Segoe UI"/>
          <w:sz w:val="20"/>
          <w:szCs w:val="20"/>
        </w:rPr>
      </w:pPr>
      <w:r w:rsidRPr="00C54284">
        <w:rPr>
          <w:rFonts w:ascii="Segoe UI" w:hAnsi="Segoe UI" w:cs="Segoe UI"/>
          <w:sz w:val="20"/>
          <w:szCs w:val="20"/>
        </w:rPr>
        <w:t>Matter Check In</w:t>
      </w:r>
    </w:p>
    <w:p w14:paraId="42E3D8A4" w14:textId="77777777" w:rsidR="00E27C55" w:rsidRPr="00C54284" w:rsidRDefault="00E27C55" w:rsidP="0088376A">
      <w:pPr>
        <w:pStyle w:val="ListParagraph"/>
        <w:numPr>
          <w:ilvl w:val="1"/>
          <w:numId w:val="31"/>
        </w:numPr>
        <w:rPr>
          <w:rFonts w:ascii="Segoe UI" w:hAnsi="Segoe UI" w:cs="Segoe UI"/>
          <w:sz w:val="20"/>
          <w:szCs w:val="20"/>
        </w:rPr>
      </w:pPr>
      <w:r w:rsidRPr="00C54284">
        <w:rPr>
          <w:rFonts w:ascii="Segoe UI" w:hAnsi="Segoe UI" w:cs="Segoe UI"/>
          <w:sz w:val="20"/>
          <w:szCs w:val="20"/>
        </w:rPr>
        <w:t>Matter Check Out</w:t>
      </w:r>
    </w:p>
    <w:p w14:paraId="39FAD83B" w14:textId="393B9F65" w:rsidR="00E27C55" w:rsidRPr="00C54284" w:rsidRDefault="00E27C55" w:rsidP="0088376A">
      <w:pPr>
        <w:pStyle w:val="ListParagraph"/>
        <w:numPr>
          <w:ilvl w:val="1"/>
          <w:numId w:val="31"/>
        </w:numPr>
        <w:rPr>
          <w:rFonts w:ascii="Segoe UI" w:hAnsi="Segoe UI" w:cs="Segoe UI"/>
          <w:sz w:val="20"/>
          <w:szCs w:val="20"/>
        </w:rPr>
      </w:pPr>
      <w:r w:rsidRPr="00C54284">
        <w:rPr>
          <w:rFonts w:ascii="Segoe UI" w:hAnsi="Segoe UI" w:cs="Segoe UI"/>
          <w:sz w:val="20"/>
          <w:szCs w:val="20"/>
        </w:rPr>
        <w:t>Detach from Matter Center</w:t>
      </w:r>
      <w:r w:rsidR="009E3C20" w:rsidRPr="00C54284">
        <w:rPr>
          <w:rFonts w:ascii="Segoe UI" w:hAnsi="Segoe UI" w:cs="Segoe UI"/>
          <w:sz w:val="20"/>
          <w:szCs w:val="20"/>
        </w:rPr>
        <w:t xml:space="preserve"> Beta</w:t>
      </w:r>
    </w:p>
    <w:p w14:paraId="6746224D" w14:textId="77777777" w:rsidR="00E27C55" w:rsidRPr="00C54284" w:rsidRDefault="00E27C55" w:rsidP="0088376A">
      <w:pPr>
        <w:pStyle w:val="ListParagraph"/>
        <w:numPr>
          <w:ilvl w:val="1"/>
          <w:numId w:val="31"/>
        </w:numPr>
        <w:rPr>
          <w:rFonts w:ascii="Segoe UI" w:hAnsi="Segoe UI" w:cs="Segoe UI"/>
          <w:sz w:val="20"/>
          <w:szCs w:val="20"/>
        </w:rPr>
      </w:pPr>
      <w:r w:rsidRPr="00C54284">
        <w:rPr>
          <w:rFonts w:ascii="Segoe UI" w:hAnsi="Segoe UI" w:cs="Segoe UI"/>
          <w:sz w:val="20"/>
          <w:szCs w:val="20"/>
        </w:rPr>
        <w:t>Update Copy</w:t>
      </w:r>
    </w:p>
    <w:p w14:paraId="089EE022" w14:textId="77777777" w:rsidR="00E27C55" w:rsidRPr="00C54284" w:rsidRDefault="00E27C55" w:rsidP="00E27C55">
      <w:pPr>
        <w:pStyle w:val="ListParagraph"/>
        <w:ind w:left="1080"/>
        <w:rPr>
          <w:rFonts w:ascii="Segoe UI" w:hAnsi="Segoe UI" w:cs="Segoe UI"/>
          <w:sz w:val="20"/>
          <w:szCs w:val="20"/>
        </w:rPr>
      </w:pPr>
      <w:r w:rsidRPr="00C54284">
        <w:rPr>
          <w:rFonts w:ascii="Segoe UI" w:hAnsi="Segoe UI" w:cs="Segoe UI"/>
          <w:b/>
          <w:sz w:val="20"/>
          <w:szCs w:val="20"/>
        </w:rPr>
        <w:t>Note</w:t>
      </w:r>
      <w:r w:rsidRPr="00C54284">
        <w:rPr>
          <w:rFonts w:ascii="Segoe UI" w:hAnsi="Segoe UI" w:cs="Segoe UI"/>
          <w:sz w:val="20"/>
          <w:szCs w:val="20"/>
        </w:rPr>
        <w:t>: These actions will be available on ECB Menu and the Ribbon Menu</w:t>
      </w:r>
    </w:p>
    <w:p w14:paraId="52092B01" w14:textId="77777777" w:rsidR="00E27C55" w:rsidRPr="00C54284" w:rsidRDefault="00E27C55" w:rsidP="00E27C55">
      <w:pPr>
        <w:pStyle w:val="ListParagraph"/>
        <w:ind w:left="1080"/>
        <w:rPr>
          <w:rFonts w:ascii="Segoe UI" w:hAnsi="Segoe UI" w:cs="Segoe UI"/>
          <w:sz w:val="20"/>
          <w:szCs w:val="20"/>
        </w:rPr>
      </w:pPr>
    </w:p>
    <w:p w14:paraId="44C3971C" w14:textId="77777777" w:rsidR="00E27C55" w:rsidRPr="00C54284" w:rsidRDefault="00E27C55" w:rsidP="00E27C55">
      <w:pPr>
        <w:pStyle w:val="ListParagraph"/>
        <w:ind w:left="1080"/>
        <w:rPr>
          <w:rFonts w:ascii="Segoe UI" w:hAnsi="Segoe UI" w:cs="Segoe UI"/>
          <w:b/>
          <w:sz w:val="20"/>
          <w:szCs w:val="20"/>
        </w:rPr>
      </w:pPr>
      <w:r w:rsidRPr="00C54284">
        <w:rPr>
          <w:rFonts w:ascii="Segoe UI" w:hAnsi="Segoe UI" w:cs="Segoe UI"/>
          <w:b/>
          <w:sz w:val="20"/>
          <w:szCs w:val="20"/>
        </w:rPr>
        <w:lastRenderedPageBreak/>
        <w:t>Matter Check In</w:t>
      </w:r>
    </w:p>
    <w:p w14:paraId="1E88ED88" w14:textId="77777777" w:rsidR="00E27C55" w:rsidRPr="00C54284" w:rsidRDefault="00E27C55" w:rsidP="00E27C55">
      <w:pPr>
        <w:pStyle w:val="ListParagraph"/>
        <w:ind w:left="1080"/>
        <w:rPr>
          <w:rFonts w:ascii="Segoe UI" w:hAnsi="Segoe UI" w:cs="Segoe UI"/>
          <w:b/>
          <w:sz w:val="20"/>
          <w:szCs w:val="20"/>
        </w:rPr>
      </w:pPr>
    </w:p>
    <w:p w14:paraId="060D4484" w14:textId="77777777" w:rsidR="00E27C55" w:rsidRPr="00C54284" w:rsidRDefault="00E27C55" w:rsidP="00E27C55">
      <w:pPr>
        <w:pStyle w:val="ListParagraph"/>
        <w:ind w:left="1080"/>
        <w:rPr>
          <w:rFonts w:ascii="Segoe UI" w:hAnsi="Segoe UI" w:cs="Segoe UI"/>
          <w:sz w:val="20"/>
          <w:szCs w:val="20"/>
        </w:rPr>
      </w:pPr>
      <w:r w:rsidRPr="00C54284">
        <w:rPr>
          <w:rFonts w:ascii="Segoe UI" w:hAnsi="Segoe UI" w:cs="Segoe UI"/>
          <w:sz w:val="20"/>
          <w:szCs w:val="20"/>
        </w:rPr>
        <w:t>Matter Check In allows the user to sync back document from OneDrive to Matter Library. The service flow for the functionality is as shown below:</w:t>
      </w:r>
    </w:p>
    <w:p w14:paraId="460A21B8" w14:textId="77777777" w:rsidR="00E27C55" w:rsidRPr="00C54284" w:rsidRDefault="00E27C55" w:rsidP="00E27C55">
      <w:pPr>
        <w:pStyle w:val="ListParagraph"/>
        <w:ind w:left="1080"/>
        <w:rPr>
          <w:rFonts w:ascii="Segoe UI" w:hAnsi="Segoe UI" w:cs="Segoe UI"/>
          <w:sz w:val="20"/>
          <w:szCs w:val="20"/>
        </w:rPr>
      </w:pPr>
    </w:p>
    <w:p w14:paraId="0DBC584E" w14:textId="77777777" w:rsidR="00E27C55" w:rsidRPr="00C54284" w:rsidRDefault="00E27C55" w:rsidP="00E27C55">
      <w:pPr>
        <w:pStyle w:val="ListParagraph"/>
        <w:ind w:left="1080"/>
        <w:jc w:val="center"/>
        <w:rPr>
          <w:rFonts w:ascii="Segoe UI" w:hAnsi="Segoe UI" w:cs="Segoe UI"/>
        </w:rPr>
      </w:pPr>
      <w:r w:rsidRPr="00C54284">
        <w:rPr>
          <w:rFonts w:ascii="Segoe UI" w:hAnsi="Segoe UI" w:cs="Segoe UI"/>
        </w:rPr>
        <w:object w:dxaOrig="7621" w:dyaOrig="19306" w14:anchorId="5711C14C">
          <v:shape id="_x0000_i1084" type="#_x0000_t75" style="width:258.75pt;height:9in" o:ole="">
            <v:imagedata r:id="rId134" o:title=""/>
          </v:shape>
          <o:OLEObject Type="Embed" ProgID="Visio.Drawing.15" ShapeID="_x0000_i1084" DrawAspect="Content" ObjectID="_1509353844" r:id="rId135"/>
        </w:object>
      </w:r>
    </w:p>
    <w:p w14:paraId="0D944E41" w14:textId="77777777" w:rsidR="00E27C55" w:rsidRPr="00C54284" w:rsidRDefault="00E27C55" w:rsidP="00E27C55">
      <w:pPr>
        <w:pStyle w:val="ListParagraph"/>
        <w:ind w:left="1080"/>
        <w:rPr>
          <w:rFonts w:ascii="Segoe UI" w:hAnsi="Segoe UI" w:cs="Segoe UI"/>
          <w:b/>
          <w:sz w:val="20"/>
          <w:szCs w:val="20"/>
        </w:rPr>
      </w:pPr>
      <w:r w:rsidRPr="00C54284">
        <w:rPr>
          <w:rFonts w:ascii="Segoe UI" w:hAnsi="Segoe UI" w:cs="Segoe UI"/>
          <w:b/>
          <w:sz w:val="20"/>
          <w:szCs w:val="20"/>
        </w:rPr>
        <w:lastRenderedPageBreak/>
        <w:t>Matter Check Out</w:t>
      </w:r>
    </w:p>
    <w:p w14:paraId="0D8AC3A5" w14:textId="77777777" w:rsidR="00E27C55" w:rsidRPr="00C54284" w:rsidRDefault="00E27C55" w:rsidP="00E27C55">
      <w:pPr>
        <w:pStyle w:val="ListParagraph"/>
        <w:ind w:left="1080"/>
        <w:rPr>
          <w:rFonts w:ascii="Segoe UI" w:hAnsi="Segoe UI" w:cs="Segoe UI"/>
          <w:b/>
          <w:sz w:val="20"/>
          <w:szCs w:val="20"/>
        </w:rPr>
      </w:pPr>
    </w:p>
    <w:p w14:paraId="1F8054FB" w14:textId="77777777" w:rsidR="00E27C55" w:rsidRPr="00C54284" w:rsidRDefault="00E27C55" w:rsidP="00E27C55">
      <w:pPr>
        <w:pStyle w:val="ListParagraph"/>
        <w:ind w:left="1080"/>
        <w:rPr>
          <w:rFonts w:ascii="Segoe UI" w:hAnsi="Segoe UI" w:cs="Segoe UI"/>
          <w:sz w:val="20"/>
          <w:szCs w:val="20"/>
        </w:rPr>
      </w:pPr>
      <w:r w:rsidRPr="00C54284">
        <w:rPr>
          <w:rFonts w:ascii="Segoe UI" w:hAnsi="Segoe UI" w:cs="Segoe UI"/>
          <w:sz w:val="20"/>
          <w:szCs w:val="20"/>
        </w:rPr>
        <w:t>Matter Check Out allows the user to check out the document from Document library, service flow for matter check out functionality is as shown below:</w:t>
      </w:r>
    </w:p>
    <w:p w14:paraId="1948D1F7" w14:textId="77777777" w:rsidR="00E27C55" w:rsidRPr="00C54284" w:rsidRDefault="00E27C55" w:rsidP="00E27C55">
      <w:pPr>
        <w:pStyle w:val="ListParagraph"/>
        <w:ind w:left="1080"/>
        <w:rPr>
          <w:rFonts w:ascii="Segoe UI" w:hAnsi="Segoe UI" w:cs="Segoe UI"/>
          <w:sz w:val="20"/>
          <w:szCs w:val="20"/>
        </w:rPr>
      </w:pPr>
    </w:p>
    <w:p w14:paraId="19ABADBA" w14:textId="77777777" w:rsidR="00E27C55" w:rsidRPr="00C54284" w:rsidRDefault="00E27C55" w:rsidP="00E27C55">
      <w:pPr>
        <w:pStyle w:val="ListParagraph"/>
        <w:ind w:left="1080"/>
        <w:jc w:val="center"/>
        <w:rPr>
          <w:rFonts w:ascii="Segoe UI" w:hAnsi="Segoe UI" w:cs="Segoe UI"/>
          <w:sz w:val="20"/>
          <w:szCs w:val="20"/>
        </w:rPr>
      </w:pPr>
      <w:r w:rsidRPr="00C54284">
        <w:rPr>
          <w:rFonts w:ascii="Segoe UI" w:hAnsi="Segoe UI" w:cs="Segoe UI"/>
        </w:rPr>
        <w:object w:dxaOrig="8131" w:dyaOrig="10020" w14:anchorId="5F316F0D">
          <v:shape id="_x0000_i1085" type="#_x0000_t75" style="width:403.5pt;height:7in" o:ole="">
            <v:imagedata r:id="rId136" o:title=""/>
          </v:shape>
          <o:OLEObject Type="Embed" ProgID="Visio.Drawing.15" ShapeID="_x0000_i1085" DrawAspect="Content" ObjectID="_1509353845" r:id="rId137"/>
        </w:object>
      </w:r>
    </w:p>
    <w:p w14:paraId="6A346680" w14:textId="77777777" w:rsidR="00E27C55" w:rsidRPr="00C54284" w:rsidRDefault="00E27C55" w:rsidP="00E27C55">
      <w:pPr>
        <w:pStyle w:val="ListParagraph"/>
        <w:ind w:left="1080"/>
        <w:rPr>
          <w:rFonts w:ascii="Segoe UI" w:hAnsi="Segoe UI" w:cs="Segoe UI"/>
          <w:sz w:val="20"/>
          <w:szCs w:val="20"/>
        </w:rPr>
      </w:pPr>
    </w:p>
    <w:p w14:paraId="774D2399" w14:textId="77777777" w:rsidR="00E27C55" w:rsidRPr="00C54284" w:rsidRDefault="00E27C55" w:rsidP="00E27C55">
      <w:pPr>
        <w:pStyle w:val="ListParagraph"/>
        <w:ind w:left="1080"/>
        <w:rPr>
          <w:rFonts w:ascii="Segoe UI" w:hAnsi="Segoe UI" w:cs="Segoe UI"/>
          <w:sz w:val="20"/>
          <w:szCs w:val="20"/>
        </w:rPr>
      </w:pPr>
    </w:p>
    <w:p w14:paraId="655BA262" w14:textId="30C417A2" w:rsidR="00E27C55" w:rsidRPr="00C54284" w:rsidRDefault="00E27C55" w:rsidP="00E27C55">
      <w:pPr>
        <w:ind w:left="360" w:firstLine="720"/>
        <w:rPr>
          <w:rFonts w:ascii="Segoe UI" w:hAnsi="Segoe UI" w:cs="Segoe UI"/>
          <w:b/>
          <w:sz w:val="20"/>
          <w:szCs w:val="20"/>
        </w:rPr>
      </w:pPr>
      <w:r w:rsidRPr="00C54284">
        <w:rPr>
          <w:rFonts w:ascii="Segoe UI" w:hAnsi="Segoe UI" w:cs="Segoe UI"/>
          <w:b/>
          <w:sz w:val="20"/>
          <w:szCs w:val="20"/>
        </w:rPr>
        <w:t>Detach from</w:t>
      </w:r>
      <w:r w:rsidR="009E3C20" w:rsidRPr="00C54284">
        <w:rPr>
          <w:rFonts w:ascii="Segoe UI" w:hAnsi="Segoe UI" w:cs="Segoe UI"/>
          <w:b/>
          <w:sz w:val="20"/>
          <w:szCs w:val="20"/>
        </w:rPr>
        <w:t xml:space="preserve"> Matter Center Beta</w:t>
      </w:r>
    </w:p>
    <w:p w14:paraId="077188E9" w14:textId="77777777" w:rsidR="00E27C55" w:rsidRPr="00C54284" w:rsidRDefault="00E27C55" w:rsidP="00E27C55">
      <w:pPr>
        <w:pStyle w:val="ListParagraph"/>
        <w:ind w:left="1080"/>
        <w:rPr>
          <w:rFonts w:ascii="Segoe UI" w:hAnsi="Segoe UI" w:cs="Segoe UI"/>
          <w:b/>
          <w:sz w:val="20"/>
          <w:szCs w:val="20"/>
        </w:rPr>
      </w:pPr>
    </w:p>
    <w:p w14:paraId="299DF710" w14:textId="74613AAC" w:rsidR="00E27C55" w:rsidRPr="00C54284" w:rsidRDefault="009E3C20" w:rsidP="00E27C55">
      <w:pPr>
        <w:pStyle w:val="ListParagraph"/>
        <w:ind w:left="1080"/>
        <w:rPr>
          <w:rFonts w:ascii="Segoe UI" w:hAnsi="Segoe UI" w:cs="Segoe UI"/>
          <w:sz w:val="20"/>
          <w:szCs w:val="20"/>
        </w:rPr>
      </w:pPr>
      <w:r w:rsidRPr="00C54284">
        <w:rPr>
          <w:rFonts w:ascii="Segoe UI" w:hAnsi="Segoe UI" w:cs="Segoe UI"/>
          <w:sz w:val="20"/>
          <w:szCs w:val="20"/>
        </w:rPr>
        <w:lastRenderedPageBreak/>
        <w:t>Detach from Matter Center Beta</w:t>
      </w:r>
      <w:r w:rsidR="00E27C55" w:rsidRPr="00C54284">
        <w:rPr>
          <w:rFonts w:ascii="Segoe UI" w:hAnsi="Segoe UI" w:cs="Segoe UI"/>
          <w:sz w:val="20"/>
          <w:szCs w:val="20"/>
        </w:rPr>
        <w:t xml:space="preserve"> allows the user to remove the association of document with Matter 365 and treat it as a separate document, service flow for the functionality is as shown below:</w:t>
      </w:r>
    </w:p>
    <w:p w14:paraId="2C1BDEEE" w14:textId="77777777" w:rsidR="00E27C55" w:rsidRPr="00C54284" w:rsidRDefault="00E27C55" w:rsidP="00E27C55">
      <w:pPr>
        <w:pStyle w:val="ListParagraph"/>
        <w:ind w:left="1080"/>
        <w:rPr>
          <w:rFonts w:ascii="Segoe UI" w:hAnsi="Segoe UI" w:cs="Segoe UI"/>
          <w:sz w:val="20"/>
          <w:szCs w:val="20"/>
        </w:rPr>
      </w:pPr>
    </w:p>
    <w:p w14:paraId="44441A31" w14:textId="77777777" w:rsidR="00E27C55" w:rsidRPr="00C54284" w:rsidRDefault="00E27C55" w:rsidP="00E27C55">
      <w:pPr>
        <w:pStyle w:val="ListParagraph"/>
        <w:ind w:left="1080"/>
        <w:jc w:val="center"/>
        <w:rPr>
          <w:rFonts w:ascii="Segoe UI" w:hAnsi="Segoe UI" w:cs="Segoe UI"/>
          <w:sz w:val="20"/>
          <w:szCs w:val="20"/>
        </w:rPr>
      </w:pPr>
      <w:r w:rsidRPr="00C54284">
        <w:rPr>
          <w:rFonts w:ascii="Segoe UI" w:hAnsi="Segoe UI" w:cs="Segoe UI"/>
        </w:rPr>
        <w:object w:dxaOrig="5686" w:dyaOrig="11280" w14:anchorId="067E3BE3">
          <v:shape id="_x0000_i1086" type="#_x0000_t75" style="width:281.25pt;height:561.75pt" o:ole="">
            <v:imagedata r:id="rId138" o:title=""/>
          </v:shape>
          <o:OLEObject Type="Embed" ProgID="Visio.Drawing.15" ShapeID="_x0000_i1086" DrawAspect="Content" ObjectID="_1509353846" r:id="rId139"/>
        </w:object>
      </w:r>
      <w:r w:rsidRPr="00C54284" w:rsidDel="00EF22A4">
        <w:rPr>
          <w:rFonts w:ascii="Segoe UI" w:hAnsi="Segoe UI" w:cs="Segoe UI"/>
        </w:rPr>
        <w:t xml:space="preserve"> </w:t>
      </w:r>
    </w:p>
    <w:p w14:paraId="03AD9974" w14:textId="77777777" w:rsidR="00E27C55" w:rsidRPr="00C54284" w:rsidRDefault="00E27C55" w:rsidP="00E27C55">
      <w:pPr>
        <w:pStyle w:val="ListParagraph"/>
        <w:ind w:left="1080"/>
        <w:rPr>
          <w:rFonts w:ascii="Segoe UI" w:hAnsi="Segoe UI" w:cs="Segoe UI"/>
          <w:sz w:val="20"/>
          <w:szCs w:val="20"/>
        </w:rPr>
      </w:pPr>
    </w:p>
    <w:p w14:paraId="35E4ADD7" w14:textId="77777777" w:rsidR="00E27C55" w:rsidRPr="00C54284" w:rsidRDefault="00E27C55" w:rsidP="00E27C55">
      <w:pPr>
        <w:ind w:left="360" w:firstLine="720"/>
        <w:rPr>
          <w:rFonts w:ascii="Segoe UI" w:hAnsi="Segoe UI" w:cs="Segoe UI"/>
          <w:b/>
          <w:sz w:val="20"/>
          <w:szCs w:val="20"/>
        </w:rPr>
      </w:pPr>
      <w:r w:rsidRPr="00C54284">
        <w:rPr>
          <w:rFonts w:ascii="Segoe UI" w:hAnsi="Segoe UI" w:cs="Segoe UI"/>
          <w:b/>
          <w:sz w:val="20"/>
          <w:szCs w:val="20"/>
        </w:rPr>
        <w:t>Update Copy</w:t>
      </w:r>
    </w:p>
    <w:p w14:paraId="20EDDB83" w14:textId="77777777" w:rsidR="00E27C55" w:rsidRPr="00C54284" w:rsidRDefault="00E27C55" w:rsidP="00E27C55">
      <w:pPr>
        <w:pStyle w:val="ListParagraph"/>
        <w:ind w:left="1080"/>
        <w:rPr>
          <w:rFonts w:ascii="Segoe UI" w:hAnsi="Segoe UI" w:cs="Segoe UI"/>
          <w:b/>
          <w:sz w:val="20"/>
          <w:szCs w:val="20"/>
        </w:rPr>
      </w:pPr>
    </w:p>
    <w:p w14:paraId="600AF23A" w14:textId="77777777" w:rsidR="00E27C55" w:rsidRPr="00C54284" w:rsidRDefault="00E27C55" w:rsidP="00E27C55">
      <w:pPr>
        <w:pStyle w:val="ListParagraph"/>
        <w:rPr>
          <w:rFonts w:ascii="Segoe UI" w:hAnsi="Segoe UI" w:cs="Segoe UI"/>
          <w:sz w:val="20"/>
          <w:szCs w:val="20"/>
        </w:rPr>
      </w:pPr>
      <w:r w:rsidRPr="00C54284">
        <w:rPr>
          <w:rFonts w:ascii="Segoe UI" w:hAnsi="Segoe UI" w:cs="Segoe UI"/>
          <w:sz w:val="20"/>
          <w:szCs w:val="20"/>
        </w:rPr>
        <w:t>Update the document in Matter Library with contents of document from user’s One Drive, service flow for the functionality is as shown below:</w:t>
      </w:r>
    </w:p>
    <w:p w14:paraId="1EFB7968" w14:textId="77777777" w:rsidR="00E27C55" w:rsidRPr="00C54284" w:rsidRDefault="00E27C55" w:rsidP="00E27C55">
      <w:pPr>
        <w:pStyle w:val="ListParagraph"/>
        <w:jc w:val="center"/>
        <w:rPr>
          <w:rFonts w:ascii="Segoe UI" w:hAnsi="Segoe UI" w:cs="Segoe UI"/>
        </w:rPr>
      </w:pPr>
      <w:r w:rsidRPr="00C54284">
        <w:rPr>
          <w:rFonts w:ascii="Segoe UI" w:hAnsi="Segoe UI" w:cs="Segoe UI"/>
        </w:rPr>
        <w:object w:dxaOrig="4080" w:dyaOrig="11191" w14:anchorId="33CC381A">
          <v:shape id="_x0000_i1087" type="#_x0000_t75" style="width:201.75pt;height:561.75pt" o:ole="">
            <v:imagedata r:id="rId140" o:title=""/>
          </v:shape>
          <o:OLEObject Type="Embed" ProgID="Visio.Drawing.15" ShapeID="_x0000_i1087" DrawAspect="Content" ObjectID="_1509353847" r:id="rId141"/>
        </w:object>
      </w:r>
      <w:bookmarkStart w:id="368" w:name="_Toc393127922"/>
    </w:p>
    <w:p w14:paraId="683D7F4D" w14:textId="77777777" w:rsidR="00C7301E" w:rsidRPr="00C54284" w:rsidRDefault="00C7301E">
      <w:pPr>
        <w:spacing w:after="160" w:line="259" w:lineRule="auto"/>
        <w:rPr>
          <w:rFonts w:ascii="Segoe UI" w:hAnsi="Segoe UI" w:cs="Segoe UI"/>
          <w:b/>
          <w:sz w:val="20"/>
          <w:szCs w:val="20"/>
        </w:rPr>
      </w:pPr>
      <w:r w:rsidRPr="00C54284">
        <w:rPr>
          <w:rFonts w:ascii="Segoe UI" w:hAnsi="Segoe UI" w:cs="Segoe UI"/>
          <w:b/>
          <w:sz w:val="20"/>
          <w:szCs w:val="20"/>
        </w:rPr>
        <w:br w:type="page"/>
      </w:r>
    </w:p>
    <w:p w14:paraId="09AF2DDC" w14:textId="52CB9C71" w:rsidR="00C7301E" w:rsidRPr="00C54284" w:rsidRDefault="00C7301E">
      <w:pPr>
        <w:pStyle w:val="Body"/>
        <w:numPr>
          <w:ilvl w:val="0"/>
          <w:numId w:val="31"/>
        </w:numPr>
        <w:rPr>
          <w:rFonts w:ascii="Segoe UI" w:hAnsi="Segoe UI" w:cs="Segoe UI"/>
          <w:b/>
        </w:rPr>
      </w:pPr>
      <w:r w:rsidRPr="00C54284">
        <w:rPr>
          <w:rFonts w:ascii="Segoe UI" w:hAnsi="Segoe UI" w:cs="Segoe UI"/>
          <w:b/>
        </w:rPr>
        <w:lastRenderedPageBreak/>
        <w:t>View or download document</w:t>
      </w:r>
    </w:p>
    <w:p w14:paraId="207EFAE2" w14:textId="77777777" w:rsidR="00C7301E" w:rsidRPr="00C54284" w:rsidRDefault="00C7301E" w:rsidP="00C7301E">
      <w:pPr>
        <w:pStyle w:val="ListParagraph"/>
        <w:spacing w:after="160" w:line="259" w:lineRule="auto"/>
        <w:ind w:left="1080"/>
        <w:rPr>
          <w:rFonts w:ascii="Segoe UI" w:hAnsi="Segoe UI" w:cs="Segoe UI"/>
          <w:sz w:val="20"/>
          <w:szCs w:val="20"/>
        </w:rPr>
      </w:pPr>
      <w:r w:rsidRPr="00C54284">
        <w:rPr>
          <w:rFonts w:ascii="Segoe UI" w:hAnsi="Segoe UI" w:cs="Segoe UI"/>
          <w:sz w:val="20"/>
          <w:szCs w:val="20"/>
        </w:rPr>
        <w:t>On clicking the document name, a check is done to see if the document extension belongs the list supported by Office Online or Office Web Apps. For documents supported by OWA, the document will be viewed in browser. Otherwise a download popup will appear with the options to Open, Save, or Cancel.</w:t>
      </w:r>
    </w:p>
    <w:p w14:paraId="426B7F27" w14:textId="77777777" w:rsidR="00C7301E" w:rsidRPr="00C54284" w:rsidRDefault="00C7301E" w:rsidP="00C7301E">
      <w:pPr>
        <w:pStyle w:val="ListParagraph"/>
        <w:spacing w:after="160" w:line="259" w:lineRule="auto"/>
        <w:ind w:left="1080"/>
        <w:rPr>
          <w:rFonts w:ascii="Segoe UI" w:hAnsi="Segoe UI" w:cs="Segoe UI"/>
          <w:sz w:val="20"/>
          <w:szCs w:val="20"/>
        </w:rPr>
      </w:pPr>
    </w:p>
    <w:p w14:paraId="30F9C6D9" w14:textId="77777777" w:rsidR="00C7301E" w:rsidRPr="00C54284" w:rsidRDefault="00C7301E" w:rsidP="00C7301E">
      <w:pPr>
        <w:pStyle w:val="ListParagraph"/>
        <w:spacing w:after="160" w:line="259" w:lineRule="auto"/>
        <w:ind w:left="1080"/>
        <w:rPr>
          <w:rFonts w:ascii="Segoe UI" w:hAnsi="Segoe UI" w:cs="Segoe UI"/>
          <w:sz w:val="20"/>
          <w:szCs w:val="20"/>
        </w:rPr>
      </w:pPr>
      <w:r w:rsidRPr="00C54284">
        <w:rPr>
          <w:rFonts w:ascii="Segoe UI" w:hAnsi="Segoe UI" w:cs="Segoe UI"/>
          <w:sz w:val="20"/>
          <w:szCs w:val="20"/>
        </w:rPr>
        <w:t>OWA supported extension list:</w:t>
      </w:r>
    </w:p>
    <w:tbl>
      <w:tblPr>
        <w:tblW w:w="0" w:type="auto"/>
        <w:tblInd w:w="135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2196"/>
        <w:gridCol w:w="5779"/>
      </w:tblGrid>
      <w:tr w:rsidR="00C7301E" w:rsidRPr="00C54284" w14:paraId="32C6BE51" w14:textId="77777777" w:rsidTr="00231163">
        <w:tc>
          <w:tcPr>
            <w:tcW w:w="21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794E37D6" w14:textId="77777777" w:rsidR="00C7301E" w:rsidRPr="00C54284" w:rsidRDefault="00C7301E" w:rsidP="00231163">
            <w:pPr>
              <w:spacing w:line="240" w:lineRule="auto"/>
              <w:rPr>
                <w:rFonts w:ascii="Segoe UI" w:hAnsi="Segoe UI" w:cs="Segoe UI"/>
                <w:sz w:val="20"/>
                <w:szCs w:val="20"/>
              </w:rPr>
            </w:pPr>
            <w:r w:rsidRPr="00C54284">
              <w:rPr>
                <w:rFonts w:ascii="Segoe UI" w:hAnsi="Segoe UI" w:cs="Segoe UI"/>
                <w:b/>
                <w:bCs/>
                <w:sz w:val="20"/>
                <w:szCs w:val="20"/>
              </w:rPr>
              <w:t>Type</w:t>
            </w:r>
          </w:p>
        </w:tc>
        <w:tc>
          <w:tcPr>
            <w:tcW w:w="57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8C1181C" w14:textId="77777777" w:rsidR="00C7301E" w:rsidRPr="00C54284" w:rsidRDefault="00C7301E" w:rsidP="00231163">
            <w:pPr>
              <w:spacing w:line="240" w:lineRule="auto"/>
              <w:rPr>
                <w:rFonts w:ascii="Segoe UI" w:hAnsi="Segoe UI" w:cs="Segoe UI"/>
                <w:sz w:val="20"/>
                <w:szCs w:val="20"/>
              </w:rPr>
            </w:pPr>
            <w:r w:rsidRPr="00C54284">
              <w:rPr>
                <w:rFonts w:ascii="Segoe UI" w:hAnsi="Segoe UI" w:cs="Segoe UI"/>
                <w:b/>
                <w:bCs/>
                <w:sz w:val="20"/>
                <w:szCs w:val="20"/>
              </w:rPr>
              <w:t>Extensions</w:t>
            </w:r>
          </w:p>
        </w:tc>
      </w:tr>
      <w:tr w:rsidR="00C7301E" w:rsidRPr="00C54284" w14:paraId="5502983F" w14:textId="77777777" w:rsidTr="00231163">
        <w:tc>
          <w:tcPr>
            <w:tcW w:w="21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D800298" w14:textId="77777777" w:rsidR="00C7301E" w:rsidRPr="00C54284" w:rsidRDefault="00C7301E" w:rsidP="00231163">
            <w:pPr>
              <w:spacing w:line="240" w:lineRule="auto"/>
              <w:rPr>
                <w:rFonts w:ascii="Segoe UI" w:hAnsi="Segoe UI" w:cs="Segoe UI"/>
                <w:sz w:val="20"/>
                <w:szCs w:val="20"/>
              </w:rPr>
            </w:pPr>
            <w:r w:rsidRPr="00C54284">
              <w:rPr>
                <w:rFonts w:ascii="Segoe UI" w:hAnsi="Segoe UI" w:cs="Segoe UI"/>
                <w:sz w:val="20"/>
                <w:szCs w:val="20"/>
              </w:rPr>
              <w:t>Microsoft Word</w:t>
            </w:r>
          </w:p>
        </w:tc>
        <w:tc>
          <w:tcPr>
            <w:tcW w:w="57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02F03A8B" w14:textId="77777777" w:rsidR="00C7301E" w:rsidRPr="00C54284" w:rsidRDefault="00C7301E" w:rsidP="00231163">
            <w:pPr>
              <w:spacing w:line="240" w:lineRule="auto"/>
              <w:rPr>
                <w:rFonts w:ascii="Segoe UI" w:hAnsi="Segoe UI" w:cs="Segoe UI"/>
                <w:sz w:val="20"/>
                <w:szCs w:val="20"/>
              </w:rPr>
            </w:pPr>
            <w:r w:rsidRPr="00C54284">
              <w:rPr>
                <w:rFonts w:ascii="Segoe UI" w:hAnsi="Segoe UI" w:cs="Segoe UI"/>
                <w:sz w:val="20"/>
                <w:szCs w:val="20"/>
              </w:rPr>
              <w:t>docx, docm, odt, doc, dot, dotx, dotm</w:t>
            </w:r>
          </w:p>
        </w:tc>
      </w:tr>
      <w:tr w:rsidR="00C7301E" w:rsidRPr="00C54284" w14:paraId="53570919" w14:textId="77777777" w:rsidTr="00231163">
        <w:tc>
          <w:tcPr>
            <w:tcW w:w="21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979A1B" w14:textId="77777777" w:rsidR="00C7301E" w:rsidRPr="00C54284" w:rsidRDefault="00C7301E" w:rsidP="00231163">
            <w:pPr>
              <w:spacing w:line="240" w:lineRule="auto"/>
              <w:rPr>
                <w:rFonts w:ascii="Segoe UI" w:hAnsi="Segoe UI" w:cs="Segoe UI"/>
                <w:sz w:val="20"/>
                <w:szCs w:val="20"/>
              </w:rPr>
            </w:pPr>
            <w:r w:rsidRPr="00C54284">
              <w:rPr>
                <w:rFonts w:ascii="Segoe UI" w:hAnsi="Segoe UI" w:cs="Segoe UI"/>
                <w:sz w:val="20"/>
                <w:szCs w:val="20"/>
              </w:rPr>
              <w:t>Microsoft Excel</w:t>
            </w:r>
          </w:p>
        </w:tc>
        <w:tc>
          <w:tcPr>
            <w:tcW w:w="57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5FFD9E5" w14:textId="77777777" w:rsidR="00C7301E" w:rsidRPr="00C54284" w:rsidRDefault="00C7301E" w:rsidP="00231163">
            <w:pPr>
              <w:spacing w:line="240" w:lineRule="auto"/>
              <w:rPr>
                <w:rFonts w:ascii="Segoe UI" w:hAnsi="Segoe UI" w:cs="Segoe UI"/>
                <w:sz w:val="20"/>
                <w:szCs w:val="20"/>
              </w:rPr>
            </w:pPr>
            <w:r w:rsidRPr="00C54284">
              <w:rPr>
                <w:rFonts w:ascii="Segoe UI" w:hAnsi="Segoe UI" w:cs="Segoe UI"/>
                <w:sz w:val="20"/>
                <w:szCs w:val="20"/>
              </w:rPr>
              <w:t>xlsx, xlsm, xlsb, ods</w:t>
            </w:r>
          </w:p>
        </w:tc>
      </w:tr>
      <w:tr w:rsidR="00C7301E" w:rsidRPr="00C54284" w14:paraId="6490644A" w14:textId="77777777" w:rsidTr="00231163">
        <w:tc>
          <w:tcPr>
            <w:tcW w:w="21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04D4EE" w14:textId="77777777" w:rsidR="00C7301E" w:rsidRPr="00C54284" w:rsidRDefault="00C7301E" w:rsidP="00231163">
            <w:pPr>
              <w:spacing w:line="240" w:lineRule="auto"/>
              <w:rPr>
                <w:rFonts w:ascii="Segoe UI" w:hAnsi="Segoe UI" w:cs="Segoe UI"/>
                <w:sz w:val="20"/>
                <w:szCs w:val="20"/>
              </w:rPr>
            </w:pPr>
            <w:r w:rsidRPr="00C54284">
              <w:rPr>
                <w:rFonts w:ascii="Segoe UI" w:hAnsi="Segoe UI" w:cs="Segoe UI"/>
                <w:sz w:val="20"/>
                <w:szCs w:val="20"/>
              </w:rPr>
              <w:t>Microsoft PowerPoint</w:t>
            </w:r>
          </w:p>
        </w:tc>
        <w:tc>
          <w:tcPr>
            <w:tcW w:w="57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D6987ED" w14:textId="77777777" w:rsidR="00C7301E" w:rsidRPr="00C54284" w:rsidRDefault="00C7301E" w:rsidP="00231163">
            <w:pPr>
              <w:spacing w:line="240" w:lineRule="auto"/>
              <w:rPr>
                <w:rFonts w:ascii="Segoe UI" w:hAnsi="Segoe UI" w:cs="Segoe UI"/>
                <w:sz w:val="20"/>
                <w:szCs w:val="20"/>
              </w:rPr>
            </w:pPr>
            <w:r w:rsidRPr="00C54284">
              <w:rPr>
                <w:rFonts w:ascii="Segoe UI" w:hAnsi="Segoe UI" w:cs="Segoe UI"/>
                <w:sz w:val="20"/>
                <w:szCs w:val="20"/>
              </w:rPr>
              <w:t>pptx, ppsx, odp, potx, pot, ppt, pps, pptm, potm, ppsm, ppam</w:t>
            </w:r>
          </w:p>
        </w:tc>
      </w:tr>
      <w:tr w:rsidR="00C7301E" w:rsidRPr="00C54284" w14:paraId="104F5BB8" w14:textId="77777777" w:rsidTr="00231163">
        <w:tc>
          <w:tcPr>
            <w:tcW w:w="21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26458E1" w14:textId="77777777" w:rsidR="00C7301E" w:rsidRPr="00C54284" w:rsidRDefault="00C7301E" w:rsidP="00231163">
            <w:pPr>
              <w:spacing w:line="240" w:lineRule="auto"/>
              <w:rPr>
                <w:rFonts w:ascii="Segoe UI" w:hAnsi="Segoe UI" w:cs="Segoe UI"/>
                <w:sz w:val="20"/>
                <w:szCs w:val="20"/>
              </w:rPr>
            </w:pPr>
            <w:r w:rsidRPr="00C54284">
              <w:rPr>
                <w:rFonts w:ascii="Segoe UI" w:hAnsi="Segoe UI" w:cs="Segoe UI"/>
                <w:sz w:val="20"/>
                <w:szCs w:val="20"/>
              </w:rPr>
              <w:t>Microsoft Visio</w:t>
            </w:r>
          </w:p>
        </w:tc>
        <w:tc>
          <w:tcPr>
            <w:tcW w:w="57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2EB27C17" w14:textId="77777777" w:rsidR="00C7301E" w:rsidRPr="00C54284" w:rsidRDefault="00C7301E" w:rsidP="00231163">
            <w:pPr>
              <w:spacing w:line="240" w:lineRule="auto"/>
              <w:rPr>
                <w:rFonts w:ascii="Segoe UI" w:hAnsi="Segoe UI" w:cs="Segoe UI"/>
                <w:sz w:val="20"/>
                <w:szCs w:val="20"/>
              </w:rPr>
            </w:pPr>
            <w:r w:rsidRPr="00C54284">
              <w:rPr>
                <w:rFonts w:ascii="Segoe UI" w:hAnsi="Segoe UI" w:cs="Segoe UI"/>
                <w:sz w:val="20"/>
                <w:szCs w:val="20"/>
              </w:rPr>
              <w:t>vsdx, vsdm</w:t>
            </w:r>
          </w:p>
        </w:tc>
      </w:tr>
      <w:tr w:rsidR="00C7301E" w:rsidRPr="00C54284" w14:paraId="48D9BE1B" w14:textId="77777777" w:rsidTr="00231163">
        <w:tc>
          <w:tcPr>
            <w:tcW w:w="219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F7E61C2" w14:textId="77777777" w:rsidR="00C7301E" w:rsidRPr="00C54284" w:rsidRDefault="00C7301E" w:rsidP="00231163">
            <w:pPr>
              <w:spacing w:line="240" w:lineRule="auto"/>
              <w:rPr>
                <w:rFonts w:ascii="Segoe UI" w:hAnsi="Segoe UI" w:cs="Segoe UI"/>
                <w:sz w:val="20"/>
                <w:szCs w:val="20"/>
              </w:rPr>
            </w:pPr>
            <w:r w:rsidRPr="00C54284">
              <w:rPr>
                <w:rFonts w:ascii="Segoe UI" w:hAnsi="Segoe UI" w:cs="Segoe UI"/>
                <w:sz w:val="20"/>
                <w:szCs w:val="20"/>
              </w:rPr>
              <w:t>PDF</w:t>
            </w:r>
          </w:p>
        </w:tc>
        <w:tc>
          <w:tcPr>
            <w:tcW w:w="5779"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E7926FE" w14:textId="77777777" w:rsidR="00C7301E" w:rsidRPr="00C54284" w:rsidRDefault="00C7301E" w:rsidP="00231163">
            <w:pPr>
              <w:spacing w:line="240" w:lineRule="auto"/>
              <w:rPr>
                <w:rFonts w:ascii="Segoe UI" w:hAnsi="Segoe UI" w:cs="Segoe UI"/>
                <w:sz w:val="20"/>
                <w:szCs w:val="20"/>
              </w:rPr>
            </w:pPr>
            <w:r w:rsidRPr="00C54284">
              <w:rPr>
                <w:rFonts w:ascii="Segoe UI" w:hAnsi="Segoe UI" w:cs="Segoe UI"/>
                <w:sz w:val="20"/>
                <w:szCs w:val="20"/>
              </w:rPr>
              <w:t>pdf</w:t>
            </w:r>
          </w:p>
        </w:tc>
      </w:tr>
    </w:tbl>
    <w:p w14:paraId="1AECB4EE" w14:textId="1B07AF25" w:rsidR="00A26991" w:rsidRDefault="00A26991">
      <w:pPr>
        <w:spacing w:after="160" w:line="259" w:lineRule="auto"/>
      </w:pPr>
    </w:p>
    <w:p w14:paraId="3A18B59B" w14:textId="77777777" w:rsidR="000408E5" w:rsidRPr="0088376A" w:rsidRDefault="000408E5" w:rsidP="0088376A">
      <w:pPr>
        <w:pStyle w:val="ListParagraph"/>
        <w:numPr>
          <w:ilvl w:val="0"/>
          <w:numId w:val="31"/>
        </w:numPr>
        <w:spacing w:line="360" w:lineRule="auto"/>
        <w:rPr>
          <w:rFonts w:ascii="Segoe UI" w:hAnsi="Segoe UI" w:cs="Segoe UI"/>
          <w:b/>
          <w:sz w:val="20"/>
          <w:szCs w:val="20"/>
        </w:rPr>
      </w:pPr>
      <w:r w:rsidRPr="0088376A">
        <w:rPr>
          <w:rFonts w:ascii="Segoe UI" w:hAnsi="Segoe UI" w:cs="Segoe UI"/>
          <w:b/>
          <w:sz w:val="20"/>
          <w:szCs w:val="20"/>
        </w:rPr>
        <w:t>All Matters Section</w:t>
      </w:r>
    </w:p>
    <w:p w14:paraId="73CDD2B1" w14:textId="4E19413A" w:rsidR="000408E5" w:rsidRDefault="000408E5" w:rsidP="000408E5">
      <w:pPr>
        <w:pStyle w:val="ListParagraph"/>
        <w:ind w:left="1080"/>
        <w:rPr>
          <w:rFonts w:ascii="Segoe UI" w:hAnsi="Segoe UI" w:cs="Segoe UI"/>
          <w:sz w:val="20"/>
          <w:szCs w:val="20"/>
        </w:rPr>
      </w:pPr>
      <w:r w:rsidRPr="00AB6DF9">
        <w:rPr>
          <w:rFonts w:ascii="Segoe UI" w:hAnsi="Segoe UI" w:cs="Segoe UI"/>
          <w:sz w:val="20"/>
          <w:szCs w:val="20"/>
        </w:rPr>
        <w:t>All Matters section will display matters for all the users</w:t>
      </w:r>
      <w:r>
        <w:rPr>
          <w:rFonts w:ascii="Segoe UI" w:hAnsi="Segoe UI" w:cs="Segoe UI"/>
          <w:sz w:val="20"/>
          <w:szCs w:val="20"/>
        </w:rPr>
        <w:t>.</w:t>
      </w:r>
      <w:r w:rsidRPr="00AB6DF9">
        <w:rPr>
          <w:rFonts w:ascii="Segoe UI" w:hAnsi="Segoe UI" w:cs="Segoe UI"/>
          <w:sz w:val="20"/>
          <w:szCs w:val="20"/>
        </w:rPr>
        <w:t xml:space="preserve"> The number of Matters that will be displayed in the list view will be based on the screen resolution.</w:t>
      </w:r>
    </w:p>
    <w:p w14:paraId="2B94EBE5" w14:textId="77777777" w:rsidR="000408E5" w:rsidRPr="000408E5" w:rsidRDefault="000408E5" w:rsidP="000408E5">
      <w:pPr>
        <w:pStyle w:val="ListParagraph"/>
        <w:ind w:left="1080"/>
        <w:rPr>
          <w:rFonts w:ascii="Segoe UI" w:hAnsi="Segoe UI" w:cs="Segoe UI"/>
          <w:sz w:val="20"/>
          <w:szCs w:val="20"/>
        </w:rPr>
      </w:pPr>
    </w:p>
    <w:p w14:paraId="10D6E8EC" w14:textId="14E81B5F" w:rsidR="00A26991" w:rsidRDefault="006D75BC" w:rsidP="0088376A">
      <w:pPr>
        <w:pStyle w:val="ListParagraph"/>
        <w:numPr>
          <w:ilvl w:val="0"/>
          <w:numId w:val="31"/>
        </w:numPr>
        <w:tabs>
          <w:tab w:val="left" w:pos="1335"/>
        </w:tabs>
        <w:spacing w:after="160" w:line="360" w:lineRule="auto"/>
        <w:rPr>
          <w:rFonts w:ascii="Segoe UI" w:hAnsi="Segoe UI" w:cs="Segoe UI"/>
          <w:b/>
          <w:sz w:val="20"/>
        </w:rPr>
      </w:pPr>
      <w:r w:rsidRPr="0088376A">
        <w:rPr>
          <w:rFonts w:ascii="Segoe UI" w:hAnsi="Segoe UI" w:cs="Segoe UI"/>
          <w:b/>
          <w:sz w:val="20"/>
        </w:rPr>
        <w:t xml:space="preserve">All </w:t>
      </w:r>
      <w:r>
        <w:rPr>
          <w:rFonts w:ascii="Segoe UI" w:hAnsi="Segoe UI" w:cs="Segoe UI"/>
          <w:b/>
          <w:sz w:val="20"/>
        </w:rPr>
        <w:t>Document Section</w:t>
      </w:r>
    </w:p>
    <w:p w14:paraId="5EE214B1" w14:textId="10048F01" w:rsidR="006D75BC" w:rsidRDefault="006D75BC" w:rsidP="0088376A">
      <w:pPr>
        <w:pStyle w:val="ListParagraph"/>
        <w:ind w:left="1080"/>
        <w:rPr>
          <w:rFonts w:ascii="Segoe UI" w:hAnsi="Segoe UI" w:cs="Segoe UI"/>
          <w:sz w:val="20"/>
          <w:szCs w:val="20"/>
        </w:rPr>
      </w:pPr>
      <w:r w:rsidRPr="00C54284">
        <w:rPr>
          <w:rFonts w:ascii="Segoe UI" w:hAnsi="Segoe UI" w:cs="Segoe UI"/>
          <w:sz w:val="20"/>
          <w:szCs w:val="20"/>
        </w:rPr>
        <w:t xml:space="preserve">All Document section by default will display </w:t>
      </w:r>
      <w:r w:rsidR="00AB6DF9">
        <w:rPr>
          <w:rFonts w:ascii="Segoe UI" w:hAnsi="Segoe UI" w:cs="Segoe UI"/>
          <w:sz w:val="20"/>
          <w:szCs w:val="20"/>
        </w:rPr>
        <w:t>documents</w:t>
      </w:r>
      <w:r w:rsidRPr="00C54284">
        <w:rPr>
          <w:rFonts w:ascii="Segoe UI" w:hAnsi="Segoe UI" w:cs="Segoe UI"/>
          <w:sz w:val="20"/>
          <w:szCs w:val="20"/>
        </w:rPr>
        <w:t xml:space="preserve"> for all the users. The number of Documents displayed will be based on the screen resolution.</w:t>
      </w:r>
    </w:p>
    <w:p w14:paraId="210939F1" w14:textId="77777777" w:rsidR="00AB6DF9" w:rsidRDefault="00AB6DF9" w:rsidP="0088376A">
      <w:pPr>
        <w:pStyle w:val="ListParagraph"/>
        <w:ind w:left="1080"/>
        <w:rPr>
          <w:rFonts w:ascii="Segoe UI" w:hAnsi="Segoe UI" w:cs="Segoe UI"/>
          <w:sz w:val="20"/>
          <w:szCs w:val="20"/>
        </w:rPr>
      </w:pPr>
    </w:p>
    <w:p w14:paraId="19EEE15F" w14:textId="2D43BDD7" w:rsidR="00AB6DF9" w:rsidRPr="0088376A" w:rsidRDefault="00AB6DF9" w:rsidP="000408E5">
      <w:pPr>
        <w:pStyle w:val="ListParagraph"/>
        <w:numPr>
          <w:ilvl w:val="0"/>
          <w:numId w:val="31"/>
        </w:numPr>
        <w:spacing w:line="360" w:lineRule="auto"/>
        <w:rPr>
          <w:rFonts w:ascii="Segoe UI" w:hAnsi="Segoe UI" w:cs="Segoe UI"/>
          <w:b/>
          <w:sz w:val="20"/>
          <w:szCs w:val="20"/>
        </w:rPr>
      </w:pPr>
      <w:r w:rsidRPr="0088376A">
        <w:rPr>
          <w:rFonts w:ascii="Segoe UI" w:hAnsi="Segoe UI" w:cs="Segoe UI"/>
          <w:b/>
          <w:sz w:val="20"/>
          <w:szCs w:val="20"/>
        </w:rPr>
        <w:t>Pinned Matters Section</w:t>
      </w:r>
    </w:p>
    <w:p w14:paraId="3AC357C5" w14:textId="7C7FAB2C" w:rsidR="00AB6DF9" w:rsidRPr="0088376A" w:rsidRDefault="00AB6DF9" w:rsidP="0088376A">
      <w:pPr>
        <w:pStyle w:val="ListParagraph"/>
        <w:ind w:left="1080"/>
        <w:rPr>
          <w:rFonts w:ascii="Segoe UI" w:hAnsi="Segoe UI" w:cs="Segoe UI"/>
          <w:sz w:val="20"/>
          <w:szCs w:val="20"/>
        </w:rPr>
      </w:pPr>
      <w:r w:rsidRPr="00AB6DF9">
        <w:rPr>
          <w:rFonts w:ascii="Segoe UI" w:hAnsi="Segoe UI" w:cs="Segoe UI"/>
          <w:sz w:val="20"/>
          <w:szCs w:val="20"/>
        </w:rPr>
        <w:t>Pinned Matters section shows all the matters that are pinned by</w:t>
      </w:r>
      <w:r>
        <w:rPr>
          <w:rFonts w:ascii="Segoe UI" w:hAnsi="Segoe UI" w:cs="Segoe UI"/>
          <w:sz w:val="20"/>
          <w:szCs w:val="20"/>
        </w:rPr>
        <w:t xml:space="preserve"> current </w:t>
      </w:r>
      <w:r w:rsidR="00E3490F">
        <w:rPr>
          <w:rFonts w:ascii="Segoe UI" w:hAnsi="Segoe UI" w:cs="Segoe UI"/>
          <w:sz w:val="20"/>
          <w:szCs w:val="20"/>
        </w:rPr>
        <w:t>user. M</w:t>
      </w:r>
      <w:r>
        <w:rPr>
          <w:rFonts w:ascii="Segoe UI" w:hAnsi="Segoe UI" w:cs="Segoe UI"/>
          <w:sz w:val="20"/>
          <w:szCs w:val="20"/>
        </w:rPr>
        <w:t>atters which are pinned from my matters</w:t>
      </w:r>
      <w:r w:rsidR="00E3490F">
        <w:rPr>
          <w:rFonts w:ascii="Segoe UI" w:hAnsi="Segoe UI" w:cs="Segoe UI"/>
          <w:sz w:val="20"/>
          <w:szCs w:val="20"/>
        </w:rPr>
        <w:t xml:space="preserve"> section</w:t>
      </w:r>
      <w:r>
        <w:rPr>
          <w:rFonts w:ascii="Segoe UI" w:hAnsi="Segoe UI" w:cs="Segoe UI"/>
          <w:sz w:val="20"/>
          <w:szCs w:val="20"/>
        </w:rPr>
        <w:t xml:space="preserve"> in order</w:t>
      </w:r>
      <w:r w:rsidR="00E3490F">
        <w:rPr>
          <w:rFonts w:ascii="Segoe UI" w:hAnsi="Segoe UI" w:cs="Segoe UI"/>
          <w:sz w:val="20"/>
          <w:szCs w:val="20"/>
        </w:rPr>
        <w:t xml:space="preserve"> to review it when required are added into pinned matters section,</w:t>
      </w:r>
      <w:r w:rsidR="00E3490F" w:rsidRPr="00AB6DF9">
        <w:rPr>
          <w:rFonts w:ascii="Segoe UI" w:hAnsi="Segoe UI" w:cs="Segoe UI"/>
          <w:sz w:val="20"/>
          <w:szCs w:val="20"/>
        </w:rPr>
        <w:t xml:space="preserve"> it</w:t>
      </w:r>
      <w:r w:rsidRPr="00AB6DF9">
        <w:rPr>
          <w:rFonts w:ascii="Segoe UI" w:hAnsi="Segoe UI" w:cs="Segoe UI"/>
          <w:sz w:val="20"/>
          <w:szCs w:val="20"/>
        </w:rPr>
        <w:t xml:space="preserve"> also provides an option to unpin matters from ECB control. </w:t>
      </w:r>
    </w:p>
    <w:p w14:paraId="39DA5E15" w14:textId="77777777" w:rsidR="00AB6DF9" w:rsidRDefault="00AB6DF9" w:rsidP="0088376A">
      <w:pPr>
        <w:pStyle w:val="ListParagraph"/>
        <w:ind w:left="1080"/>
        <w:rPr>
          <w:rFonts w:ascii="Segoe UI" w:hAnsi="Segoe UI" w:cs="Segoe UI"/>
          <w:sz w:val="20"/>
          <w:szCs w:val="20"/>
        </w:rPr>
      </w:pPr>
    </w:p>
    <w:p w14:paraId="014ACA69" w14:textId="1AD6B494" w:rsidR="00AB6DF9" w:rsidRPr="0088376A" w:rsidRDefault="00AB6DF9" w:rsidP="000408E5">
      <w:pPr>
        <w:pStyle w:val="ListParagraph"/>
        <w:numPr>
          <w:ilvl w:val="0"/>
          <w:numId w:val="31"/>
        </w:numPr>
        <w:spacing w:line="360" w:lineRule="auto"/>
        <w:rPr>
          <w:rFonts w:ascii="Segoe UI" w:hAnsi="Segoe UI" w:cs="Segoe UI"/>
          <w:b/>
          <w:sz w:val="20"/>
          <w:szCs w:val="20"/>
        </w:rPr>
      </w:pPr>
      <w:r w:rsidRPr="0088376A">
        <w:rPr>
          <w:rFonts w:ascii="Segoe UI" w:hAnsi="Segoe UI" w:cs="Segoe UI"/>
          <w:b/>
          <w:sz w:val="20"/>
          <w:szCs w:val="20"/>
        </w:rPr>
        <w:t>Pinned Document section</w:t>
      </w:r>
    </w:p>
    <w:p w14:paraId="2021A8C9" w14:textId="7E32BEE7" w:rsidR="00E3490F" w:rsidRPr="00AB6DF9" w:rsidRDefault="00E3490F" w:rsidP="0088376A">
      <w:pPr>
        <w:pStyle w:val="ListParagraph"/>
        <w:ind w:left="1080"/>
        <w:rPr>
          <w:rFonts w:ascii="Segoe UI" w:hAnsi="Segoe UI" w:cs="Segoe UI"/>
          <w:sz w:val="20"/>
          <w:szCs w:val="20"/>
        </w:rPr>
      </w:pPr>
      <w:r w:rsidRPr="00AB6DF9">
        <w:rPr>
          <w:rFonts w:ascii="Segoe UI" w:hAnsi="Segoe UI" w:cs="Segoe UI"/>
          <w:sz w:val="20"/>
          <w:szCs w:val="20"/>
        </w:rPr>
        <w:t>Pinned</w:t>
      </w:r>
      <w:r>
        <w:rPr>
          <w:rFonts w:ascii="Segoe UI" w:hAnsi="Segoe UI" w:cs="Segoe UI"/>
          <w:sz w:val="20"/>
          <w:szCs w:val="20"/>
        </w:rPr>
        <w:t xml:space="preserve"> Documents</w:t>
      </w:r>
      <w:r w:rsidRPr="00AB6DF9">
        <w:rPr>
          <w:rFonts w:ascii="Segoe UI" w:hAnsi="Segoe UI" w:cs="Segoe UI"/>
          <w:sz w:val="20"/>
          <w:szCs w:val="20"/>
        </w:rPr>
        <w:t xml:space="preserve"> section shows all the </w:t>
      </w:r>
      <w:r>
        <w:rPr>
          <w:rFonts w:ascii="Segoe UI" w:hAnsi="Segoe UI" w:cs="Segoe UI"/>
          <w:sz w:val="20"/>
          <w:szCs w:val="20"/>
        </w:rPr>
        <w:t>documents</w:t>
      </w:r>
      <w:r w:rsidRPr="00AB6DF9">
        <w:rPr>
          <w:rFonts w:ascii="Segoe UI" w:hAnsi="Segoe UI" w:cs="Segoe UI"/>
          <w:sz w:val="20"/>
          <w:szCs w:val="20"/>
        </w:rPr>
        <w:t xml:space="preserve"> that are pinned by</w:t>
      </w:r>
      <w:r>
        <w:rPr>
          <w:rFonts w:ascii="Segoe UI" w:hAnsi="Segoe UI" w:cs="Segoe UI"/>
          <w:sz w:val="20"/>
          <w:szCs w:val="20"/>
        </w:rPr>
        <w:t xml:space="preserve"> current user. Documents which are pinned from my documents section in order to review it when required are added into pinned documents section,</w:t>
      </w:r>
      <w:r w:rsidRPr="00AB6DF9">
        <w:rPr>
          <w:rFonts w:ascii="Segoe UI" w:hAnsi="Segoe UI" w:cs="Segoe UI"/>
          <w:sz w:val="20"/>
          <w:szCs w:val="20"/>
        </w:rPr>
        <w:t xml:space="preserve"> it also provides an option to unpin </w:t>
      </w:r>
      <w:r>
        <w:rPr>
          <w:rFonts w:ascii="Segoe UI" w:hAnsi="Segoe UI" w:cs="Segoe UI"/>
          <w:sz w:val="20"/>
          <w:szCs w:val="20"/>
        </w:rPr>
        <w:t>documents</w:t>
      </w:r>
      <w:r w:rsidRPr="00AB6DF9">
        <w:rPr>
          <w:rFonts w:ascii="Segoe UI" w:hAnsi="Segoe UI" w:cs="Segoe UI"/>
          <w:sz w:val="20"/>
          <w:szCs w:val="20"/>
        </w:rPr>
        <w:t xml:space="preserve"> from ECB control. </w:t>
      </w:r>
    </w:p>
    <w:p w14:paraId="4BDD37ED" w14:textId="77777777" w:rsidR="00AB6DF9" w:rsidRPr="0088376A" w:rsidRDefault="00AB6DF9" w:rsidP="0088376A">
      <w:pPr>
        <w:pStyle w:val="ListParagraph"/>
        <w:ind w:left="1080"/>
        <w:rPr>
          <w:rFonts w:ascii="Segoe UI" w:hAnsi="Segoe UI" w:cs="Segoe UI"/>
          <w:sz w:val="20"/>
          <w:szCs w:val="20"/>
        </w:rPr>
      </w:pPr>
    </w:p>
    <w:p w14:paraId="485BA76E" w14:textId="77777777" w:rsidR="0054195C" w:rsidRDefault="0054195C">
      <w:pPr>
        <w:spacing w:after="160" w:line="259" w:lineRule="auto"/>
        <w:rPr>
          <w:rFonts w:ascii="Arial" w:hAnsi="Arial"/>
          <w:sz w:val="20"/>
          <w:szCs w:val="20"/>
        </w:rPr>
      </w:pPr>
      <w:r w:rsidRPr="00A26991">
        <w:br w:type="page"/>
      </w:r>
      <w:r w:rsidR="008E7BD3">
        <w:lastRenderedPageBreak/>
        <w:tab/>
      </w:r>
    </w:p>
    <w:p w14:paraId="13415506" w14:textId="4F49D968" w:rsidR="00444219" w:rsidRPr="00C54284" w:rsidRDefault="00444219" w:rsidP="0088376A">
      <w:pPr>
        <w:pStyle w:val="Heading30"/>
        <w:numPr>
          <w:ilvl w:val="2"/>
          <w:numId w:val="283"/>
        </w:numPr>
        <w:rPr>
          <w:rFonts w:ascii="Segoe UI" w:hAnsi="Segoe UI" w:cs="Segoe UI"/>
          <w:b w:val="0"/>
          <w:sz w:val="28"/>
        </w:rPr>
      </w:pPr>
      <w:bookmarkStart w:id="369" w:name="_Toc426022672"/>
      <w:r>
        <w:rPr>
          <w:rFonts w:ascii="Segoe UI" w:hAnsi="Segoe UI" w:cs="Segoe UI"/>
          <w:b w:val="0"/>
          <w:sz w:val="28"/>
        </w:rPr>
        <w:t>Settings Page</w:t>
      </w:r>
      <w:bookmarkEnd w:id="369"/>
    </w:p>
    <w:p w14:paraId="4C677CAE" w14:textId="77777777" w:rsidR="00444219" w:rsidRPr="00C54284" w:rsidRDefault="00444219" w:rsidP="00444219">
      <w:pPr>
        <w:pStyle w:val="Body"/>
        <w:rPr>
          <w:rFonts w:ascii="Segoe UI" w:hAnsi="Segoe UI" w:cs="Segoe UI"/>
          <w:b/>
        </w:rPr>
      </w:pPr>
    </w:p>
    <w:p w14:paraId="3926ED36" w14:textId="77777777" w:rsidR="00444219" w:rsidRPr="00C54284" w:rsidRDefault="00444219" w:rsidP="00444219">
      <w:pPr>
        <w:pStyle w:val="Body"/>
        <w:numPr>
          <w:ilvl w:val="0"/>
          <w:numId w:val="215"/>
        </w:numPr>
        <w:rPr>
          <w:rFonts w:ascii="Segoe UI" w:hAnsi="Segoe UI" w:cs="Segoe UI"/>
          <w:b/>
        </w:rPr>
      </w:pPr>
      <w:r w:rsidRPr="00C54284">
        <w:rPr>
          <w:rFonts w:ascii="Segoe UI" w:hAnsi="Segoe UI" w:cs="Segoe UI"/>
          <w:b/>
        </w:rPr>
        <w:t>On page load</w:t>
      </w:r>
    </w:p>
    <w:p w14:paraId="25670DD4" w14:textId="0D3F4D39" w:rsidR="00444219" w:rsidRDefault="00444219" w:rsidP="00444219">
      <w:pPr>
        <w:pStyle w:val="Body"/>
        <w:ind w:left="1080"/>
        <w:rPr>
          <w:rFonts w:ascii="Segoe UI" w:hAnsi="Segoe UI" w:cs="Segoe UI"/>
        </w:rPr>
      </w:pPr>
      <w:r w:rsidRPr="00C54284">
        <w:rPr>
          <w:rFonts w:ascii="Segoe UI" w:hAnsi="Segoe UI" w:cs="Segoe UI"/>
        </w:rPr>
        <w:t xml:space="preserve">On loading the page from SharePoint a check is made to see if the page is at tenant level or particular site collection level, based upon this a call is made to the Azure page (if the page is at site collection level, client name and site collection URL are passed in query string). On </w:t>
      </w:r>
      <w:r w:rsidR="00111170">
        <w:rPr>
          <w:rFonts w:ascii="Segoe UI" w:hAnsi="Segoe UI" w:cs="Segoe UI"/>
        </w:rPr>
        <w:t xml:space="preserve">loading </w:t>
      </w:r>
      <w:r w:rsidR="00111170" w:rsidRPr="00C54284">
        <w:rPr>
          <w:rFonts w:ascii="Segoe UI" w:hAnsi="Segoe UI" w:cs="Segoe UI"/>
        </w:rPr>
        <w:t>the</w:t>
      </w:r>
      <w:r w:rsidRPr="00C54284">
        <w:rPr>
          <w:rFonts w:ascii="Segoe UI" w:hAnsi="Segoe UI" w:cs="Segoe UI"/>
        </w:rPr>
        <w:t xml:space="preserve"> azure page a check is made to see if RefreshToken exists in cookie. If it exists, app load operations are performed for the particular client (if client name and client URL are present) or across site collections and data is displayed to the user through service calls. If the RefreshToken does not exist, user is redirected to the SharePoint login page to get the RefreshToken and proceed.</w:t>
      </w:r>
    </w:p>
    <w:p w14:paraId="24F9E27F" w14:textId="77777777" w:rsidR="00444219" w:rsidRDefault="00444219" w:rsidP="00444219">
      <w:pPr>
        <w:pStyle w:val="Body"/>
        <w:ind w:left="1080"/>
        <w:rPr>
          <w:rFonts w:ascii="Segoe UI" w:hAnsi="Segoe UI" w:cs="Segoe UI"/>
        </w:rPr>
      </w:pPr>
    </w:p>
    <w:p w14:paraId="2172E1C1" w14:textId="7863A533" w:rsidR="00444219" w:rsidRDefault="004D2334" w:rsidP="00444219">
      <w:pPr>
        <w:pStyle w:val="Body"/>
        <w:ind w:left="1080"/>
      </w:pPr>
      <w:r>
        <w:object w:dxaOrig="9586" w:dyaOrig="14041" w14:anchorId="33B63B37">
          <v:shape id="_x0000_i1088" type="#_x0000_t75" style="width:438.75pt;height:9in" o:ole="">
            <v:imagedata r:id="rId142" o:title=""/>
          </v:shape>
          <o:OLEObject Type="Embed" ProgID="Visio.Drawing.15" ShapeID="_x0000_i1088" DrawAspect="Content" ObjectID="_1509353848" r:id="rId143"/>
        </w:object>
      </w:r>
    </w:p>
    <w:p w14:paraId="658DB34D" w14:textId="66138A71" w:rsidR="004D2334" w:rsidRDefault="004D2334" w:rsidP="004D2334">
      <w:pPr>
        <w:pStyle w:val="Body"/>
        <w:numPr>
          <w:ilvl w:val="0"/>
          <w:numId w:val="215"/>
        </w:numPr>
        <w:rPr>
          <w:rFonts w:ascii="Segoe UI" w:hAnsi="Segoe UI" w:cs="Segoe UI"/>
          <w:b/>
        </w:rPr>
      </w:pPr>
      <w:r>
        <w:rPr>
          <w:rFonts w:ascii="Segoe UI" w:hAnsi="Segoe UI" w:cs="Segoe UI"/>
          <w:b/>
        </w:rPr>
        <w:lastRenderedPageBreak/>
        <w:t>Save configurations</w:t>
      </w:r>
    </w:p>
    <w:p w14:paraId="64D0A1A5" w14:textId="51F254E9" w:rsidR="007D2B83" w:rsidRPr="007D2B83" w:rsidRDefault="007D2B83" w:rsidP="007D2B83">
      <w:pPr>
        <w:pStyle w:val="Body"/>
        <w:ind w:left="1080"/>
        <w:rPr>
          <w:rFonts w:ascii="Segoe UI" w:hAnsi="Segoe UI" w:cs="Segoe UI"/>
        </w:rPr>
      </w:pPr>
      <w:r w:rsidRPr="007D2B83">
        <w:rPr>
          <w:rFonts w:ascii="Segoe UI" w:hAnsi="Segoe UI" w:cs="Segoe UI"/>
        </w:rPr>
        <w:t xml:space="preserve">Once the user </w:t>
      </w:r>
      <w:r>
        <w:rPr>
          <w:rFonts w:ascii="Segoe UI" w:hAnsi="Segoe UI" w:cs="Segoe UI"/>
        </w:rPr>
        <w:t xml:space="preserve">sets </w:t>
      </w:r>
      <w:r w:rsidRPr="007D2B83">
        <w:rPr>
          <w:rFonts w:ascii="Segoe UI" w:hAnsi="Segoe UI" w:cs="Segoe UI"/>
        </w:rPr>
        <w:t xml:space="preserve">the default values for the client, he can save the values to the SharePoint list by clicking on “Save” button on the Settings page. On </w:t>
      </w:r>
      <w:r>
        <w:rPr>
          <w:rFonts w:ascii="Segoe UI" w:hAnsi="Segoe UI" w:cs="Segoe UI"/>
        </w:rPr>
        <w:t xml:space="preserve">clicking save </w:t>
      </w:r>
      <w:r w:rsidRPr="007D2B83">
        <w:rPr>
          <w:rFonts w:ascii="Segoe UI" w:hAnsi="Segoe UI" w:cs="Segoe UI"/>
        </w:rPr>
        <w:t>button, all the configurations will be read from the page fields and values will be stored inside SharePoint list. These values will be HTML encoded and the list on which the values will be stored.</w:t>
      </w:r>
    </w:p>
    <w:p w14:paraId="7AE710FB" w14:textId="63B38823" w:rsidR="00D8454A" w:rsidRDefault="0054195C" w:rsidP="004D2334">
      <w:pPr>
        <w:pStyle w:val="Body"/>
        <w:ind w:left="1080"/>
      </w:pPr>
      <w:r>
        <w:object w:dxaOrig="5926" w:dyaOrig="6646" w14:anchorId="032AFBB5">
          <v:shape id="_x0000_i1089" type="#_x0000_t75" style="width:331.5pt;height:367.5pt" o:ole="">
            <v:imagedata r:id="rId144" o:title=""/>
          </v:shape>
          <o:OLEObject Type="Embed" ProgID="Visio.Drawing.15" ShapeID="_x0000_i1089" DrawAspect="Content" ObjectID="_1509353849" r:id="rId145"/>
        </w:object>
      </w:r>
    </w:p>
    <w:p w14:paraId="79DAA8AF" w14:textId="77777777" w:rsidR="00675047" w:rsidRDefault="00675047" w:rsidP="004D2334">
      <w:pPr>
        <w:pStyle w:val="Body"/>
        <w:ind w:left="1080"/>
      </w:pPr>
    </w:p>
    <w:p w14:paraId="26C1D7CE" w14:textId="07BEB1AB" w:rsidR="00675047" w:rsidRDefault="00675047" w:rsidP="00675047">
      <w:pPr>
        <w:pStyle w:val="Body"/>
        <w:numPr>
          <w:ilvl w:val="0"/>
          <w:numId w:val="215"/>
        </w:numPr>
        <w:rPr>
          <w:rFonts w:ascii="Segoe UI" w:hAnsi="Segoe UI" w:cs="Segoe UI"/>
          <w:b/>
        </w:rPr>
      </w:pPr>
      <w:r>
        <w:rPr>
          <w:rFonts w:ascii="Segoe UI" w:hAnsi="Segoe UI" w:cs="Segoe UI"/>
          <w:b/>
        </w:rPr>
        <w:t>Matter configurations list</w:t>
      </w:r>
    </w:p>
    <w:p w14:paraId="548638B6" w14:textId="394FC031" w:rsidR="00675047" w:rsidRDefault="00675047">
      <w:pPr>
        <w:pStyle w:val="Body"/>
        <w:ind w:left="1080"/>
        <w:rPr>
          <w:rFonts w:ascii="Segoe UI" w:hAnsi="Segoe UI" w:cs="Segoe UI"/>
        </w:rPr>
      </w:pPr>
      <w:r>
        <w:rPr>
          <w:rFonts w:ascii="Segoe UI" w:hAnsi="Segoe UI" w:cs="Segoe UI"/>
        </w:rPr>
        <w:t>All the configurations for a particular client will be stored in this list, which will be present in each of the client site collection. Below is the structure of the list</w:t>
      </w:r>
    </w:p>
    <w:tbl>
      <w:tblPr>
        <w:tblStyle w:val="TableGrid"/>
        <w:tblW w:w="0" w:type="auto"/>
        <w:tblInd w:w="1080" w:type="dxa"/>
        <w:tblLook w:val="04A0" w:firstRow="1" w:lastRow="0" w:firstColumn="1" w:lastColumn="0" w:noHBand="0" w:noVBand="1"/>
      </w:tblPr>
      <w:tblGrid>
        <w:gridCol w:w="4537"/>
        <w:gridCol w:w="4453"/>
      </w:tblGrid>
      <w:tr w:rsidR="00675047" w14:paraId="50F7133D" w14:textId="77777777" w:rsidTr="00675047">
        <w:tc>
          <w:tcPr>
            <w:tcW w:w="5035" w:type="dxa"/>
          </w:tcPr>
          <w:p w14:paraId="31757628" w14:textId="5C6C9DA4" w:rsidR="00675047" w:rsidRPr="003A225B" w:rsidRDefault="00675047" w:rsidP="00675047">
            <w:pPr>
              <w:pStyle w:val="Body"/>
              <w:rPr>
                <w:rFonts w:ascii="Segoe UI" w:hAnsi="Segoe UI" w:cs="Segoe UI"/>
                <w:b/>
              </w:rPr>
            </w:pPr>
            <w:r w:rsidRPr="003A225B">
              <w:rPr>
                <w:rFonts w:ascii="Segoe UI" w:hAnsi="Segoe UI" w:cs="Segoe UI"/>
                <w:b/>
              </w:rPr>
              <w:t>Column Name</w:t>
            </w:r>
          </w:p>
        </w:tc>
        <w:tc>
          <w:tcPr>
            <w:tcW w:w="5035" w:type="dxa"/>
          </w:tcPr>
          <w:p w14:paraId="02429FBF" w14:textId="4DE88720" w:rsidR="00675047" w:rsidRPr="003A225B" w:rsidRDefault="00675047" w:rsidP="00675047">
            <w:pPr>
              <w:pStyle w:val="Body"/>
              <w:rPr>
                <w:rFonts w:ascii="Segoe UI" w:hAnsi="Segoe UI" w:cs="Segoe UI"/>
                <w:b/>
              </w:rPr>
            </w:pPr>
            <w:r w:rsidRPr="003A225B">
              <w:rPr>
                <w:rFonts w:ascii="Segoe UI" w:hAnsi="Segoe UI" w:cs="Segoe UI"/>
                <w:b/>
              </w:rPr>
              <w:t>Description</w:t>
            </w:r>
          </w:p>
        </w:tc>
      </w:tr>
      <w:tr w:rsidR="00675047" w14:paraId="653FD21D" w14:textId="77777777" w:rsidTr="00675047">
        <w:tc>
          <w:tcPr>
            <w:tcW w:w="5035" w:type="dxa"/>
          </w:tcPr>
          <w:p w14:paraId="31A9F57D" w14:textId="6C94BBB3" w:rsidR="00675047" w:rsidRDefault="00675047" w:rsidP="00675047">
            <w:pPr>
              <w:pStyle w:val="Body"/>
              <w:rPr>
                <w:rFonts w:ascii="Segoe UI" w:hAnsi="Segoe UI" w:cs="Segoe UI"/>
              </w:rPr>
            </w:pPr>
            <w:r>
              <w:rPr>
                <w:rFonts w:ascii="Segoe UI" w:hAnsi="Segoe UI" w:cs="Segoe UI"/>
              </w:rPr>
              <w:t>Title</w:t>
            </w:r>
          </w:p>
        </w:tc>
        <w:tc>
          <w:tcPr>
            <w:tcW w:w="5035" w:type="dxa"/>
          </w:tcPr>
          <w:p w14:paraId="603B7D39" w14:textId="1B78B087" w:rsidR="00675047" w:rsidRDefault="00675047" w:rsidP="00675047">
            <w:pPr>
              <w:pStyle w:val="Body"/>
              <w:rPr>
                <w:rFonts w:ascii="Segoe UI" w:hAnsi="Segoe UI" w:cs="Segoe UI"/>
              </w:rPr>
            </w:pPr>
            <w:r>
              <w:rPr>
                <w:rFonts w:ascii="Segoe UI" w:hAnsi="Segoe UI" w:cs="Segoe UI"/>
              </w:rPr>
              <w:t>Holds the title of the configuration type</w:t>
            </w:r>
          </w:p>
        </w:tc>
      </w:tr>
      <w:tr w:rsidR="00675047" w14:paraId="286DAAE2" w14:textId="77777777" w:rsidTr="00675047">
        <w:tc>
          <w:tcPr>
            <w:tcW w:w="5035" w:type="dxa"/>
          </w:tcPr>
          <w:p w14:paraId="13BDA458" w14:textId="12415EF8" w:rsidR="00675047" w:rsidRDefault="00675047" w:rsidP="00675047">
            <w:pPr>
              <w:pStyle w:val="Body"/>
              <w:rPr>
                <w:rFonts w:ascii="Segoe UI" w:hAnsi="Segoe UI" w:cs="Segoe UI"/>
              </w:rPr>
            </w:pPr>
            <w:r>
              <w:rPr>
                <w:rFonts w:ascii="Segoe UI" w:hAnsi="Segoe UI" w:cs="Segoe UI"/>
              </w:rPr>
              <w:t>ConfigurationValue</w:t>
            </w:r>
          </w:p>
        </w:tc>
        <w:tc>
          <w:tcPr>
            <w:tcW w:w="5035" w:type="dxa"/>
          </w:tcPr>
          <w:p w14:paraId="6D567259" w14:textId="2188E5BB" w:rsidR="00675047" w:rsidRDefault="00675047" w:rsidP="00675047">
            <w:pPr>
              <w:pStyle w:val="Body"/>
              <w:rPr>
                <w:rFonts w:ascii="Segoe UI" w:hAnsi="Segoe UI" w:cs="Segoe UI"/>
              </w:rPr>
            </w:pPr>
            <w:r>
              <w:rPr>
                <w:rFonts w:ascii="Segoe UI" w:hAnsi="Segoe UI" w:cs="Segoe UI"/>
              </w:rPr>
              <w:t>Holds the configuration value of the client site collection</w:t>
            </w:r>
          </w:p>
        </w:tc>
      </w:tr>
    </w:tbl>
    <w:p w14:paraId="02921582" w14:textId="77777777" w:rsidR="00675047" w:rsidRDefault="00675047">
      <w:pPr>
        <w:pStyle w:val="Body"/>
        <w:ind w:left="1080"/>
        <w:rPr>
          <w:rFonts w:ascii="Segoe UI" w:hAnsi="Segoe UI" w:cs="Segoe UI"/>
        </w:rPr>
      </w:pPr>
    </w:p>
    <w:p w14:paraId="2C34181C" w14:textId="77777777" w:rsidR="004D2334" w:rsidRDefault="004D2334" w:rsidP="00444219">
      <w:pPr>
        <w:pStyle w:val="Body"/>
        <w:ind w:left="1080"/>
        <w:rPr>
          <w:rFonts w:ascii="Segoe UI" w:hAnsi="Segoe UI" w:cs="Segoe UI"/>
        </w:rPr>
      </w:pPr>
    </w:p>
    <w:p w14:paraId="0956D5E7" w14:textId="3B6056C4" w:rsidR="004A23C0" w:rsidRDefault="004A23C0" w:rsidP="0088376A">
      <w:pPr>
        <w:pStyle w:val="Heading30"/>
        <w:numPr>
          <w:ilvl w:val="2"/>
          <w:numId w:val="283"/>
        </w:numPr>
        <w:rPr>
          <w:rFonts w:ascii="Segoe UI" w:hAnsi="Segoe UI" w:cs="Segoe UI"/>
          <w:b w:val="0"/>
          <w:sz w:val="28"/>
        </w:rPr>
      </w:pPr>
      <w:bookmarkStart w:id="370" w:name="_Toc426022673"/>
      <w:r>
        <w:rPr>
          <w:rFonts w:ascii="Segoe UI" w:hAnsi="Segoe UI" w:cs="Segoe UI"/>
          <w:b w:val="0"/>
          <w:sz w:val="28"/>
        </w:rPr>
        <w:lastRenderedPageBreak/>
        <w:t>Caching</w:t>
      </w:r>
      <w:bookmarkEnd w:id="370"/>
    </w:p>
    <w:p w14:paraId="5B8FEC12" w14:textId="6BC7574C" w:rsidR="004A23C0" w:rsidRDefault="004A23C0" w:rsidP="0088376A">
      <w:pPr>
        <w:pStyle w:val="Body"/>
        <w:rPr>
          <w:rFonts w:ascii="Segoe UI" w:hAnsi="Segoe UI" w:cs="Segoe UI"/>
        </w:rPr>
      </w:pPr>
      <w:r w:rsidRPr="0088376A">
        <w:rPr>
          <w:rFonts w:ascii="Segoe UI" w:hAnsi="Segoe UI" w:cs="Segoe UI"/>
        </w:rPr>
        <w:t xml:space="preserve">For </w:t>
      </w:r>
      <w:r>
        <w:rPr>
          <w:rFonts w:ascii="Segoe UI" w:hAnsi="Segoe UI" w:cs="Segoe UI"/>
        </w:rPr>
        <w:t>getting the data faster, Azure Redis cache is used to store the data for common SharePoint calls. These calls include:</w:t>
      </w:r>
    </w:p>
    <w:p w14:paraId="692C52FD" w14:textId="68A55597" w:rsidR="004A23C0" w:rsidRDefault="004A23C0" w:rsidP="0088376A">
      <w:pPr>
        <w:pStyle w:val="Body"/>
        <w:numPr>
          <w:ilvl w:val="1"/>
          <w:numId w:val="242"/>
        </w:numPr>
        <w:rPr>
          <w:rFonts w:ascii="Segoe UI" w:hAnsi="Segoe UI" w:cs="Segoe UI"/>
        </w:rPr>
      </w:pPr>
      <w:r>
        <w:rPr>
          <w:rFonts w:ascii="Segoe UI" w:hAnsi="Segoe UI" w:cs="Segoe UI"/>
        </w:rPr>
        <w:t>Taxonomy calls</w:t>
      </w:r>
    </w:p>
    <w:p w14:paraId="242CE04B" w14:textId="63216605" w:rsidR="004A23C0" w:rsidRDefault="004A23C0" w:rsidP="0088376A">
      <w:pPr>
        <w:pStyle w:val="Body"/>
        <w:numPr>
          <w:ilvl w:val="1"/>
          <w:numId w:val="242"/>
        </w:numPr>
        <w:rPr>
          <w:rFonts w:ascii="Segoe UI" w:hAnsi="Segoe UI" w:cs="Segoe UI"/>
        </w:rPr>
      </w:pPr>
      <w:r>
        <w:rPr>
          <w:rFonts w:ascii="Segoe UI" w:hAnsi="Segoe UI" w:cs="Segoe UI"/>
        </w:rPr>
        <w:t>Calls to get data from SharePoint list</w:t>
      </w:r>
    </w:p>
    <w:p w14:paraId="29D17279" w14:textId="51F0045A" w:rsidR="004A23C0" w:rsidRDefault="004A23C0" w:rsidP="0088376A">
      <w:pPr>
        <w:pStyle w:val="Body"/>
        <w:rPr>
          <w:rFonts w:ascii="Segoe UI" w:hAnsi="Segoe UI" w:cs="Segoe UI"/>
        </w:rPr>
      </w:pPr>
      <w:r>
        <w:rPr>
          <w:rFonts w:ascii="Segoe UI" w:hAnsi="Segoe UI" w:cs="Segoe UI"/>
        </w:rPr>
        <w:t>Values retrieved from following calls are cached:</w:t>
      </w:r>
    </w:p>
    <w:p w14:paraId="5E648931" w14:textId="5DF0A1C9" w:rsidR="004A23C0" w:rsidRDefault="004A23C0" w:rsidP="0088376A">
      <w:pPr>
        <w:pStyle w:val="Body"/>
        <w:numPr>
          <w:ilvl w:val="1"/>
          <w:numId w:val="238"/>
        </w:numPr>
        <w:rPr>
          <w:rFonts w:ascii="Segoe UI" w:hAnsi="Segoe UI" w:cs="Segoe UI"/>
        </w:rPr>
      </w:pPr>
      <w:r>
        <w:rPr>
          <w:rFonts w:ascii="Segoe UI" w:hAnsi="Segoe UI" w:cs="Segoe UI"/>
        </w:rPr>
        <w:t>Get the clients from term store</w:t>
      </w:r>
    </w:p>
    <w:p w14:paraId="73B0BA86" w14:textId="64E92D9F" w:rsidR="004A23C0" w:rsidRDefault="004A23C0" w:rsidP="0088376A">
      <w:pPr>
        <w:pStyle w:val="Body"/>
        <w:numPr>
          <w:ilvl w:val="1"/>
          <w:numId w:val="238"/>
        </w:numPr>
        <w:rPr>
          <w:rFonts w:ascii="Segoe UI" w:hAnsi="Segoe UI" w:cs="Segoe UI"/>
        </w:rPr>
      </w:pPr>
      <w:r>
        <w:rPr>
          <w:rFonts w:ascii="Segoe UI" w:hAnsi="Segoe UI" w:cs="Segoe UI"/>
        </w:rPr>
        <w:t>Get the matter types from term store</w:t>
      </w:r>
    </w:p>
    <w:p w14:paraId="737B86A4" w14:textId="62CA560E" w:rsidR="004A23C0" w:rsidRDefault="004A23C0" w:rsidP="0088376A">
      <w:pPr>
        <w:pStyle w:val="Body"/>
        <w:numPr>
          <w:ilvl w:val="1"/>
          <w:numId w:val="238"/>
        </w:numPr>
        <w:rPr>
          <w:rFonts w:ascii="Segoe UI" w:hAnsi="Segoe UI" w:cs="Segoe UI"/>
        </w:rPr>
      </w:pPr>
      <w:r>
        <w:rPr>
          <w:rFonts w:ascii="Segoe UI" w:hAnsi="Segoe UI" w:cs="Segoe UI"/>
        </w:rPr>
        <w:t>Get the roles list data</w:t>
      </w:r>
    </w:p>
    <w:p w14:paraId="60882A44" w14:textId="48D0CD20" w:rsidR="004A23C0" w:rsidRDefault="004A23C0" w:rsidP="0088376A">
      <w:pPr>
        <w:pStyle w:val="Body"/>
        <w:numPr>
          <w:ilvl w:val="1"/>
          <w:numId w:val="238"/>
        </w:numPr>
        <w:rPr>
          <w:rFonts w:ascii="Segoe UI" w:hAnsi="Segoe UI" w:cs="Segoe UI"/>
        </w:rPr>
      </w:pPr>
      <w:r>
        <w:rPr>
          <w:rFonts w:ascii="Segoe UI" w:hAnsi="Segoe UI" w:cs="Segoe UI"/>
        </w:rPr>
        <w:t>Get the contextual help links for all the pages</w:t>
      </w:r>
    </w:p>
    <w:p w14:paraId="075451BF" w14:textId="4747C570" w:rsidR="004A23C0" w:rsidRDefault="004A23C0" w:rsidP="0088376A">
      <w:pPr>
        <w:pStyle w:val="Body"/>
        <w:rPr>
          <w:rFonts w:ascii="Segoe UI" w:hAnsi="Segoe UI" w:cs="Segoe UI"/>
        </w:rPr>
      </w:pPr>
      <w:r>
        <w:rPr>
          <w:rFonts w:ascii="Segoe UI" w:hAnsi="Segoe UI" w:cs="Segoe UI"/>
        </w:rPr>
        <w:t>Based on the calls, following are the keys that are used to store data in Azure redis cache:</w:t>
      </w:r>
    </w:p>
    <w:tbl>
      <w:tblPr>
        <w:tblStyle w:val="TableGrid"/>
        <w:tblW w:w="0" w:type="auto"/>
        <w:tblLook w:val="04A0" w:firstRow="1" w:lastRow="0" w:firstColumn="1" w:lastColumn="0" w:noHBand="0" w:noVBand="1"/>
      </w:tblPr>
      <w:tblGrid>
        <w:gridCol w:w="5035"/>
        <w:gridCol w:w="5035"/>
      </w:tblGrid>
      <w:tr w:rsidR="004A23C0" w14:paraId="5B8AAAA4" w14:textId="77777777" w:rsidTr="004A23C0">
        <w:tc>
          <w:tcPr>
            <w:tcW w:w="5035" w:type="dxa"/>
          </w:tcPr>
          <w:p w14:paraId="5AA56248" w14:textId="4DBD4841" w:rsidR="004A23C0" w:rsidRPr="0088376A" w:rsidRDefault="004A23C0" w:rsidP="004A23C0">
            <w:pPr>
              <w:pStyle w:val="Body"/>
              <w:rPr>
                <w:rFonts w:ascii="Segoe UI" w:hAnsi="Segoe UI" w:cs="Segoe UI"/>
                <w:b/>
              </w:rPr>
            </w:pPr>
            <w:r w:rsidRPr="0088376A">
              <w:rPr>
                <w:rFonts w:ascii="Segoe UI" w:hAnsi="Segoe UI" w:cs="Segoe UI"/>
                <w:b/>
              </w:rPr>
              <w:t>Key name</w:t>
            </w:r>
          </w:p>
        </w:tc>
        <w:tc>
          <w:tcPr>
            <w:tcW w:w="5035" w:type="dxa"/>
          </w:tcPr>
          <w:p w14:paraId="15B85467" w14:textId="7189BB42" w:rsidR="004A23C0" w:rsidRPr="0088376A" w:rsidRDefault="004A23C0" w:rsidP="004A23C0">
            <w:pPr>
              <w:pStyle w:val="Body"/>
              <w:rPr>
                <w:rFonts w:ascii="Segoe UI" w:hAnsi="Segoe UI" w:cs="Segoe UI"/>
                <w:b/>
              </w:rPr>
            </w:pPr>
            <w:r w:rsidRPr="0088376A">
              <w:rPr>
                <w:rFonts w:ascii="Segoe UI" w:hAnsi="Segoe UI" w:cs="Segoe UI"/>
                <w:b/>
              </w:rPr>
              <w:t>Description</w:t>
            </w:r>
          </w:p>
        </w:tc>
      </w:tr>
      <w:tr w:rsidR="004A23C0" w14:paraId="61EC1049" w14:textId="77777777" w:rsidTr="004A23C0">
        <w:tc>
          <w:tcPr>
            <w:tcW w:w="5035" w:type="dxa"/>
          </w:tcPr>
          <w:p w14:paraId="71C12A65" w14:textId="4BE1B50F" w:rsidR="004A23C0" w:rsidRDefault="004A23C0" w:rsidP="004A23C0">
            <w:pPr>
              <w:pStyle w:val="Body"/>
              <w:rPr>
                <w:rFonts w:ascii="Segoe UI" w:hAnsi="Segoe UI" w:cs="Segoe UI"/>
              </w:rPr>
            </w:pPr>
            <w:r>
              <w:rPr>
                <w:rFonts w:ascii="Segoe UI" w:hAnsi="Segoe UI" w:cs="Segoe UI"/>
              </w:rPr>
              <w:t>Clients</w:t>
            </w:r>
          </w:p>
        </w:tc>
        <w:tc>
          <w:tcPr>
            <w:tcW w:w="5035" w:type="dxa"/>
          </w:tcPr>
          <w:p w14:paraId="1A845636" w14:textId="3ED90934" w:rsidR="004A23C0" w:rsidRDefault="00725864">
            <w:pPr>
              <w:pStyle w:val="Body"/>
              <w:rPr>
                <w:rFonts w:ascii="Segoe UI" w:hAnsi="Segoe UI" w:cs="Segoe UI"/>
              </w:rPr>
            </w:pPr>
            <w:r>
              <w:rPr>
                <w:rFonts w:ascii="Segoe UI" w:hAnsi="Segoe UI" w:cs="Segoe UI"/>
              </w:rPr>
              <w:t>Key part of the value holding the clients data from term store</w:t>
            </w:r>
          </w:p>
        </w:tc>
      </w:tr>
      <w:tr w:rsidR="004A23C0" w14:paraId="024A3C8A" w14:textId="77777777" w:rsidTr="004A23C0">
        <w:tc>
          <w:tcPr>
            <w:tcW w:w="5035" w:type="dxa"/>
          </w:tcPr>
          <w:p w14:paraId="3839A2FA" w14:textId="2CEBD173" w:rsidR="004A23C0" w:rsidRDefault="004A23C0" w:rsidP="004A23C0">
            <w:pPr>
              <w:pStyle w:val="Body"/>
              <w:rPr>
                <w:rFonts w:ascii="Segoe UI" w:hAnsi="Segoe UI" w:cs="Segoe UI"/>
              </w:rPr>
            </w:pPr>
            <w:r>
              <w:rPr>
                <w:rFonts w:ascii="Segoe UI" w:hAnsi="Segoe UI" w:cs="Segoe UI"/>
              </w:rPr>
              <w:t>MatterType</w:t>
            </w:r>
          </w:p>
        </w:tc>
        <w:tc>
          <w:tcPr>
            <w:tcW w:w="5035" w:type="dxa"/>
          </w:tcPr>
          <w:p w14:paraId="162E1E39" w14:textId="64879F2A" w:rsidR="004A23C0" w:rsidRDefault="00725864">
            <w:pPr>
              <w:pStyle w:val="Body"/>
              <w:rPr>
                <w:rFonts w:ascii="Segoe UI" w:hAnsi="Segoe UI" w:cs="Segoe UI"/>
              </w:rPr>
            </w:pPr>
            <w:r>
              <w:rPr>
                <w:rFonts w:ascii="Segoe UI" w:hAnsi="Segoe UI" w:cs="Segoe UI"/>
              </w:rPr>
              <w:t>Key part of the value holding the Matter Type data from term store</w:t>
            </w:r>
          </w:p>
        </w:tc>
      </w:tr>
      <w:tr w:rsidR="004A23C0" w14:paraId="04839180" w14:textId="77777777" w:rsidTr="004A23C0">
        <w:tc>
          <w:tcPr>
            <w:tcW w:w="5035" w:type="dxa"/>
          </w:tcPr>
          <w:p w14:paraId="750126B6" w14:textId="6DCEE9D0" w:rsidR="004A23C0" w:rsidRDefault="004A23C0" w:rsidP="004A23C0">
            <w:pPr>
              <w:pStyle w:val="Body"/>
              <w:rPr>
                <w:rFonts w:ascii="Segoe UI" w:hAnsi="Segoe UI" w:cs="Segoe UI"/>
              </w:rPr>
            </w:pPr>
            <w:r>
              <w:rPr>
                <w:rFonts w:ascii="Segoe UI" w:hAnsi="Segoe UI" w:cs="Segoe UI"/>
              </w:rPr>
              <w:t>Roles</w:t>
            </w:r>
          </w:p>
        </w:tc>
        <w:tc>
          <w:tcPr>
            <w:tcW w:w="5035" w:type="dxa"/>
          </w:tcPr>
          <w:p w14:paraId="4837173E" w14:textId="7C102479" w:rsidR="004A23C0" w:rsidRDefault="00725864">
            <w:pPr>
              <w:pStyle w:val="Body"/>
              <w:rPr>
                <w:rFonts w:ascii="Segoe UI" w:hAnsi="Segoe UI" w:cs="Segoe UI"/>
              </w:rPr>
            </w:pPr>
            <w:r>
              <w:rPr>
                <w:rFonts w:ascii="Segoe UI" w:hAnsi="Segoe UI" w:cs="Segoe UI"/>
              </w:rPr>
              <w:t>Key part of the value holding the Roles data from SharePoint list</w:t>
            </w:r>
          </w:p>
        </w:tc>
      </w:tr>
      <w:tr w:rsidR="004A23C0" w14:paraId="1C0A317D" w14:textId="77777777" w:rsidTr="004A23C0">
        <w:tc>
          <w:tcPr>
            <w:tcW w:w="5035" w:type="dxa"/>
          </w:tcPr>
          <w:p w14:paraId="46718529" w14:textId="01D4E572" w:rsidR="004A23C0" w:rsidRDefault="004A23C0" w:rsidP="004A23C0">
            <w:pPr>
              <w:pStyle w:val="Body"/>
              <w:rPr>
                <w:rFonts w:ascii="Segoe UI" w:hAnsi="Segoe UI" w:cs="Segoe UI"/>
              </w:rPr>
            </w:pPr>
            <w:r>
              <w:rPr>
                <w:rFonts w:ascii="Segoe UI" w:hAnsi="Segoe UI" w:cs="Segoe UI"/>
              </w:rPr>
              <w:t>AppLandingPageLinks</w:t>
            </w:r>
          </w:p>
        </w:tc>
        <w:tc>
          <w:tcPr>
            <w:tcW w:w="5035" w:type="dxa"/>
          </w:tcPr>
          <w:p w14:paraId="0C0E4F70" w14:textId="2BEB06A6" w:rsidR="004A23C0" w:rsidRDefault="00725864">
            <w:pPr>
              <w:pStyle w:val="Body"/>
              <w:rPr>
                <w:rFonts w:ascii="Segoe UI" w:hAnsi="Segoe UI" w:cs="Segoe UI"/>
              </w:rPr>
            </w:pPr>
            <w:r>
              <w:rPr>
                <w:rFonts w:ascii="Segoe UI" w:hAnsi="Segoe UI" w:cs="Segoe UI"/>
              </w:rPr>
              <w:t>Key part of the value holding the Contextual help links for Home page read from SharePoint list</w:t>
            </w:r>
          </w:p>
        </w:tc>
      </w:tr>
      <w:tr w:rsidR="004A23C0" w14:paraId="1514ADB6" w14:textId="77777777" w:rsidTr="004A23C0">
        <w:tc>
          <w:tcPr>
            <w:tcW w:w="5035" w:type="dxa"/>
          </w:tcPr>
          <w:p w14:paraId="4E194BEC" w14:textId="3E0D24EC" w:rsidR="004A23C0" w:rsidRDefault="00725864" w:rsidP="004A23C0">
            <w:pPr>
              <w:pStyle w:val="Body"/>
              <w:rPr>
                <w:rFonts w:ascii="Segoe UI" w:hAnsi="Segoe UI" w:cs="Segoe UI"/>
              </w:rPr>
            </w:pPr>
            <w:r>
              <w:rPr>
                <w:rFonts w:ascii="Segoe UI" w:hAnsi="Segoe UI" w:cs="Segoe UI"/>
              </w:rPr>
              <w:t>SearchMatterLinks</w:t>
            </w:r>
          </w:p>
        </w:tc>
        <w:tc>
          <w:tcPr>
            <w:tcW w:w="5035" w:type="dxa"/>
          </w:tcPr>
          <w:p w14:paraId="3B826976" w14:textId="05901C36" w:rsidR="004A23C0" w:rsidRDefault="00725864">
            <w:pPr>
              <w:pStyle w:val="Body"/>
              <w:rPr>
                <w:rFonts w:ascii="Segoe UI" w:hAnsi="Segoe UI" w:cs="Segoe UI"/>
              </w:rPr>
            </w:pPr>
            <w:r>
              <w:rPr>
                <w:rFonts w:ascii="Segoe UI" w:hAnsi="Segoe UI" w:cs="Segoe UI"/>
              </w:rPr>
              <w:t>Key part of the value holding the Contextual help links for Search Matter page read from SharePoint list</w:t>
            </w:r>
          </w:p>
        </w:tc>
      </w:tr>
      <w:tr w:rsidR="004A23C0" w14:paraId="0F790823" w14:textId="77777777" w:rsidTr="004A23C0">
        <w:tc>
          <w:tcPr>
            <w:tcW w:w="5035" w:type="dxa"/>
          </w:tcPr>
          <w:p w14:paraId="5558CA6D" w14:textId="194E4C07" w:rsidR="004A23C0" w:rsidRDefault="00725864" w:rsidP="004A23C0">
            <w:pPr>
              <w:pStyle w:val="Body"/>
              <w:rPr>
                <w:rFonts w:ascii="Segoe UI" w:hAnsi="Segoe UI" w:cs="Segoe UI"/>
              </w:rPr>
            </w:pPr>
            <w:r>
              <w:rPr>
                <w:rFonts w:ascii="Segoe UI" w:hAnsi="Segoe UI" w:cs="Segoe UI"/>
              </w:rPr>
              <w:t>SearchDocumentLinks</w:t>
            </w:r>
          </w:p>
        </w:tc>
        <w:tc>
          <w:tcPr>
            <w:tcW w:w="5035" w:type="dxa"/>
          </w:tcPr>
          <w:p w14:paraId="4A5A90FD" w14:textId="2D2235F2" w:rsidR="004A23C0" w:rsidRDefault="00725864">
            <w:pPr>
              <w:pStyle w:val="Body"/>
              <w:rPr>
                <w:rFonts w:ascii="Segoe UI" w:hAnsi="Segoe UI" w:cs="Segoe UI"/>
              </w:rPr>
            </w:pPr>
            <w:r>
              <w:rPr>
                <w:rFonts w:ascii="Segoe UI" w:hAnsi="Segoe UI" w:cs="Segoe UI"/>
              </w:rPr>
              <w:t>Key part of the value holding the Contextual help links for Search Document page read from SharePoint list</w:t>
            </w:r>
          </w:p>
        </w:tc>
      </w:tr>
      <w:tr w:rsidR="004A23C0" w14:paraId="03040EED" w14:textId="77777777" w:rsidTr="004A23C0">
        <w:tc>
          <w:tcPr>
            <w:tcW w:w="5035" w:type="dxa"/>
          </w:tcPr>
          <w:p w14:paraId="3139F278" w14:textId="755012CB" w:rsidR="004A23C0" w:rsidRDefault="00725864" w:rsidP="004A23C0">
            <w:pPr>
              <w:pStyle w:val="Body"/>
              <w:rPr>
                <w:rFonts w:ascii="Segoe UI" w:hAnsi="Segoe UI" w:cs="Segoe UI"/>
              </w:rPr>
            </w:pPr>
            <w:r w:rsidRPr="00725864">
              <w:rPr>
                <w:rFonts w:ascii="Segoe UI" w:hAnsi="Segoe UI" w:cs="Segoe UI"/>
              </w:rPr>
              <w:t>ProvisionMatter</w:t>
            </w:r>
            <w:r>
              <w:rPr>
                <w:rFonts w:ascii="Segoe UI" w:hAnsi="Segoe UI" w:cs="Segoe UI"/>
              </w:rPr>
              <w:t>Links</w:t>
            </w:r>
          </w:p>
        </w:tc>
        <w:tc>
          <w:tcPr>
            <w:tcW w:w="5035" w:type="dxa"/>
          </w:tcPr>
          <w:p w14:paraId="1717B193" w14:textId="147C54B7" w:rsidR="004A23C0" w:rsidRDefault="00725864">
            <w:pPr>
              <w:pStyle w:val="Body"/>
              <w:rPr>
                <w:rFonts w:ascii="Segoe UI" w:hAnsi="Segoe UI" w:cs="Segoe UI"/>
              </w:rPr>
            </w:pPr>
            <w:r>
              <w:rPr>
                <w:rFonts w:ascii="Segoe UI" w:hAnsi="Segoe UI" w:cs="Segoe UI"/>
              </w:rPr>
              <w:t>Key part of the value holding the Contextual help links for Matter Provision page read from SharePoint list</w:t>
            </w:r>
          </w:p>
        </w:tc>
      </w:tr>
    </w:tbl>
    <w:p w14:paraId="1F1016CF" w14:textId="77777777" w:rsidR="004A23C0" w:rsidRDefault="004A23C0" w:rsidP="0088376A">
      <w:pPr>
        <w:pStyle w:val="Body"/>
        <w:rPr>
          <w:rFonts w:ascii="Segoe UI" w:hAnsi="Segoe UI" w:cs="Segoe UI"/>
        </w:rPr>
      </w:pPr>
    </w:p>
    <w:p w14:paraId="2A447B3B" w14:textId="0BD26969" w:rsidR="00A863C4" w:rsidRDefault="00A863C4" w:rsidP="0088376A">
      <w:pPr>
        <w:pStyle w:val="Body"/>
        <w:rPr>
          <w:rFonts w:ascii="Segoe UI" w:hAnsi="Segoe UI" w:cs="Segoe UI"/>
        </w:rPr>
      </w:pPr>
      <w:r>
        <w:rPr>
          <w:rFonts w:ascii="Segoe UI" w:hAnsi="Segoe UI" w:cs="Segoe UI"/>
        </w:rPr>
        <w:t>These keys will store the cached values for 24 hours after that these keys will expire and will get automatically deleted</w:t>
      </w:r>
    </w:p>
    <w:p w14:paraId="6F88046E" w14:textId="1F1D3E9F" w:rsidR="00CB616E" w:rsidRDefault="00CB616E" w:rsidP="0088376A">
      <w:pPr>
        <w:pStyle w:val="Body"/>
        <w:rPr>
          <w:rFonts w:ascii="Segoe UI" w:hAnsi="Segoe UI" w:cs="Segoe UI"/>
        </w:rPr>
      </w:pPr>
      <w:r w:rsidRPr="0088376A">
        <w:rPr>
          <w:rFonts w:ascii="Segoe UI" w:hAnsi="Segoe UI" w:cs="Segoe UI"/>
        </w:rPr>
        <w:t xml:space="preserve">Below </w:t>
      </w:r>
      <w:r>
        <w:rPr>
          <w:rFonts w:ascii="Segoe UI" w:hAnsi="Segoe UI" w:cs="Segoe UI"/>
        </w:rPr>
        <w:t>is the page load time for all the affected pages, after caching was implemented:</w:t>
      </w:r>
    </w:p>
    <w:tbl>
      <w:tblPr>
        <w:tblW w:w="100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2236"/>
        <w:gridCol w:w="2169"/>
        <w:gridCol w:w="2430"/>
        <w:gridCol w:w="3240"/>
      </w:tblGrid>
      <w:tr w:rsidR="00CB616E" w:rsidRPr="00CB616E" w14:paraId="33DFDE05" w14:textId="353574CE" w:rsidTr="0088376A">
        <w:tc>
          <w:tcPr>
            <w:tcW w:w="2236" w:type="dxa"/>
            <w:shd w:val="clear" w:color="auto" w:fill="auto"/>
            <w:tcMar>
              <w:top w:w="0" w:type="dxa"/>
              <w:left w:w="108" w:type="dxa"/>
              <w:bottom w:w="0" w:type="dxa"/>
              <w:right w:w="108" w:type="dxa"/>
            </w:tcMar>
            <w:hideMark/>
          </w:tcPr>
          <w:p w14:paraId="297FCD80" w14:textId="77777777" w:rsidR="00CB616E" w:rsidRPr="0088376A" w:rsidRDefault="00CB616E" w:rsidP="00CB616E">
            <w:pPr>
              <w:spacing w:line="240" w:lineRule="auto"/>
              <w:rPr>
                <w:rFonts w:ascii="Segoe UI" w:hAnsi="Segoe UI" w:cs="Segoe UI"/>
                <w:color w:val="1E1E1E"/>
                <w:sz w:val="20"/>
                <w:szCs w:val="20"/>
              </w:rPr>
            </w:pPr>
            <w:r w:rsidRPr="0088376A">
              <w:rPr>
                <w:rFonts w:ascii="Segoe UI" w:hAnsi="Segoe UI" w:cs="Segoe UI"/>
                <w:b/>
                <w:bCs/>
                <w:color w:val="000000"/>
                <w:sz w:val="20"/>
                <w:szCs w:val="20"/>
              </w:rPr>
              <w:t>Page name</w:t>
            </w:r>
          </w:p>
        </w:tc>
        <w:tc>
          <w:tcPr>
            <w:tcW w:w="2169" w:type="dxa"/>
          </w:tcPr>
          <w:p w14:paraId="38622B03" w14:textId="55819E13" w:rsidR="00CB616E" w:rsidRPr="0088376A" w:rsidRDefault="00CB616E" w:rsidP="00CB616E">
            <w:pPr>
              <w:spacing w:line="240" w:lineRule="auto"/>
              <w:rPr>
                <w:rFonts w:ascii="Segoe UI" w:hAnsi="Segoe UI" w:cs="Segoe UI"/>
                <w:b/>
                <w:bCs/>
                <w:color w:val="000000"/>
                <w:sz w:val="20"/>
                <w:szCs w:val="20"/>
              </w:rPr>
            </w:pPr>
            <w:r w:rsidRPr="0088376A">
              <w:rPr>
                <w:rFonts w:ascii="Segoe UI" w:hAnsi="Segoe UI" w:cs="Segoe UI"/>
                <w:b/>
                <w:bCs/>
                <w:color w:val="000000"/>
                <w:sz w:val="20"/>
                <w:szCs w:val="20"/>
              </w:rPr>
              <w:t>Load time without cache (seconds)</w:t>
            </w:r>
          </w:p>
        </w:tc>
        <w:tc>
          <w:tcPr>
            <w:tcW w:w="2430" w:type="dxa"/>
            <w:shd w:val="clear" w:color="auto" w:fill="auto"/>
            <w:tcMar>
              <w:top w:w="0" w:type="dxa"/>
              <w:left w:w="108" w:type="dxa"/>
              <w:bottom w:w="0" w:type="dxa"/>
              <w:right w:w="108" w:type="dxa"/>
            </w:tcMar>
            <w:hideMark/>
          </w:tcPr>
          <w:p w14:paraId="15174C66" w14:textId="4C171683" w:rsidR="00CB616E" w:rsidRPr="0088376A" w:rsidRDefault="00CB616E" w:rsidP="00CB616E">
            <w:pPr>
              <w:spacing w:line="240" w:lineRule="auto"/>
              <w:rPr>
                <w:rFonts w:ascii="Segoe UI" w:hAnsi="Segoe UI" w:cs="Segoe UI"/>
                <w:color w:val="1E1E1E"/>
                <w:sz w:val="20"/>
                <w:szCs w:val="20"/>
              </w:rPr>
            </w:pPr>
            <w:r w:rsidRPr="0088376A">
              <w:rPr>
                <w:rFonts w:ascii="Segoe UI" w:hAnsi="Segoe UI" w:cs="Segoe UI"/>
                <w:b/>
                <w:bCs/>
                <w:color w:val="000000"/>
                <w:sz w:val="20"/>
                <w:szCs w:val="20"/>
              </w:rPr>
              <w:t>Load time with cache (seconds)</w:t>
            </w:r>
          </w:p>
        </w:tc>
        <w:tc>
          <w:tcPr>
            <w:tcW w:w="3240" w:type="dxa"/>
            <w:shd w:val="clear" w:color="auto" w:fill="auto"/>
            <w:tcMar>
              <w:top w:w="0" w:type="dxa"/>
              <w:left w:w="108" w:type="dxa"/>
              <w:bottom w:w="0" w:type="dxa"/>
              <w:right w:w="108" w:type="dxa"/>
            </w:tcMar>
            <w:hideMark/>
          </w:tcPr>
          <w:p w14:paraId="39DAA33F" w14:textId="0FD8AE03" w:rsidR="00CB616E" w:rsidRPr="0088376A" w:rsidRDefault="00CB616E" w:rsidP="00CB616E">
            <w:pPr>
              <w:spacing w:line="240" w:lineRule="auto"/>
              <w:rPr>
                <w:rFonts w:ascii="Segoe UI" w:hAnsi="Segoe UI" w:cs="Segoe UI"/>
                <w:color w:val="1E1E1E"/>
                <w:sz w:val="20"/>
                <w:szCs w:val="20"/>
              </w:rPr>
            </w:pPr>
            <w:r w:rsidRPr="0088376A">
              <w:rPr>
                <w:rFonts w:ascii="Segoe UI" w:hAnsi="Segoe UI" w:cs="Segoe UI"/>
                <w:b/>
                <w:bCs/>
                <w:color w:val="000000"/>
                <w:sz w:val="20"/>
                <w:szCs w:val="20"/>
              </w:rPr>
              <w:t>Load time on UAT site</w:t>
            </w:r>
          </w:p>
          <w:p w14:paraId="06986676" w14:textId="77777777" w:rsidR="00CB616E" w:rsidRPr="0088376A" w:rsidRDefault="00CB616E" w:rsidP="00CB616E">
            <w:pPr>
              <w:spacing w:line="240" w:lineRule="auto"/>
              <w:rPr>
                <w:rFonts w:ascii="Segoe UI" w:hAnsi="Segoe UI" w:cs="Segoe UI"/>
                <w:b/>
                <w:bCs/>
                <w:color w:val="000000"/>
                <w:sz w:val="20"/>
                <w:szCs w:val="20"/>
              </w:rPr>
            </w:pPr>
            <w:r w:rsidRPr="0088376A">
              <w:rPr>
                <w:rFonts w:ascii="Segoe UI" w:hAnsi="Segoe UI" w:cs="Segoe UI"/>
                <w:b/>
                <w:bCs/>
                <w:color w:val="000000"/>
                <w:sz w:val="20"/>
                <w:szCs w:val="20"/>
              </w:rPr>
              <w:t>(seconds)</w:t>
            </w:r>
          </w:p>
          <w:p w14:paraId="13B57896" w14:textId="4A54AD32" w:rsidR="00CB616E" w:rsidRPr="0088376A" w:rsidRDefault="00CB616E">
            <w:pPr>
              <w:spacing w:line="240" w:lineRule="auto"/>
              <w:rPr>
                <w:rFonts w:ascii="Segoe UI" w:hAnsi="Segoe UI" w:cs="Segoe UI"/>
                <w:color w:val="1E1E1E"/>
                <w:sz w:val="20"/>
                <w:szCs w:val="20"/>
              </w:rPr>
            </w:pPr>
            <w:r w:rsidRPr="0088376A">
              <w:rPr>
                <w:rFonts w:ascii="Segoe UI" w:hAnsi="Segoe UI" w:cs="Segoe UI"/>
                <w:b/>
                <w:bCs/>
                <w:color w:val="000000"/>
                <w:sz w:val="20"/>
                <w:szCs w:val="20"/>
              </w:rPr>
              <w:t>Note: Caching implementation was not present</w:t>
            </w:r>
          </w:p>
        </w:tc>
      </w:tr>
      <w:tr w:rsidR="00CB616E" w:rsidRPr="00CB616E" w14:paraId="0A30A361" w14:textId="41D7C04E" w:rsidTr="0088376A">
        <w:tc>
          <w:tcPr>
            <w:tcW w:w="2236" w:type="dxa"/>
            <w:shd w:val="clear" w:color="auto" w:fill="auto"/>
            <w:tcMar>
              <w:top w:w="0" w:type="dxa"/>
              <w:left w:w="108" w:type="dxa"/>
              <w:bottom w:w="0" w:type="dxa"/>
              <w:right w:w="108" w:type="dxa"/>
            </w:tcMar>
            <w:hideMark/>
          </w:tcPr>
          <w:p w14:paraId="2E554341" w14:textId="77777777" w:rsidR="00CB616E" w:rsidRPr="0088376A" w:rsidRDefault="00CB616E" w:rsidP="00CB616E">
            <w:pPr>
              <w:spacing w:line="240" w:lineRule="auto"/>
              <w:rPr>
                <w:rFonts w:ascii="Segoe UI" w:hAnsi="Segoe UI" w:cs="Segoe UI"/>
                <w:color w:val="1E1E1E"/>
                <w:sz w:val="20"/>
                <w:szCs w:val="20"/>
              </w:rPr>
            </w:pPr>
            <w:r w:rsidRPr="0088376A">
              <w:rPr>
                <w:rFonts w:ascii="Segoe UI" w:hAnsi="Segoe UI" w:cs="Segoe UI"/>
                <w:color w:val="000000"/>
                <w:sz w:val="20"/>
                <w:szCs w:val="20"/>
              </w:rPr>
              <w:t>Matter Provision</w:t>
            </w:r>
          </w:p>
        </w:tc>
        <w:tc>
          <w:tcPr>
            <w:tcW w:w="2169" w:type="dxa"/>
          </w:tcPr>
          <w:p w14:paraId="3B0627CF" w14:textId="689A1A17" w:rsidR="00CB616E" w:rsidRPr="0088376A" w:rsidRDefault="00CB616E" w:rsidP="00CB616E">
            <w:pPr>
              <w:spacing w:line="240" w:lineRule="auto"/>
              <w:rPr>
                <w:rFonts w:ascii="Segoe UI" w:hAnsi="Segoe UI" w:cs="Segoe UI"/>
                <w:color w:val="000000"/>
                <w:sz w:val="20"/>
                <w:szCs w:val="20"/>
              </w:rPr>
            </w:pPr>
            <w:r w:rsidRPr="0088376A">
              <w:rPr>
                <w:rFonts w:ascii="Segoe UI" w:hAnsi="Segoe UI" w:cs="Segoe UI"/>
                <w:color w:val="000000"/>
                <w:sz w:val="20"/>
                <w:szCs w:val="20"/>
              </w:rPr>
              <w:t>12.8</w:t>
            </w:r>
          </w:p>
        </w:tc>
        <w:tc>
          <w:tcPr>
            <w:tcW w:w="2430" w:type="dxa"/>
            <w:shd w:val="clear" w:color="auto" w:fill="auto"/>
            <w:tcMar>
              <w:top w:w="0" w:type="dxa"/>
              <w:left w:w="108" w:type="dxa"/>
              <w:bottom w:w="0" w:type="dxa"/>
              <w:right w:w="108" w:type="dxa"/>
            </w:tcMar>
            <w:hideMark/>
          </w:tcPr>
          <w:p w14:paraId="1A4E6A89" w14:textId="77777777" w:rsidR="00CB616E" w:rsidRPr="0088376A" w:rsidRDefault="00CB616E" w:rsidP="00CB616E">
            <w:pPr>
              <w:spacing w:line="240" w:lineRule="auto"/>
              <w:rPr>
                <w:rFonts w:ascii="Segoe UI" w:hAnsi="Segoe UI" w:cs="Segoe UI"/>
                <w:color w:val="1E1E1E"/>
                <w:sz w:val="20"/>
                <w:szCs w:val="20"/>
              </w:rPr>
            </w:pPr>
            <w:r w:rsidRPr="0088376A">
              <w:rPr>
                <w:rFonts w:ascii="Segoe UI" w:hAnsi="Segoe UI" w:cs="Segoe UI"/>
                <w:color w:val="000000"/>
                <w:sz w:val="20"/>
                <w:szCs w:val="20"/>
              </w:rPr>
              <w:t xml:space="preserve">First load: 8.5 </w:t>
            </w:r>
          </w:p>
          <w:p w14:paraId="4D59C39D" w14:textId="77777777" w:rsidR="00CB616E" w:rsidRPr="0088376A" w:rsidRDefault="00CB616E" w:rsidP="00CB616E">
            <w:pPr>
              <w:spacing w:line="240" w:lineRule="auto"/>
              <w:rPr>
                <w:rFonts w:ascii="Segoe UI" w:hAnsi="Segoe UI" w:cs="Segoe UI"/>
                <w:color w:val="1E1E1E"/>
                <w:sz w:val="20"/>
                <w:szCs w:val="20"/>
              </w:rPr>
            </w:pPr>
            <w:r w:rsidRPr="0088376A">
              <w:rPr>
                <w:rFonts w:ascii="Segoe UI" w:hAnsi="Segoe UI" w:cs="Segoe UI"/>
                <w:color w:val="000000"/>
                <w:sz w:val="20"/>
                <w:szCs w:val="20"/>
              </w:rPr>
              <w:t>Second load: 6.2</w:t>
            </w:r>
          </w:p>
          <w:p w14:paraId="07B24092" w14:textId="77777777" w:rsidR="00CB616E" w:rsidRPr="0088376A" w:rsidRDefault="00CB616E" w:rsidP="00CB616E">
            <w:pPr>
              <w:spacing w:line="240" w:lineRule="auto"/>
              <w:rPr>
                <w:rFonts w:ascii="Segoe UI" w:hAnsi="Segoe UI" w:cs="Segoe UI"/>
                <w:color w:val="1E1E1E"/>
                <w:sz w:val="20"/>
                <w:szCs w:val="20"/>
              </w:rPr>
            </w:pPr>
            <w:r w:rsidRPr="0088376A">
              <w:rPr>
                <w:rFonts w:ascii="Segoe UI" w:hAnsi="Segoe UI" w:cs="Segoe UI"/>
                <w:color w:val="000000"/>
                <w:sz w:val="20"/>
                <w:szCs w:val="20"/>
              </w:rPr>
              <w:t xml:space="preserve">Third load: 5.7 </w:t>
            </w:r>
          </w:p>
        </w:tc>
        <w:tc>
          <w:tcPr>
            <w:tcW w:w="3240" w:type="dxa"/>
            <w:shd w:val="clear" w:color="auto" w:fill="auto"/>
            <w:tcMar>
              <w:top w:w="0" w:type="dxa"/>
              <w:left w:w="108" w:type="dxa"/>
              <w:bottom w:w="0" w:type="dxa"/>
              <w:right w:w="108" w:type="dxa"/>
            </w:tcMar>
            <w:hideMark/>
          </w:tcPr>
          <w:p w14:paraId="5C63CF0B" w14:textId="77777777" w:rsidR="00CB616E" w:rsidRPr="0088376A" w:rsidRDefault="00CB616E" w:rsidP="00CB616E">
            <w:pPr>
              <w:spacing w:line="240" w:lineRule="auto"/>
              <w:rPr>
                <w:rFonts w:ascii="Segoe UI" w:hAnsi="Segoe UI" w:cs="Segoe UI"/>
                <w:color w:val="1E1E1E"/>
                <w:sz w:val="20"/>
                <w:szCs w:val="20"/>
              </w:rPr>
            </w:pPr>
            <w:r w:rsidRPr="0088376A">
              <w:rPr>
                <w:rFonts w:ascii="Segoe UI" w:hAnsi="Segoe UI" w:cs="Segoe UI"/>
                <w:color w:val="000000"/>
                <w:sz w:val="20"/>
                <w:szCs w:val="20"/>
              </w:rPr>
              <w:t xml:space="preserve">First load: 11.4 – 14.5 </w:t>
            </w:r>
          </w:p>
          <w:p w14:paraId="7C0AC710" w14:textId="77777777" w:rsidR="00CB616E" w:rsidRPr="0088376A" w:rsidRDefault="00CB616E" w:rsidP="00CB616E">
            <w:pPr>
              <w:spacing w:line="240" w:lineRule="auto"/>
              <w:rPr>
                <w:rFonts w:ascii="Segoe UI" w:hAnsi="Segoe UI" w:cs="Segoe UI"/>
                <w:color w:val="1E1E1E"/>
                <w:sz w:val="20"/>
                <w:szCs w:val="20"/>
              </w:rPr>
            </w:pPr>
            <w:r w:rsidRPr="0088376A">
              <w:rPr>
                <w:rFonts w:ascii="Segoe UI" w:hAnsi="Segoe UI" w:cs="Segoe UI"/>
                <w:color w:val="000000"/>
                <w:sz w:val="20"/>
                <w:szCs w:val="20"/>
              </w:rPr>
              <w:t xml:space="preserve">Second load: 10.8 </w:t>
            </w:r>
          </w:p>
          <w:p w14:paraId="4483AA7F" w14:textId="77777777" w:rsidR="00CB616E" w:rsidRPr="0088376A" w:rsidRDefault="00CB616E" w:rsidP="00CB616E">
            <w:pPr>
              <w:spacing w:line="240" w:lineRule="auto"/>
              <w:rPr>
                <w:rFonts w:ascii="Segoe UI" w:hAnsi="Segoe UI" w:cs="Segoe UI"/>
                <w:color w:val="1E1E1E"/>
                <w:sz w:val="20"/>
                <w:szCs w:val="20"/>
              </w:rPr>
            </w:pPr>
            <w:r w:rsidRPr="0088376A">
              <w:rPr>
                <w:rFonts w:ascii="Segoe UI" w:hAnsi="Segoe UI" w:cs="Segoe UI"/>
                <w:color w:val="000000"/>
                <w:sz w:val="20"/>
                <w:szCs w:val="20"/>
              </w:rPr>
              <w:t xml:space="preserve">Third load: 9.1 </w:t>
            </w:r>
          </w:p>
        </w:tc>
      </w:tr>
      <w:tr w:rsidR="00CB616E" w:rsidRPr="00CB616E" w14:paraId="1B9A71F2" w14:textId="4FC272FF" w:rsidTr="0088376A">
        <w:tc>
          <w:tcPr>
            <w:tcW w:w="2236" w:type="dxa"/>
            <w:shd w:val="clear" w:color="auto" w:fill="auto"/>
            <w:tcMar>
              <w:top w:w="0" w:type="dxa"/>
              <w:left w:w="108" w:type="dxa"/>
              <w:bottom w:w="0" w:type="dxa"/>
              <w:right w:w="108" w:type="dxa"/>
            </w:tcMar>
            <w:hideMark/>
          </w:tcPr>
          <w:p w14:paraId="06F88088" w14:textId="77777777" w:rsidR="00CB616E" w:rsidRPr="0088376A" w:rsidRDefault="00CB616E" w:rsidP="00CB616E">
            <w:pPr>
              <w:spacing w:line="240" w:lineRule="auto"/>
              <w:rPr>
                <w:rFonts w:ascii="Segoe UI" w:hAnsi="Segoe UI" w:cs="Segoe UI"/>
                <w:color w:val="1E1E1E"/>
                <w:sz w:val="20"/>
                <w:szCs w:val="20"/>
              </w:rPr>
            </w:pPr>
            <w:r w:rsidRPr="0088376A">
              <w:rPr>
                <w:rFonts w:ascii="Segoe UI" w:hAnsi="Segoe UI" w:cs="Segoe UI"/>
                <w:color w:val="000000"/>
                <w:sz w:val="20"/>
                <w:szCs w:val="20"/>
              </w:rPr>
              <w:lastRenderedPageBreak/>
              <w:t>Settings page – Clients</w:t>
            </w:r>
          </w:p>
        </w:tc>
        <w:tc>
          <w:tcPr>
            <w:tcW w:w="2169" w:type="dxa"/>
          </w:tcPr>
          <w:p w14:paraId="75EF1360" w14:textId="7AE7C05D" w:rsidR="00CB616E" w:rsidRPr="0088376A" w:rsidRDefault="00CB616E" w:rsidP="00CB616E">
            <w:pPr>
              <w:spacing w:line="240" w:lineRule="auto"/>
              <w:rPr>
                <w:rFonts w:ascii="Segoe UI" w:hAnsi="Segoe UI" w:cs="Segoe UI"/>
                <w:color w:val="000000"/>
                <w:sz w:val="20"/>
                <w:szCs w:val="20"/>
              </w:rPr>
            </w:pPr>
            <w:r w:rsidRPr="0088376A">
              <w:rPr>
                <w:rFonts w:ascii="Segoe UI" w:hAnsi="Segoe UI" w:cs="Segoe UI"/>
                <w:color w:val="000000"/>
                <w:sz w:val="20"/>
                <w:szCs w:val="20"/>
              </w:rPr>
              <w:t>10.8</w:t>
            </w:r>
          </w:p>
        </w:tc>
        <w:tc>
          <w:tcPr>
            <w:tcW w:w="2430" w:type="dxa"/>
            <w:shd w:val="clear" w:color="auto" w:fill="auto"/>
            <w:tcMar>
              <w:top w:w="0" w:type="dxa"/>
              <w:left w:w="108" w:type="dxa"/>
              <w:bottom w:w="0" w:type="dxa"/>
              <w:right w:w="108" w:type="dxa"/>
            </w:tcMar>
            <w:hideMark/>
          </w:tcPr>
          <w:p w14:paraId="4DE73DDC" w14:textId="77777777" w:rsidR="00CB616E" w:rsidRPr="0088376A" w:rsidRDefault="00CB616E" w:rsidP="00CB616E">
            <w:pPr>
              <w:spacing w:line="240" w:lineRule="auto"/>
              <w:rPr>
                <w:rFonts w:ascii="Segoe UI" w:hAnsi="Segoe UI" w:cs="Segoe UI"/>
                <w:color w:val="1E1E1E"/>
                <w:sz w:val="20"/>
                <w:szCs w:val="20"/>
              </w:rPr>
            </w:pPr>
            <w:r w:rsidRPr="0088376A">
              <w:rPr>
                <w:rFonts w:ascii="Segoe UI" w:hAnsi="Segoe UI" w:cs="Segoe UI"/>
                <w:color w:val="000000"/>
                <w:sz w:val="20"/>
                <w:szCs w:val="20"/>
              </w:rPr>
              <w:t xml:space="preserve">First load: 7.2 </w:t>
            </w:r>
          </w:p>
          <w:p w14:paraId="3B3D08D9" w14:textId="77777777" w:rsidR="00CB616E" w:rsidRPr="0088376A" w:rsidRDefault="00CB616E" w:rsidP="00CB616E">
            <w:pPr>
              <w:spacing w:line="240" w:lineRule="auto"/>
              <w:rPr>
                <w:rFonts w:ascii="Segoe UI" w:hAnsi="Segoe UI" w:cs="Segoe UI"/>
                <w:color w:val="1E1E1E"/>
                <w:sz w:val="20"/>
                <w:szCs w:val="20"/>
              </w:rPr>
            </w:pPr>
            <w:r w:rsidRPr="0088376A">
              <w:rPr>
                <w:rFonts w:ascii="Segoe UI" w:hAnsi="Segoe UI" w:cs="Segoe UI"/>
                <w:color w:val="000000"/>
                <w:sz w:val="20"/>
                <w:szCs w:val="20"/>
              </w:rPr>
              <w:t>Second load: 6.6</w:t>
            </w:r>
          </w:p>
          <w:p w14:paraId="2F894433" w14:textId="77777777" w:rsidR="00CB616E" w:rsidRPr="0088376A" w:rsidRDefault="00CB616E" w:rsidP="00CB616E">
            <w:pPr>
              <w:spacing w:line="240" w:lineRule="auto"/>
              <w:rPr>
                <w:rFonts w:ascii="Segoe UI" w:hAnsi="Segoe UI" w:cs="Segoe UI"/>
                <w:color w:val="1E1E1E"/>
                <w:sz w:val="20"/>
                <w:szCs w:val="20"/>
              </w:rPr>
            </w:pPr>
            <w:r w:rsidRPr="0088376A">
              <w:rPr>
                <w:rFonts w:ascii="Segoe UI" w:hAnsi="Segoe UI" w:cs="Segoe UI"/>
                <w:color w:val="000000"/>
                <w:sz w:val="20"/>
                <w:szCs w:val="20"/>
              </w:rPr>
              <w:t>Third load: 3.5</w:t>
            </w:r>
          </w:p>
        </w:tc>
        <w:tc>
          <w:tcPr>
            <w:tcW w:w="3240" w:type="dxa"/>
            <w:shd w:val="clear" w:color="auto" w:fill="auto"/>
            <w:tcMar>
              <w:top w:w="0" w:type="dxa"/>
              <w:left w:w="108" w:type="dxa"/>
              <w:bottom w:w="0" w:type="dxa"/>
              <w:right w:w="108" w:type="dxa"/>
            </w:tcMar>
            <w:hideMark/>
          </w:tcPr>
          <w:p w14:paraId="400A2A6D" w14:textId="77777777" w:rsidR="00CB616E" w:rsidRPr="0088376A" w:rsidRDefault="00CB616E" w:rsidP="00CB616E">
            <w:pPr>
              <w:spacing w:line="240" w:lineRule="auto"/>
              <w:rPr>
                <w:rFonts w:ascii="Segoe UI" w:hAnsi="Segoe UI" w:cs="Segoe UI"/>
                <w:color w:val="1E1E1E"/>
                <w:sz w:val="20"/>
                <w:szCs w:val="20"/>
              </w:rPr>
            </w:pPr>
            <w:r w:rsidRPr="0088376A">
              <w:rPr>
                <w:rFonts w:ascii="Segoe UI" w:hAnsi="Segoe UI" w:cs="Segoe UI"/>
                <w:color w:val="000000"/>
                <w:sz w:val="20"/>
                <w:szCs w:val="20"/>
              </w:rPr>
              <w:t xml:space="preserve">First load: 9.9 </w:t>
            </w:r>
          </w:p>
          <w:p w14:paraId="610A5F87" w14:textId="77777777" w:rsidR="00CB616E" w:rsidRPr="0088376A" w:rsidRDefault="00CB616E" w:rsidP="00CB616E">
            <w:pPr>
              <w:spacing w:line="240" w:lineRule="auto"/>
              <w:rPr>
                <w:rFonts w:ascii="Segoe UI" w:hAnsi="Segoe UI" w:cs="Segoe UI"/>
                <w:color w:val="1E1E1E"/>
                <w:sz w:val="20"/>
                <w:szCs w:val="20"/>
              </w:rPr>
            </w:pPr>
            <w:r w:rsidRPr="0088376A">
              <w:rPr>
                <w:rFonts w:ascii="Segoe UI" w:hAnsi="Segoe UI" w:cs="Segoe UI"/>
                <w:color w:val="000000"/>
                <w:sz w:val="20"/>
                <w:szCs w:val="20"/>
              </w:rPr>
              <w:t xml:space="preserve">Second load: 8.3 </w:t>
            </w:r>
          </w:p>
          <w:p w14:paraId="65FFA644" w14:textId="77777777" w:rsidR="00CB616E" w:rsidRPr="0088376A" w:rsidRDefault="00CB616E" w:rsidP="00CB616E">
            <w:pPr>
              <w:spacing w:line="240" w:lineRule="auto"/>
              <w:rPr>
                <w:rFonts w:ascii="Segoe UI" w:hAnsi="Segoe UI" w:cs="Segoe UI"/>
                <w:color w:val="1E1E1E"/>
                <w:sz w:val="20"/>
                <w:szCs w:val="20"/>
              </w:rPr>
            </w:pPr>
            <w:r w:rsidRPr="0088376A">
              <w:rPr>
                <w:rFonts w:ascii="Segoe UI" w:hAnsi="Segoe UI" w:cs="Segoe UI"/>
                <w:color w:val="000000"/>
                <w:sz w:val="20"/>
                <w:szCs w:val="20"/>
              </w:rPr>
              <w:t xml:space="preserve">Third load: 7.9 </w:t>
            </w:r>
          </w:p>
        </w:tc>
      </w:tr>
      <w:tr w:rsidR="00CB616E" w:rsidRPr="00CB616E" w14:paraId="7256DDB5" w14:textId="4F11F2C6" w:rsidTr="0088376A">
        <w:tc>
          <w:tcPr>
            <w:tcW w:w="2236" w:type="dxa"/>
            <w:shd w:val="clear" w:color="auto" w:fill="auto"/>
            <w:tcMar>
              <w:top w:w="0" w:type="dxa"/>
              <w:left w:w="108" w:type="dxa"/>
              <w:bottom w:w="0" w:type="dxa"/>
              <w:right w:w="108" w:type="dxa"/>
            </w:tcMar>
            <w:hideMark/>
          </w:tcPr>
          <w:p w14:paraId="0F121254" w14:textId="77777777" w:rsidR="00CB616E" w:rsidRPr="0088376A" w:rsidRDefault="00CB616E" w:rsidP="00CB616E">
            <w:pPr>
              <w:spacing w:line="240" w:lineRule="auto"/>
              <w:rPr>
                <w:rFonts w:ascii="Segoe UI" w:hAnsi="Segoe UI" w:cs="Segoe UI"/>
                <w:color w:val="1E1E1E"/>
                <w:sz w:val="20"/>
                <w:szCs w:val="20"/>
              </w:rPr>
            </w:pPr>
            <w:r w:rsidRPr="0088376A">
              <w:rPr>
                <w:rFonts w:ascii="Segoe UI" w:hAnsi="Segoe UI" w:cs="Segoe UI"/>
                <w:color w:val="000000"/>
                <w:sz w:val="20"/>
                <w:szCs w:val="20"/>
              </w:rPr>
              <w:t>Settings page – Data</w:t>
            </w:r>
          </w:p>
        </w:tc>
        <w:tc>
          <w:tcPr>
            <w:tcW w:w="2169" w:type="dxa"/>
          </w:tcPr>
          <w:p w14:paraId="49554B53" w14:textId="4428F854" w:rsidR="00CB616E" w:rsidRPr="0088376A" w:rsidRDefault="00CB616E" w:rsidP="00CB616E">
            <w:pPr>
              <w:spacing w:line="240" w:lineRule="auto"/>
              <w:rPr>
                <w:rFonts w:ascii="Segoe UI" w:hAnsi="Segoe UI" w:cs="Segoe UI"/>
                <w:color w:val="000000"/>
                <w:sz w:val="20"/>
                <w:szCs w:val="20"/>
              </w:rPr>
            </w:pPr>
            <w:r w:rsidRPr="0088376A">
              <w:rPr>
                <w:rFonts w:ascii="Segoe UI" w:hAnsi="Segoe UI" w:cs="Segoe UI"/>
                <w:color w:val="000000"/>
                <w:sz w:val="20"/>
                <w:szCs w:val="20"/>
              </w:rPr>
              <w:t>12.3</w:t>
            </w:r>
          </w:p>
        </w:tc>
        <w:tc>
          <w:tcPr>
            <w:tcW w:w="2430" w:type="dxa"/>
            <w:shd w:val="clear" w:color="auto" w:fill="auto"/>
            <w:tcMar>
              <w:top w:w="0" w:type="dxa"/>
              <w:left w:w="108" w:type="dxa"/>
              <w:bottom w:w="0" w:type="dxa"/>
              <w:right w:w="108" w:type="dxa"/>
            </w:tcMar>
            <w:hideMark/>
          </w:tcPr>
          <w:p w14:paraId="51FCC30D" w14:textId="77777777" w:rsidR="00CB616E" w:rsidRPr="0088376A" w:rsidRDefault="00CB616E" w:rsidP="00CB616E">
            <w:pPr>
              <w:spacing w:line="240" w:lineRule="auto"/>
              <w:rPr>
                <w:rFonts w:ascii="Segoe UI" w:hAnsi="Segoe UI" w:cs="Segoe UI"/>
                <w:color w:val="1E1E1E"/>
                <w:sz w:val="20"/>
                <w:szCs w:val="20"/>
              </w:rPr>
            </w:pPr>
            <w:r w:rsidRPr="0088376A">
              <w:rPr>
                <w:rFonts w:ascii="Segoe UI" w:hAnsi="Segoe UI" w:cs="Segoe UI"/>
                <w:color w:val="000000"/>
                <w:sz w:val="20"/>
                <w:szCs w:val="20"/>
              </w:rPr>
              <w:t>First load: 7.6</w:t>
            </w:r>
          </w:p>
          <w:p w14:paraId="68D3B744" w14:textId="77777777" w:rsidR="00CB616E" w:rsidRPr="0088376A" w:rsidRDefault="00CB616E" w:rsidP="00CB616E">
            <w:pPr>
              <w:spacing w:line="240" w:lineRule="auto"/>
              <w:rPr>
                <w:rFonts w:ascii="Segoe UI" w:hAnsi="Segoe UI" w:cs="Segoe UI"/>
                <w:color w:val="1E1E1E"/>
                <w:sz w:val="20"/>
                <w:szCs w:val="20"/>
              </w:rPr>
            </w:pPr>
            <w:r w:rsidRPr="0088376A">
              <w:rPr>
                <w:rFonts w:ascii="Segoe UI" w:hAnsi="Segoe UI" w:cs="Segoe UI"/>
                <w:color w:val="000000"/>
                <w:sz w:val="20"/>
                <w:szCs w:val="20"/>
              </w:rPr>
              <w:t>Second load: 6.7</w:t>
            </w:r>
          </w:p>
          <w:p w14:paraId="1D2A9AF9" w14:textId="77777777" w:rsidR="00CB616E" w:rsidRPr="0088376A" w:rsidRDefault="00CB616E" w:rsidP="00CB616E">
            <w:pPr>
              <w:spacing w:line="240" w:lineRule="auto"/>
              <w:rPr>
                <w:rFonts w:ascii="Segoe UI" w:hAnsi="Segoe UI" w:cs="Segoe UI"/>
                <w:color w:val="1E1E1E"/>
                <w:sz w:val="20"/>
                <w:szCs w:val="20"/>
              </w:rPr>
            </w:pPr>
            <w:r w:rsidRPr="0088376A">
              <w:rPr>
                <w:rFonts w:ascii="Segoe UI" w:hAnsi="Segoe UI" w:cs="Segoe UI"/>
                <w:color w:val="000000"/>
                <w:sz w:val="20"/>
                <w:szCs w:val="20"/>
              </w:rPr>
              <w:t>Third load: 5.5</w:t>
            </w:r>
          </w:p>
        </w:tc>
        <w:tc>
          <w:tcPr>
            <w:tcW w:w="3240" w:type="dxa"/>
            <w:shd w:val="clear" w:color="auto" w:fill="auto"/>
            <w:tcMar>
              <w:top w:w="0" w:type="dxa"/>
              <w:left w:w="108" w:type="dxa"/>
              <w:bottom w:w="0" w:type="dxa"/>
              <w:right w:w="108" w:type="dxa"/>
            </w:tcMar>
            <w:hideMark/>
          </w:tcPr>
          <w:p w14:paraId="0688122F" w14:textId="77777777" w:rsidR="00CB616E" w:rsidRPr="0088376A" w:rsidRDefault="00CB616E" w:rsidP="00CB616E">
            <w:pPr>
              <w:spacing w:line="240" w:lineRule="auto"/>
              <w:rPr>
                <w:rFonts w:ascii="Segoe UI" w:hAnsi="Segoe UI" w:cs="Segoe UI"/>
                <w:color w:val="1E1E1E"/>
                <w:sz w:val="20"/>
                <w:szCs w:val="20"/>
              </w:rPr>
            </w:pPr>
            <w:r w:rsidRPr="0088376A">
              <w:rPr>
                <w:rFonts w:ascii="Segoe UI" w:hAnsi="Segoe UI" w:cs="Segoe UI"/>
                <w:color w:val="000000"/>
                <w:sz w:val="20"/>
                <w:szCs w:val="20"/>
              </w:rPr>
              <w:t>First load: 11.4</w:t>
            </w:r>
          </w:p>
          <w:p w14:paraId="2D2E52BE" w14:textId="77777777" w:rsidR="00CB616E" w:rsidRPr="0088376A" w:rsidRDefault="00CB616E" w:rsidP="00CB616E">
            <w:pPr>
              <w:spacing w:line="240" w:lineRule="auto"/>
              <w:rPr>
                <w:rFonts w:ascii="Segoe UI" w:hAnsi="Segoe UI" w:cs="Segoe UI"/>
                <w:color w:val="1E1E1E"/>
                <w:sz w:val="20"/>
                <w:szCs w:val="20"/>
              </w:rPr>
            </w:pPr>
            <w:r w:rsidRPr="0088376A">
              <w:rPr>
                <w:rFonts w:ascii="Segoe UI" w:hAnsi="Segoe UI" w:cs="Segoe UI"/>
                <w:color w:val="000000"/>
                <w:sz w:val="20"/>
                <w:szCs w:val="20"/>
              </w:rPr>
              <w:t>Second load: 10.5</w:t>
            </w:r>
          </w:p>
          <w:p w14:paraId="6529094E" w14:textId="77777777" w:rsidR="00CB616E" w:rsidRPr="0088376A" w:rsidRDefault="00CB616E" w:rsidP="00CB616E">
            <w:pPr>
              <w:spacing w:line="240" w:lineRule="auto"/>
              <w:rPr>
                <w:rFonts w:ascii="Segoe UI" w:hAnsi="Segoe UI" w:cs="Segoe UI"/>
                <w:color w:val="1E1E1E"/>
                <w:sz w:val="20"/>
                <w:szCs w:val="20"/>
              </w:rPr>
            </w:pPr>
            <w:r w:rsidRPr="0088376A">
              <w:rPr>
                <w:rFonts w:ascii="Segoe UI" w:hAnsi="Segoe UI" w:cs="Segoe UI"/>
                <w:color w:val="000000"/>
                <w:sz w:val="20"/>
                <w:szCs w:val="20"/>
              </w:rPr>
              <w:t>Third load: 9.7</w:t>
            </w:r>
          </w:p>
        </w:tc>
      </w:tr>
      <w:tr w:rsidR="00CB616E" w:rsidRPr="00CB616E" w14:paraId="07C429E2" w14:textId="2C5AE765" w:rsidTr="0088376A">
        <w:tc>
          <w:tcPr>
            <w:tcW w:w="2236" w:type="dxa"/>
            <w:shd w:val="clear" w:color="auto" w:fill="auto"/>
            <w:tcMar>
              <w:top w:w="0" w:type="dxa"/>
              <w:left w:w="108" w:type="dxa"/>
              <w:bottom w:w="0" w:type="dxa"/>
              <w:right w:w="108" w:type="dxa"/>
            </w:tcMar>
            <w:hideMark/>
          </w:tcPr>
          <w:p w14:paraId="098469EF" w14:textId="77777777" w:rsidR="00CB616E" w:rsidRPr="0088376A" w:rsidRDefault="00CB616E" w:rsidP="00CB616E">
            <w:pPr>
              <w:spacing w:line="240" w:lineRule="auto"/>
              <w:rPr>
                <w:rFonts w:ascii="Segoe UI" w:hAnsi="Segoe UI" w:cs="Segoe UI"/>
                <w:color w:val="1E1E1E"/>
                <w:sz w:val="20"/>
                <w:szCs w:val="20"/>
              </w:rPr>
            </w:pPr>
            <w:r w:rsidRPr="0088376A">
              <w:rPr>
                <w:rFonts w:ascii="Segoe UI" w:hAnsi="Segoe UI" w:cs="Segoe UI"/>
                <w:color w:val="000000"/>
                <w:sz w:val="20"/>
                <w:szCs w:val="20"/>
              </w:rPr>
              <w:t>Search matter page</w:t>
            </w:r>
          </w:p>
        </w:tc>
        <w:tc>
          <w:tcPr>
            <w:tcW w:w="2169" w:type="dxa"/>
          </w:tcPr>
          <w:p w14:paraId="37ABB1A2" w14:textId="0471A5CA" w:rsidR="00CB616E" w:rsidRPr="0088376A" w:rsidRDefault="00CB616E" w:rsidP="00CB616E">
            <w:pPr>
              <w:spacing w:line="240" w:lineRule="auto"/>
              <w:rPr>
                <w:rFonts w:ascii="Segoe UI" w:hAnsi="Segoe UI" w:cs="Segoe UI"/>
                <w:color w:val="000000"/>
                <w:sz w:val="20"/>
                <w:szCs w:val="20"/>
              </w:rPr>
            </w:pPr>
            <w:r w:rsidRPr="0088376A">
              <w:rPr>
                <w:rFonts w:ascii="Segoe UI" w:hAnsi="Segoe UI" w:cs="Segoe UI"/>
                <w:color w:val="000000"/>
                <w:sz w:val="20"/>
                <w:szCs w:val="20"/>
              </w:rPr>
              <w:t>10.7</w:t>
            </w:r>
          </w:p>
        </w:tc>
        <w:tc>
          <w:tcPr>
            <w:tcW w:w="2430" w:type="dxa"/>
            <w:shd w:val="clear" w:color="auto" w:fill="auto"/>
            <w:tcMar>
              <w:top w:w="0" w:type="dxa"/>
              <w:left w:w="108" w:type="dxa"/>
              <w:bottom w:w="0" w:type="dxa"/>
              <w:right w:w="108" w:type="dxa"/>
            </w:tcMar>
            <w:hideMark/>
          </w:tcPr>
          <w:p w14:paraId="41A636D1" w14:textId="77777777" w:rsidR="00CB616E" w:rsidRPr="0088376A" w:rsidRDefault="00CB616E" w:rsidP="00CB616E">
            <w:pPr>
              <w:spacing w:line="240" w:lineRule="auto"/>
              <w:rPr>
                <w:rFonts w:ascii="Segoe UI" w:hAnsi="Segoe UI" w:cs="Segoe UI"/>
                <w:color w:val="1E1E1E"/>
                <w:sz w:val="20"/>
                <w:szCs w:val="20"/>
              </w:rPr>
            </w:pPr>
            <w:r w:rsidRPr="0088376A">
              <w:rPr>
                <w:rFonts w:ascii="Segoe UI" w:hAnsi="Segoe UI" w:cs="Segoe UI"/>
                <w:color w:val="000000"/>
                <w:sz w:val="20"/>
                <w:szCs w:val="20"/>
              </w:rPr>
              <w:t>First load: 7.1</w:t>
            </w:r>
          </w:p>
          <w:p w14:paraId="2091C306" w14:textId="77777777" w:rsidR="00CB616E" w:rsidRPr="0088376A" w:rsidRDefault="00CB616E" w:rsidP="00CB616E">
            <w:pPr>
              <w:spacing w:line="240" w:lineRule="auto"/>
              <w:rPr>
                <w:rFonts w:ascii="Segoe UI" w:hAnsi="Segoe UI" w:cs="Segoe UI"/>
                <w:color w:val="1E1E1E"/>
                <w:sz w:val="20"/>
                <w:szCs w:val="20"/>
              </w:rPr>
            </w:pPr>
            <w:r w:rsidRPr="0088376A">
              <w:rPr>
                <w:rFonts w:ascii="Segoe UI" w:hAnsi="Segoe UI" w:cs="Segoe UI"/>
                <w:color w:val="000000"/>
                <w:sz w:val="20"/>
                <w:szCs w:val="20"/>
              </w:rPr>
              <w:t>Second load: 6.7</w:t>
            </w:r>
          </w:p>
          <w:p w14:paraId="12F38184" w14:textId="77777777" w:rsidR="00CB616E" w:rsidRPr="0088376A" w:rsidRDefault="00CB616E" w:rsidP="00CB616E">
            <w:pPr>
              <w:spacing w:line="240" w:lineRule="auto"/>
              <w:rPr>
                <w:rFonts w:ascii="Segoe UI" w:hAnsi="Segoe UI" w:cs="Segoe UI"/>
                <w:color w:val="1E1E1E"/>
                <w:sz w:val="20"/>
                <w:szCs w:val="20"/>
              </w:rPr>
            </w:pPr>
            <w:r w:rsidRPr="0088376A">
              <w:rPr>
                <w:rFonts w:ascii="Segoe UI" w:hAnsi="Segoe UI" w:cs="Segoe UI"/>
                <w:color w:val="000000"/>
                <w:sz w:val="20"/>
                <w:szCs w:val="20"/>
              </w:rPr>
              <w:t>Third load: 5.5</w:t>
            </w:r>
          </w:p>
        </w:tc>
        <w:tc>
          <w:tcPr>
            <w:tcW w:w="3240" w:type="dxa"/>
            <w:shd w:val="clear" w:color="auto" w:fill="auto"/>
            <w:tcMar>
              <w:top w:w="0" w:type="dxa"/>
              <w:left w:w="108" w:type="dxa"/>
              <w:bottom w:w="0" w:type="dxa"/>
              <w:right w:w="108" w:type="dxa"/>
            </w:tcMar>
            <w:hideMark/>
          </w:tcPr>
          <w:p w14:paraId="22BC719B" w14:textId="77777777" w:rsidR="00CB616E" w:rsidRPr="0088376A" w:rsidRDefault="00CB616E" w:rsidP="00CB616E">
            <w:pPr>
              <w:spacing w:line="240" w:lineRule="auto"/>
              <w:rPr>
                <w:rFonts w:ascii="Segoe UI" w:hAnsi="Segoe UI" w:cs="Segoe UI"/>
                <w:color w:val="1E1E1E"/>
                <w:sz w:val="20"/>
                <w:szCs w:val="20"/>
              </w:rPr>
            </w:pPr>
            <w:r w:rsidRPr="0088376A">
              <w:rPr>
                <w:rFonts w:ascii="Segoe UI" w:hAnsi="Segoe UI" w:cs="Segoe UI"/>
                <w:color w:val="000000"/>
                <w:sz w:val="20"/>
                <w:szCs w:val="20"/>
              </w:rPr>
              <w:t>First load: 9.8</w:t>
            </w:r>
          </w:p>
          <w:p w14:paraId="325F1A2E" w14:textId="77777777" w:rsidR="00CB616E" w:rsidRPr="0088376A" w:rsidRDefault="00CB616E" w:rsidP="00CB616E">
            <w:pPr>
              <w:spacing w:line="240" w:lineRule="auto"/>
              <w:rPr>
                <w:rFonts w:ascii="Segoe UI" w:hAnsi="Segoe UI" w:cs="Segoe UI"/>
                <w:color w:val="1E1E1E"/>
                <w:sz w:val="20"/>
                <w:szCs w:val="20"/>
              </w:rPr>
            </w:pPr>
            <w:r w:rsidRPr="0088376A">
              <w:rPr>
                <w:rFonts w:ascii="Segoe UI" w:hAnsi="Segoe UI" w:cs="Segoe UI"/>
                <w:color w:val="000000"/>
                <w:sz w:val="20"/>
                <w:szCs w:val="20"/>
              </w:rPr>
              <w:t>Second load: 9.1</w:t>
            </w:r>
          </w:p>
          <w:p w14:paraId="057C2C82" w14:textId="77777777" w:rsidR="00CB616E" w:rsidRPr="0088376A" w:rsidRDefault="00CB616E" w:rsidP="00CB616E">
            <w:pPr>
              <w:spacing w:line="240" w:lineRule="auto"/>
              <w:rPr>
                <w:rFonts w:ascii="Segoe UI" w:hAnsi="Segoe UI" w:cs="Segoe UI"/>
                <w:color w:val="1E1E1E"/>
                <w:sz w:val="20"/>
                <w:szCs w:val="20"/>
              </w:rPr>
            </w:pPr>
            <w:r w:rsidRPr="0088376A">
              <w:rPr>
                <w:rFonts w:ascii="Segoe UI" w:hAnsi="Segoe UI" w:cs="Segoe UI"/>
                <w:color w:val="000000"/>
                <w:sz w:val="20"/>
                <w:szCs w:val="20"/>
              </w:rPr>
              <w:t>Third load: 8.7</w:t>
            </w:r>
          </w:p>
        </w:tc>
      </w:tr>
      <w:tr w:rsidR="00CB616E" w:rsidRPr="00CB616E" w14:paraId="588C4556" w14:textId="627636E8" w:rsidTr="0088376A">
        <w:tc>
          <w:tcPr>
            <w:tcW w:w="2236" w:type="dxa"/>
            <w:shd w:val="clear" w:color="auto" w:fill="auto"/>
            <w:tcMar>
              <w:top w:w="0" w:type="dxa"/>
              <w:left w:w="108" w:type="dxa"/>
              <w:bottom w:w="0" w:type="dxa"/>
              <w:right w:w="108" w:type="dxa"/>
            </w:tcMar>
            <w:hideMark/>
          </w:tcPr>
          <w:p w14:paraId="0B876E7D" w14:textId="77777777" w:rsidR="00CB616E" w:rsidRPr="0088376A" w:rsidRDefault="00CB616E" w:rsidP="00CB616E">
            <w:pPr>
              <w:spacing w:line="240" w:lineRule="auto"/>
              <w:rPr>
                <w:rFonts w:ascii="Segoe UI" w:hAnsi="Segoe UI" w:cs="Segoe UI"/>
                <w:color w:val="1E1E1E"/>
                <w:sz w:val="20"/>
                <w:szCs w:val="20"/>
              </w:rPr>
            </w:pPr>
            <w:r w:rsidRPr="0088376A">
              <w:rPr>
                <w:rFonts w:ascii="Segoe UI" w:hAnsi="Segoe UI" w:cs="Segoe UI"/>
                <w:color w:val="000000"/>
                <w:sz w:val="20"/>
                <w:szCs w:val="20"/>
              </w:rPr>
              <w:t>Search document page</w:t>
            </w:r>
          </w:p>
        </w:tc>
        <w:tc>
          <w:tcPr>
            <w:tcW w:w="2169" w:type="dxa"/>
          </w:tcPr>
          <w:p w14:paraId="7FAE3EAD" w14:textId="56D10F2F" w:rsidR="00CB616E" w:rsidRPr="0088376A" w:rsidRDefault="00CB616E" w:rsidP="00CB616E">
            <w:pPr>
              <w:spacing w:line="240" w:lineRule="auto"/>
              <w:rPr>
                <w:rFonts w:ascii="Segoe UI" w:hAnsi="Segoe UI" w:cs="Segoe UI"/>
                <w:color w:val="000000"/>
                <w:sz w:val="20"/>
                <w:szCs w:val="20"/>
              </w:rPr>
            </w:pPr>
            <w:r w:rsidRPr="0088376A">
              <w:rPr>
                <w:rFonts w:ascii="Segoe UI" w:hAnsi="Segoe UI" w:cs="Segoe UI"/>
                <w:color w:val="000000"/>
                <w:sz w:val="20"/>
                <w:szCs w:val="20"/>
              </w:rPr>
              <w:t>11.1</w:t>
            </w:r>
          </w:p>
        </w:tc>
        <w:tc>
          <w:tcPr>
            <w:tcW w:w="2430" w:type="dxa"/>
            <w:shd w:val="clear" w:color="auto" w:fill="auto"/>
            <w:tcMar>
              <w:top w:w="0" w:type="dxa"/>
              <w:left w:w="108" w:type="dxa"/>
              <w:bottom w:w="0" w:type="dxa"/>
              <w:right w:w="108" w:type="dxa"/>
            </w:tcMar>
            <w:hideMark/>
          </w:tcPr>
          <w:p w14:paraId="3C733EE3" w14:textId="77777777" w:rsidR="00CB616E" w:rsidRPr="0088376A" w:rsidRDefault="00CB616E" w:rsidP="00CB616E">
            <w:pPr>
              <w:spacing w:line="240" w:lineRule="auto"/>
              <w:rPr>
                <w:rFonts w:ascii="Segoe UI" w:hAnsi="Segoe UI" w:cs="Segoe UI"/>
                <w:color w:val="1E1E1E"/>
                <w:sz w:val="20"/>
                <w:szCs w:val="20"/>
              </w:rPr>
            </w:pPr>
            <w:r w:rsidRPr="0088376A">
              <w:rPr>
                <w:rFonts w:ascii="Segoe UI" w:hAnsi="Segoe UI" w:cs="Segoe UI"/>
                <w:color w:val="000000"/>
                <w:sz w:val="20"/>
                <w:szCs w:val="20"/>
              </w:rPr>
              <w:t>First load: 7.9</w:t>
            </w:r>
          </w:p>
          <w:p w14:paraId="2C405698" w14:textId="77777777" w:rsidR="00CB616E" w:rsidRPr="0088376A" w:rsidRDefault="00CB616E" w:rsidP="00CB616E">
            <w:pPr>
              <w:spacing w:line="240" w:lineRule="auto"/>
              <w:rPr>
                <w:rFonts w:ascii="Segoe UI" w:hAnsi="Segoe UI" w:cs="Segoe UI"/>
                <w:color w:val="1E1E1E"/>
                <w:sz w:val="20"/>
                <w:szCs w:val="20"/>
              </w:rPr>
            </w:pPr>
            <w:r w:rsidRPr="0088376A">
              <w:rPr>
                <w:rFonts w:ascii="Segoe UI" w:hAnsi="Segoe UI" w:cs="Segoe UI"/>
                <w:color w:val="000000"/>
                <w:sz w:val="20"/>
                <w:szCs w:val="20"/>
              </w:rPr>
              <w:t>Second load: 6.8</w:t>
            </w:r>
          </w:p>
          <w:p w14:paraId="3B46CDAD" w14:textId="77777777" w:rsidR="00CB616E" w:rsidRPr="0088376A" w:rsidRDefault="00CB616E" w:rsidP="00CB616E">
            <w:pPr>
              <w:spacing w:line="240" w:lineRule="auto"/>
              <w:rPr>
                <w:rFonts w:ascii="Segoe UI" w:hAnsi="Segoe UI" w:cs="Segoe UI"/>
                <w:color w:val="1E1E1E"/>
                <w:sz w:val="20"/>
                <w:szCs w:val="20"/>
              </w:rPr>
            </w:pPr>
            <w:r w:rsidRPr="0088376A">
              <w:rPr>
                <w:rFonts w:ascii="Segoe UI" w:hAnsi="Segoe UI" w:cs="Segoe UI"/>
                <w:color w:val="000000"/>
                <w:sz w:val="20"/>
                <w:szCs w:val="20"/>
              </w:rPr>
              <w:t>Third load: 3.8</w:t>
            </w:r>
          </w:p>
        </w:tc>
        <w:tc>
          <w:tcPr>
            <w:tcW w:w="3240" w:type="dxa"/>
            <w:shd w:val="clear" w:color="auto" w:fill="auto"/>
            <w:tcMar>
              <w:top w:w="0" w:type="dxa"/>
              <w:left w:w="108" w:type="dxa"/>
              <w:bottom w:w="0" w:type="dxa"/>
              <w:right w:w="108" w:type="dxa"/>
            </w:tcMar>
            <w:hideMark/>
          </w:tcPr>
          <w:p w14:paraId="264D3220" w14:textId="77777777" w:rsidR="00CB616E" w:rsidRPr="0088376A" w:rsidRDefault="00CB616E" w:rsidP="00CB616E">
            <w:pPr>
              <w:spacing w:line="240" w:lineRule="auto"/>
              <w:rPr>
                <w:rFonts w:ascii="Segoe UI" w:hAnsi="Segoe UI" w:cs="Segoe UI"/>
                <w:color w:val="1E1E1E"/>
                <w:sz w:val="20"/>
                <w:szCs w:val="20"/>
              </w:rPr>
            </w:pPr>
            <w:r w:rsidRPr="0088376A">
              <w:rPr>
                <w:rFonts w:ascii="Segoe UI" w:hAnsi="Segoe UI" w:cs="Segoe UI"/>
                <w:color w:val="000000"/>
                <w:sz w:val="20"/>
                <w:szCs w:val="20"/>
              </w:rPr>
              <w:t>First load: 10.3</w:t>
            </w:r>
          </w:p>
          <w:p w14:paraId="7A88CC04" w14:textId="77777777" w:rsidR="00CB616E" w:rsidRPr="0088376A" w:rsidRDefault="00CB616E" w:rsidP="00CB616E">
            <w:pPr>
              <w:spacing w:line="240" w:lineRule="auto"/>
              <w:rPr>
                <w:rFonts w:ascii="Segoe UI" w:hAnsi="Segoe UI" w:cs="Segoe UI"/>
                <w:color w:val="1E1E1E"/>
                <w:sz w:val="20"/>
                <w:szCs w:val="20"/>
              </w:rPr>
            </w:pPr>
            <w:r w:rsidRPr="0088376A">
              <w:rPr>
                <w:rFonts w:ascii="Segoe UI" w:hAnsi="Segoe UI" w:cs="Segoe UI"/>
                <w:color w:val="000000"/>
                <w:sz w:val="20"/>
                <w:szCs w:val="20"/>
              </w:rPr>
              <w:t>Second load: 9.7</w:t>
            </w:r>
          </w:p>
          <w:p w14:paraId="6D079FD9" w14:textId="77777777" w:rsidR="00CB616E" w:rsidRPr="0088376A" w:rsidRDefault="00CB616E" w:rsidP="00CB616E">
            <w:pPr>
              <w:spacing w:line="240" w:lineRule="auto"/>
              <w:rPr>
                <w:rFonts w:ascii="Segoe UI" w:hAnsi="Segoe UI" w:cs="Segoe UI"/>
                <w:color w:val="1E1E1E"/>
                <w:sz w:val="20"/>
                <w:szCs w:val="20"/>
              </w:rPr>
            </w:pPr>
            <w:r w:rsidRPr="0088376A">
              <w:rPr>
                <w:rFonts w:ascii="Segoe UI" w:hAnsi="Segoe UI" w:cs="Segoe UI"/>
                <w:color w:val="000000"/>
                <w:sz w:val="20"/>
                <w:szCs w:val="20"/>
              </w:rPr>
              <w:t>Third load: 8.3</w:t>
            </w:r>
          </w:p>
        </w:tc>
      </w:tr>
      <w:tr w:rsidR="00CB616E" w:rsidRPr="00CB616E" w14:paraId="3F86D189" w14:textId="6F06DA53" w:rsidTr="0088376A">
        <w:tc>
          <w:tcPr>
            <w:tcW w:w="2236" w:type="dxa"/>
            <w:shd w:val="clear" w:color="auto" w:fill="auto"/>
            <w:tcMar>
              <w:top w:w="0" w:type="dxa"/>
              <w:left w:w="108" w:type="dxa"/>
              <w:bottom w:w="0" w:type="dxa"/>
              <w:right w:w="108" w:type="dxa"/>
            </w:tcMar>
            <w:hideMark/>
          </w:tcPr>
          <w:p w14:paraId="184CD7AD" w14:textId="77777777" w:rsidR="00CB616E" w:rsidRPr="0088376A" w:rsidRDefault="00CB616E" w:rsidP="00CB616E">
            <w:pPr>
              <w:spacing w:line="240" w:lineRule="auto"/>
              <w:rPr>
                <w:rFonts w:ascii="Segoe UI" w:hAnsi="Segoe UI" w:cs="Segoe UI"/>
                <w:color w:val="1E1E1E"/>
                <w:sz w:val="20"/>
                <w:szCs w:val="20"/>
              </w:rPr>
            </w:pPr>
            <w:r w:rsidRPr="0088376A">
              <w:rPr>
                <w:rFonts w:ascii="Segoe UI" w:hAnsi="Segoe UI" w:cs="Segoe UI"/>
                <w:color w:val="000000"/>
                <w:sz w:val="20"/>
                <w:szCs w:val="20"/>
              </w:rPr>
              <w:t>Matter Center home page</w:t>
            </w:r>
          </w:p>
        </w:tc>
        <w:tc>
          <w:tcPr>
            <w:tcW w:w="2169" w:type="dxa"/>
          </w:tcPr>
          <w:p w14:paraId="671D72A3" w14:textId="18CFB9CD" w:rsidR="00CB616E" w:rsidRPr="0088376A" w:rsidRDefault="00CB616E" w:rsidP="00CB616E">
            <w:pPr>
              <w:spacing w:line="240" w:lineRule="auto"/>
              <w:rPr>
                <w:rFonts w:ascii="Segoe UI" w:hAnsi="Segoe UI" w:cs="Segoe UI"/>
                <w:color w:val="000000"/>
                <w:sz w:val="20"/>
                <w:szCs w:val="20"/>
              </w:rPr>
            </w:pPr>
            <w:r w:rsidRPr="0088376A">
              <w:rPr>
                <w:rFonts w:ascii="Segoe UI" w:hAnsi="Segoe UI" w:cs="Segoe UI"/>
                <w:color w:val="000000"/>
                <w:sz w:val="20"/>
                <w:szCs w:val="20"/>
              </w:rPr>
              <w:t>12.6</w:t>
            </w:r>
          </w:p>
        </w:tc>
        <w:tc>
          <w:tcPr>
            <w:tcW w:w="2430" w:type="dxa"/>
            <w:shd w:val="clear" w:color="auto" w:fill="auto"/>
            <w:tcMar>
              <w:top w:w="0" w:type="dxa"/>
              <w:left w:w="108" w:type="dxa"/>
              <w:bottom w:w="0" w:type="dxa"/>
              <w:right w:w="108" w:type="dxa"/>
            </w:tcMar>
            <w:hideMark/>
          </w:tcPr>
          <w:p w14:paraId="6C27CE5D" w14:textId="77777777" w:rsidR="00CB616E" w:rsidRPr="0088376A" w:rsidRDefault="00CB616E" w:rsidP="00CB616E">
            <w:pPr>
              <w:spacing w:line="240" w:lineRule="auto"/>
              <w:rPr>
                <w:rFonts w:ascii="Segoe UI" w:hAnsi="Segoe UI" w:cs="Segoe UI"/>
                <w:color w:val="1E1E1E"/>
                <w:sz w:val="20"/>
                <w:szCs w:val="20"/>
              </w:rPr>
            </w:pPr>
            <w:r w:rsidRPr="0088376A">
              <w:rPr>
                <w:rFonts w:ascii="Segoe UI" w:hAnsi="Segoe UI" w:cs="Segoe UI"/>
                <w:color w:val="000000"/>
                <w:sz w:val="20"/>
                <w:szCs w:val="20"/>
              </w:rPr>
              <w:t>First load: 7.9</w:t>
            </w:r>
          </w:p>
          <w:p w14:paraId="4E24C3F7" w14:textId="77777777" w:rsidR="00CB616E" w:rsidRPr="0088376A" w:rsidRDefault="00CB616E" w:rsidP="00CB616E">
            <w:pPr>
              <w:spacing w:line="240" w:lineRule="auto"/>
              <w:rPr>
                <w:rFonts w:ascii="Segoe UI" w:hAnsi="Segoe UI" w:cs="Segoe UI"/>
                <w:color w:val="1E1E1E"/>
                <w:sz w:val="20"/>
                <w:szCs w:val="20"/>
              </w:rPr>
            </w:pPr>
            <w:r w:rsidRPr="0088376A">
              <w:rPr>
                <w:rFonts w:ascii="Segoe UI" w:hAnsi="Segoe UI" w:cs="Segoe UI"/>
                <w:color w:val="000000"/>
                <w:sz w:val="20"/>
                <w:szCs w:val="20"/>
              </w:rPr>
              <w:t>Second load: 7.1</w:t>
            </w:r>
          </w:p>
          <w:p w14:paraId="737EB012" w14:textId="77777777" w:rsidR="00CB616E" w:rsidRPr="0088376A" w:rsidRDefault="00CB616E" w:rsidP="00CB616E">
            <w:pPr>
              <w:spacing w:line="240" w:lineRule="auto"/>
              <w:rPr>
                <w:rFonts w:ascii="Segoe UI" w:hAnsi="Segoe UI" w:cs="Segoe UI"/>
                <w:color w:val="1E1E1E"/>
                <w:sz w:val="20"/>
                <w:szCs w:val="20"/>
              </w:rPr>
            </w:pPr>
            <w:r w:rsidRPr="0088376A">
              <w:rPr>
                <w:rFonts w:ascii="Segoe UI" w:hAnsi="Segoe UI" w:cs="Segoe UI"/>
                <w:color w:val="000000"/>
                <w:sz w:val="20"/>
                <w:szCs w:val="20"/>
              </w:rPr>
              <w:t>Third load: 6.7</w:t>
            </w:r>
          </w:p>
        </w:tc>
        <w:tc>
          <w:tcPr>
            <w:tcW w:w="3240" w:type="dxa"/>
            <w:shd w:val="clear" w:color="auto" w:fill="auto"/>
            <w:tcMar>
              <w:top w:w="0" w:type="dxa"/>
              <w:left w:w="108" w:type="dxa"/>
              <w:bottom w:w="0" w:type="dxa"/>
              <w:right w:w="108" w:type="dxa"/>
            </w:tcMar>
            <w:hideMark/>
          </w:tcPr>
          <w:p w14:paraId="5E359E78" w14:textId="77777777" w:rsidR="00CB616E" w:rsidRPr="0088376A" w:rsidRDefault="00CB616E" w:rsidP="00CB616E">
            <w:pPr>
              <w:spacing w:line="240" w:lineRule="auto"/>
              <w:rPr>
                <w:rFonts w:ascii="Segoe UI" w:hAnsi="Segoe UI" w:cs="Segoe UI"/>
                <w:color w:val="1E1E1E"/>
                <w:sz w:val="20"/>
                <w:szCs w:val="20"/>
              </w:rPr>
            </w:pPr>
            <w:r w:rsidRPr="0088376A">
              <w:rPr>
                <w:rFonts w:ascii="Segoe UI" w:hAnsi="Segoe UI" w:cs="Segoe UI"/>
                <w:color w:val="000000"/>
                <w:sz w:val="20"/>
                <w:szCs w:val="20"/>
              </w:rPr>
              <w:t>First load: 11.7</w:t>
            </w:r>
          </w:p>
          <w:p w14:paraId="4A0D4C37" w14:textId="77777777" w:rsidR="00CB616E" w:rsidRPr="0088376A" w:rsidRDefault="00CB616E" w:rsidP="00CB616E">
            <w:pPr>
              <w:spacing w:line="240" w:lineRule="auto"/>
              <w:rPr>
                <w:rFonts w:ascii="Segoe UI" w:hAnsi="Segoe UI" w:cs="Segoe UI"/>
                <w:color w:val="1E1E1E"/>
                <w:sz w:val="20"/>
                <w:szCs w:val="20"/>
              </w:rPr>
            </w:pPr>
            <w:r w:rsidRPr="0088376A">
              <w:rPr>
                <w:rFonts w:ascii="Segoe UI" w:hAnsi="Segoe UI" w:cs="Segoe UI"/>
                <w:color w:val="000000"/>
                <w:sz w:val="20"/>
                <w:szCs w:val="20"/>
              </w:rPr>
              <w:t>Second load: 10.8</w:t>
            </w:r>
          </w:p>
          <w:p w14:paraId="7B31C606" w14:textId="77777777" w:rsidR="00CB616E" w:rsidRPr="0088376A" w:rsidRDefault="00CB616E" w:rsidP="00CB616E">
            <w:pPr>
              <w:spacing w:line="240" w:lineRule="auto"/>
              <w:rPr>
                <w:rFonts w:ascii="Segoe UI" w:hAnsi="Segoe UI" w:cs="Segoe UI"/>
                <w:color w:val="1E1E1E"/>
                <w:sz w:val="20"/>
                <w:szCs w:val="20"/>
              </w:rPr>
            </w:pPr>
            <w:r w:rsidRPr="0088376A">
              <w:rPr>
                <w:rFonts w:ascii="Segoe UI" w:hAnsi="Segoe UI" w:cs="Segoe UI"/>
                <w:color w:val="000000"/>
                <w:sz w:val="20"/>
                <w:szCs w:val="20"/>
              </w:rPr>
              <w:t>Third load: 10.3</w:t>
            </w:r>
          </w:p>
        </w:tc>
      </w:tr>
    </w:tbl>
    <w:p w14:paraId="4B2D2CD2" w14:textId="77777777" w:rsidR="00CB616E" w:rsidRDefault="00CB616E" w:rsidP="0088376A">
      <w:pPr>
        <w:pStyle w:val="Body"/>
        <w:rPr>
          <w:rFonts w:ascii="Segoe UI" w:hAnsi="Segoe UI" w:cs="Segoe UI"/>
        </w:rPr>
      </w:pPr>
    </w:p>
    <w:p w14:paraId="31954DE8" w14:textId="1853B5CF" w:rsidR="00A508E0" w:rsidRPr="0088376A" w:rsidRDefault="00A508E0" w:rsidP="0088376A">
      <w:pPr>
        <w:pStyle w:val="Body"/>
        <w:rPr>
          <w:rFonts w:ascii="Segoe UI" w:hAnsi="Segoe UI" w:cs="Segoe UI"/>
          <w:b/>
        </w:rPr>
      </w:pPr>
      <w:r w:rsidRPr="0088376A">
        <w:rPr>
          <w:rFonts w:ascii="Segoe UI" w:hAnsi="Segoe UI" w:cs="Segoe UI"/>
          <w:b/>
        </w:rPr>
        <w:t>Note:</w:t>
      </w:r>
      <w:r>
        <w:rPr>
          <w:rFonts w:ascii="Segoe UI" w:hAnsi="Segoe UI" w:cs="Segoe UI"/>
        </w:rPr>
        <w:t xml:space="preserve"> Data present in above table, depends on external factors (Network speed, etc.)</w:t>
      </w:r>
    </w:p>
    <w:p w14:paraId="306D588F" w14:textId="12D5E26F" w:rsidR="00E27C55" w:rsidRPr="00C54284" w:rsidRDefault="00E27C55" w:rsidP="0088376A">
      <w:pPr>
        <w:pStyle w:val="Heading30"/>
        <w:numPr>
          <w:ilvl w:val="2"/>
          <w:numId w:val="283"/>
        </w:numPr>
        <w:rPr>
          <w:rFonts w:ascii="Segoe UI" w:hAnsi="Segoe UI" w:cs="Segoe UI"/>
          <w:b w:val="0"/>
          <w:sz w:val="28"/>
        </w:rPr>
      </w:pPr>
      <w:bookmarkStart w:id="371" w:name="_Toc425956219"/>
      <w:bookmarkStart w:id="372" w:name="_Toc425956556"/>
      <w:bookmarkStart w:id="373" w:name="_Toc426018830"/>
      <w:bookmarkStart w:id="374" w:name="_Toc426018973"/>
      <w:bookmarkStart w:id="375" w:name="_Toc426022674"/>
      <w:bookmarkStart w:id="376" w:name="_Toc426022675"/>
      <w:bookmarkEnd w:id="371"/>
      <w:bookmarkEnd w:id="372"/>
      <w:bookmarkEnd w:id="373"/>
      <w:bookmarkEnd w:id="374"/>
      <w:bookmarkEnd w:id="375"/>
      <w:r w:rsidRPr="00A765EA">
        <w:rPr>
          <w:rFonts w:ascii="Segoe UI" w:hAnsi="Segoe UI" w:cs="Segoe UI"/>
          <w:b w:val="0"/>
          <w:sz w:val="28"/>
        </w:rPr>
        <w:lastRenderedPageBreak/>
        <w:t>One</w:t>
      </w:r>
      <w:r w:rsidRPr="00C54284">
        <w:rPr>
          <w:rFonts w:ascii="Segoe UI" w:hAnsi="Segoe UI" w:cs="Segoe UI"/>
          <w:b w:val="0"/>
          <w:sz w:val="28"/>
        </w:rPr>
        <w:t xml:space="preserve"> Click Deployment</w:t>
      </w:r>
      <w:bookmarkEnd w:id="376"/>
      <w:r w:rsidRPr="00C54284">
        <w:rPr>
          <w:rFonts w:ascii="Segoe UI" w:hAnsi="Segoe UI" w:cs="Segoe UI"/>
          <w:b w:val="0"/>
          <w:sz w:val="28"/>
        </w:rPr>
        <w:t xml:space="preserve"> </w:t>
      </w:r>
    </w:p>
    <w:p w14:paraId="6DEB2E41" w14:textId="0EFD6707" w:rsidR="00E27C55" w:rsidRPr="00C54284" w:rsidRDefault="006F7211" w:rsidP="00E27C55">
      <w:pPr>
        <w:pStyle w:val="Body"/>
        <w:jc w:val="center"/>
        <w:rPr>
          <w:rFonts w:ascii="Segoe UI" w:hAnsi="Segoe UI" w:cs="Segoe UI"/>
        </w:rPr>
      </w:pPr>
      <w:r w:rsidRPr="00C54284">
        <w:rPr>
          <w:rFonts w:ascii="Segoe UI" w:hAnsi="Segoe UI" w:cs="Segoe UI"/>
        </w:rPr>
        <w:object w:dxaOrig="28066" w:dyaOrig="25171" w14:anchorId="3C90FF9C">
          <v:shape id="_x0000_i1090" type="#_x0000_t75" style="width:7in;height:605.25pt" o:ole="">
            <v:imagedata r:id="rId146" o:title=""/>
          </v:shape>
          <o:OLEObject Type="Embed" ProgID="Visio.Drawing.15" ShapeID="_x0000_i1090" DrawAspect="Content" ObjectID="_1509353850" r:id="rId147"/>
        </w:object>
      </w:r>
    </w:p>
    <w:p w14:paraId="725A5850" w14:textId="77777777" w:rsidR="00E27C55" w:rsidRPr="00C54284" w:rsidRDefault="00E27C55" w:rsidP="00E27C55">
      <w:pPr>
        <w:pStyle w:val="Body"/>
        <w:ind w:left="720"/>
        <w:rPr>
          <w:rFonts w:ascii="Segoe UI" w:hAnsi="Segoe UI" w:cs="Segoe UI"/>
        </w:rPr>
      </w:pPr>
      <w:r w:rsidRPr="00C54284">
        <w:rPr>
          <w:rFonts w:ascii="Segoe UI" w:hAnsi="Segoe UI" w:cs="Segoe UI"/>
        </w:rPr>
        <w:lastRenderedPageBreak/>
        <w:t>Note: For One Click deployment user need to have PowerShell installed on his machine. The user requires SharePoint 2013, IIS 7.0 or higher, .Net version 4.5 or higher</w:t>
      </w:r>
    </w:p>
    <w:p w14:paraId="0EFAFA10" w14:textId="77777777" w:rsidR="00E27C55" w:rsidRPr="00C54284" w:rsidRDefault="00E27C55" w:rsidP="00E27C55">
      <w:pPr>
        <w:pStyle w:val="Body"/>
        <w:ind w:left="720"/>
        <w:rPr>
          <w:rFonts w:ascii="Segoe UI" w:hAnsi="Segoe UI" w:cs="Segoe UI"/>
        </w:rPr>
      </w:pPr>
      <w:r w:rsidRPr="00C54284">
        <w:rPr>
          <w:rFonts w:ascii="Segoe UI" w:hAnsi="Segoe UI" w:cs="Segoe UI"/>
        </w:rPr>
        <w:t>A PowerShell script needs to be run, which will internally call the other scripts. Each module reads the required configuration from the OneClickConfig Excel sheet. The modules, as described below, will be executed in the specified order (as seen in the flow diagram). If an error occurs for one of the following modules the entire script is reverted.</w:t>
      </w:r>
    </w:p>
    <w:p w14:paraId="4D57FB2C" w14:textId="77777777" w:rsidR="00E27C55" w:rsidRPr="00C54284" w:rsidRDefault="00E27C55" w:rsidP="00E27C55">
      <w:pPr>
        <w:pStyle w:val="Body"/>
        <w:numPr>
          <w:ilvl w:val="0"/>
          <w:numId w:val="56"/>
        </w:numPr>
        <w:rPr>
          <w:rFonts w:ascii="Segoe UI" w:hAnsi="Segoe UI" w:cs="Segoe UI"/>
        </w:rPr>
      </w:pPr>
      <w:r w:rsidRPr="00C54284">
        <w:rPr>
          <w:rFonts w:ascii="Segoe UI" w:hAnsi="Segoe UI" w:cs="Segoe UI"/>
        </w:rPr>
        <w:t>Create Managed Properties and Crawled Properties if deployed on SharePoint On Premise</w:t>
      </w:r>
    </w:p>
    <w:p w14:paraId="434BAC23" w14:textId="13E6ACCC" w:rsidR="00E27C55" w:rsidRPr="00C54284" w:rsidRDefault="00E27C55" w:rsidP="00E27C55">
      <w:pPr>
        <w:pStyle w:val="Body"/>
        <w:numPr>
          <w:ilvl w:val="0"/>
          <w:numId w:val="56"/>
        </w:numPr>
        <w:rPr>
          <w:rFonts w:ascii="Segoe UI" w:hAnsi="Segoe UI" w:cs="Segoe UI"/>
        </w:rPr>
      </w:pPr>
      <w:r w:rsidRPr="00C54284">
        <w:rPr>
          <w:rFonts w:ascii="Segoe UI" w:hAnsi="Segoe UI" w:cs="Segoe UI"/>
        </w:rPr>
        <w:t>Create Configuration lists</w:t>
      </w:r>
      <w:r w:rsidR="008F1746">
        <w:rPr>
          <w:rFonts w:ascii="Segoe UI" w:hAnsi="Segoe UI" w:cs="Segoe UI"/>
        </w:rPr>
        <w:t xml:space="preserve"> and Custom permission level</w:t>
      </w:r>
      <w:r w:rsidRPr="00C54284">
        <w:rPr>
          <w:rFonts w:ascii="Segoe UI" w:hAnsi="Segoe UI" w:cs="Segoe UI"/>
        </w:rPr>
        <w:t xml:space="preserve">, </w:t>
      </w:r>
    </w:p>
    <w:p w14:paraId="49179CCC" w14:textId="77777777" w:rsidR="00E27C55" w:rsidRPr="00C54284" w:rsidRDefault="00E27C55" w:rsidP="00E27C55">
      <w:pPr>
        <w:pStyle w:val="Body"/>
        <w:numPr>
          <w:ilvl w:val="0"/>
          <w:numId w:val="56"/>
        </w:numPr>
        <w:rPr>
          <w:rFonts w:ascii="Segoe UI" w:hAnsi="Segoe UI" w:cs="Segoe UI"/>
        </w:rPr>
      </w:pPr>
      <w:r w:rsidRPr="00C54284">
        <w:rPr>
          <w:rFonts w:ascii="Segoe UI" w:hAnsi="Segoe UI" w:cs="Segoe UI"/>
        </w:rPr>
        <w:t xml:space="preserve">Create groups and add users to it, </w:t>
      </w:r>
    </w:p>
    <w:p w14:paraId="29E70F09" w14:textId="77777777" w:rsidR="00E27C55" w:rsidRPr="00C54284" w:rsidRDefault="00E27C55" w:rsidP="00E27C55">
      <w:pPr>
        <w:pStyle w:val="Body"/>
        <w:numPr>
          <w:ilvl w:val="0"/>
          <w:numId w:val="56"/>
        </w:numPr>
        <w:rPr>
          <w:rFonts w:ascii="Segoe UI" w:hAnsi="Segoe UI" w:cs="Segoe UI"/>
        </w:rPr>
      </w:pPr>
      <w:r w:rsidRPr="00C54284">
        <w:rPr>
          <w:rFonts w:ascii="Segoe UI" w:hAnsi="Segoe UI" w:cs="Segoe UI"/>
        </w:rPr>
        <w:t xml:space="preserve">Configure Taxonomy hierarchy, </w:t>
      </w:r>
    </w:p>
    <w:p w14:paraId="20388657" w14:textId="77777777" w:rsidR="00E27C55" w:rsidRPr="00C54284" w:rsidRDefault="00E27C55" w:rsidP="00E27C55">
      <w:pPr>
        <w:pStyle w:val="Body"/>
        <w:numPr>
          <w:ilvl w:val="0"/>
          <w:numId w:val="56"/>
        </w:numPr>
        <w:rPr>
          <w:rFonts w:ascii="Segoe UI" w:hAnsi="Segoe UI" w:cs="Segoe UI"/>
        </w:rPr>
      </w:pPr>
      <w:r w:rsidRPr="00C54284">
        <w:rPr>
          <w:rFonts w:ascii="Segoe UI" w:hAnsi="Segoe UI" w:cs="Segoe UI"/>
        </w:rPr>
        <w:t xml:space="preserve">Create Site Columns and Content Types, Update Office, </w:t>
      </w:r>
    </w:p>
    <w:p w14:paraId="338688AE" w14:textId="77777777" w:rsidR="00E27C55" w:rsidRDefault="00E27C55" w:rsidP="00E27C55">
      <w:pPr>
        <w:pStyle w:val="Body"/>
        <w:numPr>
          <w:ilvl w:val="0"/>
          <w:numId w:val="56"/>
        </w:numPr>
        <w:rPr>
          <w:rFonts w:ascii="Segoe UI" w:hAnsi="Segoe UI" w:cs="Segoe UI"/>
        </w:rPr>
      </w:pPr>
      <w:r w:rsidRPr="00C54284">
        <w:rPr>
          <w:rFonts w:ascii="Segoe UI" w:hAnsi="Segoe UI" w:cs="Segoe UI"/>
        </w:rPr>
        <w:t xml:space="preserve">Outlook and SharePoint App schema files, </w:t>
      </w:r>
    </w:p>
    <w:p w14:paraId="27509FF8" w14:textId="7F688555" w:rsidR="00D629C5" w:rsidRPr="00C54284" w:rsidRDefault="00D629C5" w:rsidP="00E27C55">
      <w:pPr>
        <w:pStyle w:val="Body"/>
        <w:numPr>
          <w:ilvl w:val="0"/>
          <w:numId w:val="56"/>
        </w:numPr>
        <w:rPr>
          <w:rFonts w:ascii="Segoe UI" w:hAnsi="Segoe UI" w:cs="Segoe UI"/>
        </w:rPr>
      </w:pPr>
      <w:r>
        <w:rPr>
          <w:rFonts w:ascii="Segoe UI" w:hAnsi="Segoe UI" w:cs="Segoe UI"/>
        </w:rPr>
        <w:t>Update SearchConfiguration.xml and Create result source in catalog site,</w:t>
      </w:r>
    </w:p>
    <w:p w14:paraId="4B364337" w14:textId="77777777" w:rsidR="00E27C55" w:rsidRPr="00C54284" w:rsidRDefault="00E27C55" w:rsidP="00E27C55">
      <w:pPr>
        <w:pStyle w:val="Body"/>
        <w:numPr>
          <w:ilvl w:val="0"/>
          <w:numId w:val="56"/>
        </w:numPr>
        <w:rPr>
          <w:rFonts w:ascii="Segoe UI" w:hAnsi="Segoe UI" w:cs="Segoe UI"/>
        </w:rPr>
      </w:pPr>
      <w:r w:rsidRPr="00C54284">
        <w:rPr>
          <w:rFonts w:ascii="Segoe UI" w:hAnsi="Segoe UI" w:cs="Segoe UI"/>
        </w:rPr>
        <w:t xml:space="preserve">Update resource files and config files for Service and UI, </w:t>
      </w:r>
    </w:p>
    <w:p w14:paraId="7BBD842C" w14:textId="77777777" w:rsidR="00E27C55" w:rsidRPr="00C54284" w:rsidRDefault="00E27C55" w:rsidP="00E27C55">
      <w:pPr>
        <w:pStyle w:val="Body"/>
        <w:numPr>
          <w:ilvl w:val="0"/>
          <w:numId w:val="56"/>
        </w:numPr>
        <w:rPr>
          <w:rFonts w:ascii="Segoe UI" w:hAnsi="Segoe UI" w:cs="Segoe UI"/>
        </w:rPr>
      </w:pPr>
      <w:r w:rsidRPr="00C54284">
        <w:rPr>
          <w:rFonts w:ascii="Segoe UI" w:hAnsi="Segoe UI" w:cs="Segoe UI"/>
        </w:rPr>
        <w:t>Encrypt web.config (If deployed on Premise),</w:t>
      </w:r>
    </w:p>
    <w:p w14:paraId="30847B1B" w14:textId="77777777" w:rsidR="00E27C55" w:rsidRPr="00C54284" w:rsidRDefault="00E27C55" w:rsidP="00E27C55">
      <w:pPr>
        <w:pStyle w:val="Body"/>
        <w:numPr>
          <w:ilvl w:val="0"/>
          <w:numId w:val="56"/>
        </w:numPr>
        <w:rPr>
          <w:rFonts w:ascii="Segoe UI" w:hAnsi="Segoe UI" w:cs="Segoe UI"/>
        </w:rPr>
      </w:pPr>
      <w:r w:rsidRPr="00C54284">
        <w:rPr>
          <w:rFonts w:ascii="Segoe UI" w:hAnsi="Segoe UI" w:cs="Segoe UI"/>
        </w:rPr>
        <w:t xml:space="preserve">Clean, Build and Publish solutions, </w:t>
      </w:r>
    </w:p>
    <w:p w14:paraId="65737CAB" w14:textId="77777777" w:rsidR="00E27C55" w:rsidRPr="00C54284" w:rsidRDefault="00E27C55" w:rsidP="00E27C55">
      <w:pPr>
        <w:pStyle w:val="Body"/>
        <w:numPr>
          <w:ilvl w:val="0"/>
          <w:numId w:val="56"/>
        </w:numPr>
        <w:rPr>
          <w:rFonts w:ascii="Segoe UI" w:hAnsi="Segoe UI" w:cs="Segoe UI"/>
        </w:rPr>
      </w:pPr>
      <w:r w:rsidRPr="00C54284">
        <w:rPr>
          <w:rFonts w:ascii="Segoe UI" w:hAnsi="Segoe UI" w:cs="Segoe UI"/>
        </w:rPr>
        <w:t xml:space="preserve">Copy the published solutions to drop location, </w:t>
      </w:r>
    </w:p>
    <w:p w14:paraId="1A829F5D" w14:textId="2E59914C" w:rsidR="00E27C55" w:rsidRDefault="00E27C55" w:rsidP="00E27C55">
      <w:pPr>
        <w:pStyle w:val="Body"/>
        <w:numPr>
          <w:ilvl w:val="0"/>
          <w:numId w:val="56"/>
        </w:numPr>
        <w:rPr>
          <w:rFonts w:ascii="Segoe UI" w:hAnsi="Segoe UI" w:cs="Segoe UI"/>
        </w:rPr>
      </w:pPr>
      <w:r w:rsidRPr="00C54284">
        <w:rPr>
          <w:rFonts w:ascii="Segoe UI" w:hAnsi="Segoe UI" w:cs="Segoe UI"/>
        </w:rPr>
        <w:t>Publish sites(UI and Service) to IIS</w:t>
      </w:r>
      <w:r w:rsidR="00142313">
        <w:rPr>
          <w:rFonts w:ascii="Segoe UI" w:hAnsi="Segoe UI" w:cs="Segoe UI"/>
        </w:rPr>
        <w:t>/Azure</w:t>
      </w:r>
      <w:r w:rsidRPr="00C54284">
        <w:rPr>
          <w:rFonts w:ascii="Segoe UI" w:hAnsi="Segoe UI" w:cs="Segoe UI"/>
        </w:rPr>
        <w:t xml:space="preserve">, </w:t>
      </w:r>
      <w:r w:rsidR="00142313">
        <w:rPr>
          <w:rFonts w:ascii="Segoe UI" w:hAnsi="Segoe UI" w:cs="Segoe UI"/>
        </w:rPr>
        <w:t>if deployed on Azure update the appsettings of Azure site</w:t>
      </w:r>
    </w:p>
    <w:p w14:paraId="7C49D64B" w14:textId="4C451B4E" w:rsidR="00142313" w:rsidRPr="00C54284" w:rsidRDefault="00142313" w:rsidP="00E27C55">
      <w:pPr>
        <w:pStyle w:val="Body"/>
        <w:numPr>
          <w:ilvl w:val="0"/>
          <w:numId w:val="56"/>
        </w:numPr>
        <w:rPr>
          <w:rFonts w:ascii="Segoe UI" w:hAnsi="Segoe UI" w:cs="Segoe UI"/>
        </w:rPr>
      </w:pPr>
      <w:r>
        <w:rPr>
          <w:rFonts w:ascii="Segoe UI" w:hAnsi="Segoe UI" w:cs="Segoe UI"/>
        </w:rPr>
        <w:t>If deployed on Azure then create Azure redis cache and update the appsettings of Azure site</w:t>
      </w:r>
    </w:p>
    <w:p w14:paraId="20287433" w14:textId="77777777" w:rsidR="00E27C55" w:rsidRPr="00C54284" w:rsidRDefault="00E27C55" w:rsidP="00E27C55">
      <w:pPr>
        <w:pStyle w:val="Body"/>
        <w:numPr>
          <w:ilvl w:val="0"/>
          <w:numId w:val="56"/>
        </w:numPr>
        <w:rPr>
          <w:rFonts w:ascii="Segoe UI" w:hAnsi="Segoe UI" w:cs="Segoe UI"/>
        </w:rPr>
      </w:pPr>
      <w:r w:rsidRPr="00C54284">
        <w:rPr>
          <w:rFonts w:ascii="Segoe UI" w:hAnsi="Segoe UI" w:cs="Segoe UI"/>
        </w:rPr>
        <w:t>Add and install Apps to SharePoint and Office, Add Apps to Exchange,</w:t>
      </w:r>
    </w:p>
    <w:p w14:paraId="4AFE91F5" w14:textId="77777777" w:rsidR="00E27C55" w:rsidRPr="00C54284" w:rsidRDefault="00E27C55" w:rsidP="00E27C55">
      <w:pPr>
        <w:pStyle w:val="Body"/>
        <w:ind w:left="720"/>
        <w:rPr>
          <w:rFonts w:ascii="Segoe UI" w:hAnsi="Segoe UI" w:cs="Segoe UI"/>
        </w:rPr>
      </w:pPr>
      <w:r w:rsidRPr="00C54284">
        <w:rPr>
          <w:rFonts w:ascii="Segoe UI" w:hAnsi="Segoe UI" w:cs="Segoe UI"/>
        </w:rPr>
        <w:t>For the remaining modules, the error message is shown and the execution gets stop. If all the modules execute successfully, the app is successfully deployed at the users SharePoint tenant.</w:t>
      </w:r>
    </w:p>
    <w:p w14:paraId="23323E25" w14:textId="77777777" w:rsidR="00E27C55" w:rsidRPr="00C54284" w:rsidRDefault="00E27C55" w:rsidP="00E27C55">
      <w:pPr>
        <w:pStyle w:val="Body"/>
        <w:ind w:left="720"/>
        <w:rPr>
          <w:rFonts w:ascii="Segoe UI" w:hAnsi="Segoe UI" w:cs="Segoe UI"/>
        </w:rPr>
      </w:pPr>
      <w:r w:rsidRPr="00C54284">
        <w:rPr>
          <w:rFonts w:ascii="Segoe UI" w:hAnsi="Segoe UI" w:cs="Segoe UI"/>
        </w:rPr>
        <w:t>Note: The following values are read from the excel file for all the steps</w:t>
      </w:r>
    </w:p>
    <w:p w14:paraId="5986D89F" w14:textId="77777777" w:rsidR="00E27C55" w:rsidRPr="00C54284" w:rsidRDefault="00E27C55" w:rsidP="00E27C55">
      <w:pPr>
        <w:pStyle w:val="ListParagraph"/>
        <w:numPr>
          <w:ilvl w:val="0"/>
          <w:numId w:val="82"/>
        </w:numPr>
        <w:rPr>
          <w:rFonts w:ascii="Segoe UI" w:hAnsi="Segoe UI" w:cs="Segoe UI"/>
          <w:sz w:val="20"/>
          <w:szCs w:val="20"/>
        </w:rPr>
      </w:pPr>
      <w:r w:rsidRPr="00C54284">
        <w:rPr>
          <w:rFonts w:ascii="Segoe UI" w:hAnsi="Segoe UI" w:cs="Segoe UI"/>
          <w:sz w:val="20"/>
          <w:szCs w:val="20"/>
        </w:rPr>
        <w:t>Username</w:t>
      </w:r>
    </w:p>
    <w:p w14:paraId="25313B08" w14:textId="77777777" w:rsidR="00E27C55" w:rsidRPr="00C54284" w:rsidRDefault="00E27C55" w:rsidP="00E27C55">
      <w:pPr>
        <w:pStyle w:val="ListParagraph"/>
        <w:numPr>
          <w:ilvl w:val="0"/>
          <w:numId w:val="82"/>
        </w:numPr>
        <w:rPr>
          <w:rFonts w:ascii="Segoe UI" w:hAnsi="Segoe UI" w:cs="Segoe UI"/>
          <w:sz w:val="20"/>
          <w:szCs w:val="20"/>
        </w:rPr>
      </w:pPr>
      <w:r w:rsidRPr="00C54284">
        <w:rPr>
          <w:rFonts w:ascii="Segoe UI" w:hAnsi="Segoe UI" w:cs="Segoe UI"/>
          <w:sz w:val="20"/>
          <w:szCs w:val="20"/>
        </w:rPr>
        <w:t>Password</w:t>
      </w:r>
    </w:p>
    <w:p w14:paraId="6CB271A1" w14:textId="77777777" w:rsidR="00E27C55" w:rsidRPr="00C54284" w:rsidRDefault="00E27C55" w:rsidP="00E27C55">
      <w:pPr>
        <w:pStyle w:val="Body"/>
        <w:numPr>
          <w:ilvl w:val="0"/>
          <w:numId w:val="82"/>
        </w:numPr>
        <w:rPr>
          <w:rFonts w:ascii="Segoe UI" w:hAnsi="Segoe UI" w:cs="Segoe UI"/>
        </w:rPr>
      </w:pPr>
      <w:r w:rsidRPr="00C54284">
        <w:rPr>
          <w:rFonts w:ascii="Segoe UI" w:hAnsi="Segoe UI" w:cs="Segoe UI"/>
        </w:rPr>
        <w:t>IsDeployedOnAzure</w:t>
      </w:r>
    </w:p>
    <w:tbl>
      <w:tblPr>
        <w:tblStyle w:val="TableGrid"/>
        <w:tblW w:w="9535" w:type="dxa"/>
        <w:tblInd w:w="720" w:type="dxa"/>
        <w:tblLayout w:type="fixed"/>
        <w:tblLook w:val="04A0" w:firstRow="1" w:lastRow="0" w:firstColumn="1" w:lastColumn="0" w:noHBand="0" w:noVBand="1"/>
      </w:tblPr>
      <w:tblGrid>
        <w:gridCol w:w="1975"/>
        <w:gridCol w:w="5940"/>
        <w:gridCol w:w="1620"/>
      </w:tblGrid>
      <w:tr w:rsidR="00E27C55" w:rsidRPr="00C54284" w14:paraId="5CAA05B5" w14:textId="77777777" w:rsidTr="00E27C55">
        <w:tc>
          <w:tcPr>
            <w:tcW w:w="1975" w:type="dxa"/>
          </w:tcPr>
          <w:p w14:paraId="14BE1185" w14:textId="77777777" w:rsidR="00E27C55" w:rsidRPr="00C54284" w:rsidRDefault="00E27C55" w:rsidP="00E27C55">
            <w:pPr>
              <w:pStyle w:val="Body"/>
              <w:rPr>
                <w:rFonts w:ascii="Segoe UI" w:hAnsi="Segoe UI" w:cs="Segoe UI"/>
                <w:b/>
              </w:rPr>
            </w:pPr>
            <w:r w:rsidRPr="00C54284">
              <w:rPr>
                <w:rFonts w:ascii="Segoe UI" w:hAnsi="Segoe UI" w:cs="Segoe UI"/>
                <w:b/>
              </w:rPr>
              <w:t>Module</w:t>
            </w:r>
          </w:p>
        </w:tc>
        <w:tc>
          <w:tcPr>
            <w:tcW w:w="5940" w:type="dxa"/>
          </w:tcPr>
          <w:p w14:paraId="5AB2E1AC" w14:textId="77777777" w:rsidR="00E27C55" w:rsidRPr="00C54284" w:rsidRDefault="00E27C55" w:rsidP="00E27C55">
            <w:pPr>
              <w:pStyle w:val="Body"/>
              <w:rPr>
                <w:rFonts w:ascii="Segoe UI" w:hAnsi="Segoe UI" w:cs="Segoe UI"/>
              </w:rPr>
            </w:pPr>
            <w:r w:rsidRPr="00C54284">
              <w:rPr>
                <w:rFonts w:ascii="Segoe UI" w:hAnsi="Segoe UI" w:cs="Segoe UI"/>
                <w:b/>
              </w:rPr>
              <w:t>Description</w:t>
            </w:r>
          </w:p>
        </w:tc>
        <w:tc>
          <w:tcPr>
            <w:tcW w:w="1620" w:type="dxa"/>
          </w:tcPr>
          <w:p w14:paraId="1B8872D5" w14:textId="77777777" w:rsidR="00E27C55" w:rsidRPr="00C54284" w:rsidRDefault="00E27C55" w:rsidP="00E27C55">
            <w:pPr>
              <w:pStyle w:val="Body"/>
              <w:rPr>
                <w:rFonts w:ascii="Segoe UI" w:hAnsi="Segoe UI" w:cs="Segoe UI"/>
                <w:b/>
              </w:rPr>
            </w:pPr>
          </w:p>
        </w:tc>
      </w:tr>
      <w:tr w:rsidR="00E27C55" w:rsidRPr="00C54284" w14:paraId="76F4C317" w14:textId="77777777" w:rsidTr="00E27C55">
        <w:trPr>
          <w:trHeight w:val="20"/>
        </w:trPr>
        <w:tc>
          <w:tcPr>
            <w:tcW w:w="1975" w:type="dxa"/>
          </w:tcPr>
          <w:p w14:paraId="01A9D0AB" w14:textId="77777777" w:rsidR="00E27C55" w:rsidRPr="00C54284" w:rsidRDefault="00E27C55" w:rsidP="00E27C55">
            <w:pPr>
              <w:pStyle w:val="Body"/>
              <w:rPr>
                <w:rFonts w:ascii="Segoe UI" w:hAnsi="Segoe UI" w:cs="Segoe UI"/>
              </w:rPr>
            </w:pPr>
            <w:r w:rsidRPr="00C54284">
              <w:rPr>
                <w:rFonts w:ascii="Segoe UI" w:hAnsi="Segoe UI" w:cs="Segoe UI"/>
              </w:rPr>
              <w:t>Run Pre-requisites check</w:t>
            </w:r>
          </w:p>
        </w:tc>
        <w:tc>
          <w:tcPr>
            <w:tcW w:w="5940" w:type="dxa"/>
          </w:tcPr>
          <w:p w14:paraId="6AB6D06A" w14:textId="77777777" w:rsidR="00E27C55" w:rsidRPr="00C54284" w:rsidRDefault="00E27C55" w:rsidP="00E27C55">
            <w:pPr>
              <w:rPr>
                <w:rFonts w:ascii="Segoe UI" w:hAnsi="Segoe UI" w:cs="Segoe UI"/>
                <w:sz w:val="20"/>
              </w:rPr>
            </w:pPr>
            <w:r w:rsidRPr="00C54284">
              <w:rPr>
                <w:rFonts w:ascii="Segoe UI" w:hAnsi="Segoe UI" w:cs="Segoe UI"/>
                <w:b/>
                <w:sz w:val="20"/>
                <w:szCs w:val="20"/>
              </w:rPr>
              <w:t>Technology:</w:t>
            </w:r>
            <w:r w:rsidRPr="00C54284">
              <w:rPr>
                <w:rFonts w:ascii="Segoe UI" w:hAnsi="Segoe UI" w:cs="Segoe UI"/>
                <w:sz w:val="20"/>
                <w:szCs w:val="20"/>
              </w:rPr>
              <w:t xml:space="preserve"> PowerShell</w:t>
            </w:r>
          </w:p>
          <w:p w14:paraId="0266575E" w14:textId="77777777" w:rsidR="00E27C55" w:rsidRPr="00C54284" w:rsidRDefault="00E27C55" w:rsidP="00E27C55">
            <w:pPr>
              <w:rPr>
                <w:rFonts w:ascii="Segoe UI" w:hAnsi="Segoe UI" w:cs="Segoe UI"/>
                <w:b/>
                <w:sz w:val="20"/>
              </w:rPr>
            </w:pPr>
            <w:r w:rsidRPr="00C54284">
              <w:rPr>
                <w:rFonts w:ascii="Segoe UI" w:hAnsi="Segoe UI" w:cs="Segoe UI"/>
                <w:b/>
                <w:sz w:val="20"/>
                <w:szCs w:val="20"/>
              </w:rPr>
              <w:t xml:space="preserve">Description: </w:t>
            </w:r>
          </w:p>
          <w:p w14:paraId="2B325C75" w14:textId="77777777" w:rsidR="00E27C55" w:rsidRPr="00C54284" w:rsidRDefault="00E27C55" w:rsidP="00E27C55">
            <w:pPr>
              <w:rPr>
                <w:rFonts w:ascii="Segoe UI" w:hAnsi="Segoe UI" w:cs="Segoe UI"/>
                <w:sz w:val="20"/>
              </w:rPr>
            </w:pPr>
            <w:r w:rsidRPr="00C54284">
              <w:rPr>
                <w:rFonts w:ascii="Segoe UI" w:hAnsi="Segoe UI" w:cs="Segoe UI"/>
                <w:sz w:val="20"/>
                <w:szCs w:val="20"/>
              </w:rPr>
              <w:t>It checks for the pre-requisites for the app deployment</w:t>
            </w:r>
          </w:p>
          <w:p w14:paraId="4611CDE5" w14:textId="77777777" w:rsidR="00E27C55" w:rsidRPr="00C54284" w:rsidRDefault="00E27C55" w:rsidP="00E27C55">
            <w:pPr>
              <w:rPr>
                <w:rFonts w:ascii="Segoe UI" w:hAnsi="Segoe UI" w:cs="Segoe UI"/>
                <w:sz w:val="20"/>
              </w:rPr>
            </w:pPr>
            <w:r w:rsidRPr="00C54284">
              <w:rPr>
                <w:rFonts w:ascii="Segoe UI" w:hAnsi="Segoe UI" w:cs="Segoe UI"/>
                <w:sz w:val="20"/>
                <w:szCs w:val="20"/>
              </w:rPr>
              <w:t>It checks for the following:</w:t>
            </w:r>
          </w:p>
          <w:p w14:paraId="3414AF6C" w14:textId="77777777" w:rsidR="00E27C55" w:rsidRPr="00C54284" w:rsidRDefault="00E27C55" w:rsidP="00E27C55">
            <w:pPr>
              <w:pStyle w:val="Body"/>
              <w:numPr>
                <w:ilvl w:val="0"/>
                <w:numId w:val="83"/>
              </w:numPr>
              <w:spacing w:after="0"/>
              <w:rPr>
                <w:rFonts w:ascii="Segoe UI" w:hAnsi="Segoe UI" w:cs="Segoe UI"/>
              </w:rPr>
            </w:pPr>
            <w:r w:rsidRPr="00C54284">
              <w:rPr>
                <w:rFonts w:ascii="Segoe UI" w:hAnsi="Segoe UI" w:cs="Segoe UI"/>
              </w:rPr>
              <w:t>If all the projects are present in the solution with the appropriate web.config, Web_Cloud.config, Web_OnPremise.config file.</w:t>
            </w:r>
          </w:p>
          <w:p w14:paraId="189A84EC" w14:textId="77777777" w:rsidR="00E27C55" w:rsidRPr="00C54284" w:rsidRDefault="00E27C55" w:rsidP="00E27C55">
            <w:pPr>
              <w:pStyle w:val="Body"/>
              <w:numPr>
                <w:ilvl w:val="0"/>
                <w:numId w:val="83"/>
              </w:numPr>
              <w:spacing w:after="0"/>
              <w:rPr>
                <w:rFonts w:ascii="Segoe UI" w:hAnsi="Segoe UI" w:cs="Segoe UI"/>
              </w:rPr>
            </w:pPr>
            <w:r w:rsidRPr="00C54284">
              <w:rPr>
                <w:rFonts w:ascii="Segoe UI" w:hAnsi="Segoe UI" w:cs="Segoe UI"/>
              </w:rPr>
              <w:t>.Net Framework</w:t>
            </w:r>
          </w:p>
          <w:p w14:paraId="7AEA1E88" w14:textId="77777777" w:rsidR="00E27C55" w:rsidRPr="00C54284" w:rsidRDefault="00E27C55" w:rsidP="00E27C55">
            <w:pPr>
              <w:pStyle w:val="Body"/>
              <w:numPr>
                <w:ilvl w:val="0"/>
                <w:numId w:val="83"/>
              </w:numPr>
              <w:spacing w:after="0"/>
              <w:rPr>
                <w:rFonts w:ascii="Segoe UI" w:hAnsi="Segoe UI" w:cs="Segoe UI"/>
              </w:rPr>
            </w:pPr>
            <w:r w:rsidRPr="00C54284">
              <w:rPr>
                <w:rFonts w:ascii="Segoe UI" w:hAnsi="Segoe UI" w:cs="Segoe UI"/>
              </w:rPr>
              <w:t>IIS version(In case of On Premise)</w:t>
            </w:r>
          </w:p>
          <w:p w14:paraId="02A24E95" w14:textId="77777777" w:rsidR="00E27C55" w:rsidRPr="00C54284" w:rsidRDefault="00E27C55" w:rsidP="00E27C55">
            <w:pPr>
              <w:pStyle w:val="Body"/>
              <w:numPr>
                <w:ilvl w:val="0"/>
                <w:numId w:val="83"/>
              </w:numPr>
              <w:spacing w:after="0"/>
              <w:rPr>
                <w:rFonts w:ascii="Segoe UI" w:hAnsi="Segoe UI" w:cs="Segoe UI"/>
              </w:rPr>
            </w:pPr>
            <w:r w:rsidRPr="00C54284">
              <w:rPr>
                <w:rFonts w:ascii="Segoe UI" w:hAnsi="Segoe UI" w:cs="Segoe UI"/>
              </w:rPr>
              <w:t xml:space="preserve">SharePoint version </w:t>
            </w:r>
          </w:p>
          <w:p w14:paraId="27AD5151" w14:textId="77777777" w:rsidR="00E27C55" w:rsidRPr="00C54284" w:rsidRDefault="00E27C55" w:rsidP="00E27C55">
            <w:pPr>
              <w:pStyle w:val="Body"/>
              <w:numPr>
                <w:ilvl w:val="0"/>
                <w:numId w:val="83"/>
              </w:numPr>
              <w:spacing w:after="0"/>
              <w:rPr>
                <w:rFonts w:ascii="Segoe UI" w:hAnsi="Segoe UI" w:cs="Segoe UI"/>
              </w:rPr>
            </w:pPr>
            <w:r w:rsidRPr="00C54284">
              <w:rPr>
                <w:rFonts w:ascii="Segoe UI" w:hAnsi="Segoe UI" w:cs="Segoe UI"/>
              </w:rPr>
              <w:t>Excel configuration file</w:t>
            </w:r>
          </w:p>
          <w:p w14:paraId="3F156A31" w14:textId="77777777" w:rsidR="00E27C55" w:rsidRPr="00C54284" w:rsidRDefault="00E27C55" w:rsidP="00E27C55">
            <w:pPr>
              <w:rPr>
                <w:rFonts w:ascii="Segoe UI" w:hAnsi="Segoe UI" w:cs="Segoe UI"/>
                <w:b/>
                <w:sz w:val="20"/>
                <w:szCs w:val="20"/>
              </w:rPr>
            </w:pPr>
            <w:r w:rsidRPr="00C54284">
              <w:rPr>
                <w:rFonts w:ascii="Segoe UI" w:hAnsi="Segoe UI" w:cs="Segoe UI"/>
                <w:b/>
                <w:sz w:val="20"/>
                <w:szCs w:val="20"/>
              </w:rPr>
              <w:lastRenderedPageBreak/>
              <w:t>Configuration:</w:t>
            </w:r>
          </w:p>
          <w:p w14:paraId="3397BB82" w14:textId="77777777" w:rsidR="00E27C55" w:rsidRPr="00C54284" w:rsidRDefault="00E27C55" w:rsidP="00E27C55">
            <w:pPr>
              <w:rPr>
                <w:rFonts w:ascii="Segoe UI" w:hAnsi="Segoe UI" w:cs="Segoe UI"/>
              </w:rPr>
            </w:pPr>
            <w:r w:rsidRPr="00C54284">
              <w:rPr>
                <w:rFonts w:ascii="Segoe UI" w:hAnsi="Segoe UI" w:cs="Segoe UI"/>
                <w:sz w:val="20"/>
                <w:szCs w:val="20"/>
              </w:rPr>
              <w:t>It reads the following configuration from the excel file</w:t>
            </w:r>
          </w:p>
          <w:p w14:paraId="5F013EAB" w14:textId="77777777" w:rsidR="00E27C55" w:rsidRPr="00C54284" w:rsidRDefault="00E27C55" w:rsidP="00E27C55">
            <w:pPr>
              <w:pStyle w:val="ListParagraph"/>
              <w:numPr>
                <w:ilvl w:val="0"/>
                <w:numId w:val="84"/>
              </w:numPr>
              <w:rPr>
                <w:rFonts w:ascii="Segoe UI" w:hAnsi="Segoe UI" w:cs="Segoe UI"/>
              </w:rPr>
            </w:pPr>
            <w:r w:rsidRPr="00C54284">
              <w:rPr>
                <w:rFonts w:ascii="Segoe UI" w:hAnsi="Segoe UI" w:cs="Segoe UI"/>
                <w:sz w:val="20"/>
                <w:szCs w:val="20"/>
              </w:rPr>
              <w:t>TenantURL</w:t>
            </w:r>
          </w:p>
        </w:tc>
        <w:tc>
          <w:tcPr>
            <w:tcW w:w="1620" w:type="dxa"/>
          </w:tcPr>
          <w:p w14:paraId="4DCE1B29" w14:textId="77777777" w:rsidR="00E27C55" w:rsidRPr="00C54284" w:rsidRDefault="00E27C55" w:rsidP="00E27C55">
            <w:pPr>
              <w:pStyle w:val="Body"/>
              <w:rPr>
                <w:rFonts w:ascii="Segoe UI" w:hAnsi="Segoe UI" w:cs="Segoe UI"/>
              </w:rPr>
            </w:pPr>
            <w:r w:rsidRPr="00C54284">
              <w:rPr>
                <w:rFonts w:ascii="Segoe UI" w:hAnsi="Segoe UI" w:cs="Segoe UI"/>
              </w:rPr>
              <w:lastRenderedPageBreak/>
              <w:t>Automated</w:t>
            </w:r>
          </w:p>
        </w:tc>
      </w:tr>
      <w:tr w:rsidR="00E27C55" w:rsidRPr="00C54284" w14:paraId="3B168E87" w14:textId="77777777" w:rsidTr="00E27C55">
        <w:tc>
          <w:tcPr>
            <w:tcW w:w="1975" w:type="dxa"/>
          </w:tcPr>
          <w:p w14:paraId="26ED4956" w14:textId="77777777" w:rsidR="00E27C55" w:rsidRPr="00C54284" w:rsidRDefault="00E27C55" w:rsidP="00E27C55">
            <w:pPr>
              <w:pStyle w:val="Body"/>
              <w:rPr>
                <w:rFonts w:ascii="Segoe UI" w:hAnsi="Segoe UI" w:cs="Segoe UI"/>
              </w:rPr>
            </w:pPr>
            <w:r w:rsidRPr="00C54284">
              <w:rPr>
                <w:rFonts w:ascii="Segoe UI" w:hAnsi="Segoe UI" w:cs="Segoe UI"/>
              </w:rPr>
              <w:lastRenderedPageBreak/>
              <w:t>Configure trust for SharePoint apps if deployed on SharePoint On Premise</w:t>
            </w:r>
          </w:p>
        </w:tc>
        <w:tc>
          <w:tcPr>
            <w:tcW w:w="5940" w:type="dxa"/>
          </w:tcPr>
          <w:p w14:paraId="78232502" w14:textId="77777777" w:rsidR="00E27C55" w:rsidRPr="00C54284" w:rsidRDefault="00E27C55" w:rsidP="00E27C55">
            <w:pPr>
              <w:rPr>
                <w:rFonts w:ascii="Segoe UI" w:hAnsi="Segoe UI" w:cs="Segoe UI"/>
                <w:sz w:val="20"/>
                <w:szCs w:val="20"/>
              </w:rPr>
            </w:pPr>
            <w:r w:rsidRPr="00C54284">
              <w:rPr>
                <w:rFonts w:ascii="Segoe UI" w:hAnsi="Segoe UI" w:cs="Segoe UI"/>
                <w:b/>
                <w:sz w:val="20"/>
                <w:szCs w:val="20"/>
              </w:rPr>
              <w:t>Technology:</w:t>
            </w:r>
            <w:r w:rsidRPr="00C54284">
              <w:rPr>
                <w:rFonts w:ascii="Segoe UI" w:hAnsi="Segoe UI" w:cs="Segoe UI"/>
                <w:sz w:val="20"/>
                <w:szCs w:val="20"/>
              </w:rPr>
              <w:t xml:space="preserve"> PowerShell </w:t>
            </w:r>
          </w:p>
          <w:p w14:paraId="774FA37A" w14:textId="77777777" w:rsidR="00E27C55" w:rsidRPr="00C54284" w:rsidRDefault="00E27C55" w:rsidP="00E27C55">
            <w:pPr>
              <w:rPr>
                <w:rFonts w:ascii="Segoe UI" w:hAnsi="Segoe UI" w:cs="Segoe UI"/>
                <w:b/>
                <w:sz w:val="20"/>
                <w:szCs w:val="20"/>
              </w:rPr>
            </w:pPr>
            <w:r w:rsidRPr="00C54284">
              <w:rPr>
                <w:rFonts w:ascii="Segoe UI" w:hAnsi="Segoe UI" w:cs="Segoe UI"/>
                <w:b/>
                <w:sz w:val="20"/>
                <w:szCs w:val="20"/>
              </w:rPr>
              <w:t>Description:</w:t>
            </w:r>
          </w:p>
          <w:p w14:paraId="453F72EF" w14:textId="77777777" w:rsidR="00E27C55" w:rsidRPr="00C54284" w:rsidRDefault="00E27C55" w:rsidP="00E27C55">
            <w:pPr>
              <w:rPr>
                <w:rFonts w:ascii="Segoe UI" w:hAnsi="Segoe UI" w:cs="Segoe UI"/>
                <w:b/>
                <w:sz w:val="20"/>
              </w:rPr>
            </w:pPr>
            <w:r w:rsidRPr="00C54284">
              <w:rPr>
                <w:rFonts w:ascii="Segoe UI" w:hAnsi="Segoe UI" w:cs="Segoe UI"/>
                <w:b/>
                <w:sz w:val="20"/>
                <w:szCs w:val="20"/>
              </w:rPr>
              <w:t>On Premise:</w:t>
            </w:r>
          </w:p>
          <w:p w14:paraId="2E291F28" w14:textId="77777777" w:rsidR="00E27C55" w:rsidRPr="00C54284" w:rsidRDefault="00E27C55" w:rsidP="00E27C55">
            <w:pPr>
              <w:pStyle w:val="Body"/>
              <w:numPr>
                <w:ilvl w:val="0"/>
                <w:numId w:val="54"/>
              </w:numPr>
              <w:spacing w:after="0"/>
              <w:rPr>
                <w:rFonts w:ascii="Segoe UI" w:hAnsi="Segoe UI" w:cs="Segoe UI"/>
              </w:rPr>
            </w:pPr>
            <w:r w:rsidRPr="00C54284">
              <w:rPr>
                <w:rFonts w:ascii="Segoe UI" w:hAnsi="Segoe UI" w:cs="Segoe UI"/>
              </w:rPr>
              <w:t>Creates error log text file</w:t>
            </w:r>
          </w:p>
          <w:p w14:paraId="7A9CFD52" w14:textId="77777777" w:rsidR="00E27C55" w:rsidRPr="00C54284" w:rsidRDefault="00E27C55" w:rsidP="00E27C55">
            <w:pPr>
              <w:pStyle w:val="Body"/>
              <w:numPr>
                <w:ilvl w:val="0"/>
                <w:numId w:val="54"/>
              </w:numPr>
              <w:spacing w:after="0"/>
              <w:rPr>
                <w:rFonts w:ascii="Segoe UI" w:hAnsi="Segoe UI" w:cs="Segoe UI"/>
              </w:rPr>
            </w:pPr>
            <w:r w:rsidRPr="00C54284">
              <w:rPr>
                <w:rFonts w:ascii="Segoe UI" w:hAnsi="Segoe UI" w:cs="Segoe UI"/>
              </w:rPr>
              <w:t>Gets the certificate</w:t>
            </w:r>
          </w:p>
          <w:p w14:paraId="73AF310A" w14:textId="77777777" w:rsidR="00E27C55" w:rsidRPr="00C54284" w:rsidRDefault="00E27C55" w:rsidP="00E27C55">
            <w:pPr>
              <w:pStyle w:val="Body"/>
              <w:numPr>
                <w:ilvl w:val="0"/>
                <w:numId w:val="54"/>
              </w:numPr>
              <w:spacing w:after="0"/>
              <w:rPr>
                <w:rFonts w:ascii="Segoe UI" w:hAnsi="Segoe UI" w:cs="Segoe UI"/>
              </w:rPr>
            </w:pPr>
            <w:r w:rsidRPr="00C54284">
              <w:rPr>
                <w:rFonts w:ascii="Segoe UI" w:hAnsi="Segoe UI" w:cs="Segoe UI"/>
              </w:rPr>
              <w:t>Construct GUID to generate access token</w:t>
            </w:r>
          </w:p>
          <w:p w14:paraId="22F94F63" w14:textId="77777777" w:rsidR="00E27C55" w:rsidRPr="00C54284" w:rsidRDefault="00E27C55" w:rsidP="00E27C55">
            <w:pPr>
              <w:pStyle w:val="Body"/>
              <w:numPr>
                <w:ilvl w:val="0"/>
                <w:numId w:val="54"/>
              </w:numPr>
              <w:spacing w:after="0"/>
              <w:rPr>
                <w:rFonts w:ascii="Segoe UI" w:hAnsi="Segoe UI" w:cs="Segoe UI"/>
              </w:rPr>
            </w:pPr>
            <w:r w:rsidRPr="00C54284">
              <w:rPr>
                <w:rFonts w:ascii="Segoe UI" w:hAnsi="Segoe UI" w:cs="Segoe UI"/>
              </w:rPr>
              <w:t xml:space="preserve">Register the certificate as a trusted token issuer </w:t>
            </w:r>
          </w:p>
          <w:p w14:paraId="51673B17" w14:textId="77777777" w:rsidR="00E27C55" w:rsidRPr="00C54284" w:rsidRDefault="00E27C55" w:rsidP="00E27C55">
            <w:pPr>
              <w:pStyle w:val="Body"/>
              <w:numPr>
                <w:ilvl w:val="0"/>
                <w:numId w:val="54"/>
              </w:numPr>
              <w:spacing w:after="0"/>
              <w:rPr>
                <w:rFonts w:ascii="Segoe UI" w:hAnsi="Segoe UI" w:cs="Segoe UI"/>
              </w:rPr>
            </w:pPr>
            <w:r w:rsidRPr="00C54284">
              <w:rPr>
                <w:rFonts w:ascii="Segoe UI" w:hAnsi="Segoe UI" w:cs="Segoe UI"/>
              </w:rPr>
              <w:t>Update the IssuerId</w:t>
            </w:r>
          </w:p>
          <w:p w14:paraId="0052CF0E" w14:textId="77777777" w:rsidR="00E27C55" w:rsidRPr="00C54284" w:rsidRDefault="00E27C55" w:rsidP="00E27C55">
            <w:pPr>
              <w:rPr>
                <w:rFonts w:ascii="Segoe UI" w:hAnsi="Segoe UI" w:cs="Segoe UI"/>
                <w:b/>
                <w:sz w:val="20"/>
                <w:szCs w:val="20"/>
              </w:rPr>
            </w:pPr>
            <w:r w:rsidRPr="00C54284">
              <w:rPr>
                <w:rFonts w:ascii="Segoe UI" w:hAnsi="Segoe UI" w:cs="Segoe UI"/>
                <w:b/>
                <w:sz w:val="20"/>
                <w:szCs w:val="20"/>
              </w:rPr>
              <w:t>Configuration:</w:t>
            </w:r>
          </w:p>
          <w:p w14:paraId="03DDFC92"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It reads the following configuration from the excel file</w:t>
            </w:r>
          </w:p>
          <w:p w14:paraId="762F0E28" w14:textId="77777777" w:rsidR="00E27C55" w:rsidRPr="00C54284" w:rsidRDefault="00E27C55" w:rsidP="00E27C55">
            <w:pPr>
              <w:pStyle w:val="ListParagraph"/>
              <w:numPr>
                <w:ilvl w:val="0"/>
                <w:numId w:val="80"/>
              </w:numPr>
              <w:rPr>
                <w:rFonts w:ascii="Segoe UI" w:hAnsi="Segoe UI" w:cs="Segoe UI"/>
                <w:sz w:val="20"/>
                <w:szCs w:val="20"/>
              </w:rPr>
            </w:pPr>
            <w:r w:rsidRPr="00C54284">
              <w:rPr>
                <w:rFonts w:ascii="Segoe UI" w:hAnsi="Segoe UI" w:cs="Segoe UI"/>
                <w:sz w:val="20"/>
                <w:szCs w:val="20"/>
              </w:rPr>
              <w:t>ClientSigningCertificatePath</w:t>
            </w:r>
          </w:p>
        </w:tc>
        <w:tc>
          <w:tcPr>
            <w:tcW w:w="1620" w:type="dxa"/>
          </w:tcPr>
          <w:p w14:paraId="063F07B0" w14:textId="77777777" w:rsidR="00E27C55" w:rsidRPr="00C54284" w:rsidRDefault="00E27C55" w:rsidP="00E27C55">
            <w:pPr>
              <w:pStyle w:val="Body"/>
              <w:rPr>
                <w:rFonts w:ascii="Segoe UI" w:hAnsi="Segoe UI" w:cs="Segoe UI"/>
              </w:rPr>
            </w:pPr>
            <w:r w:rsidRPr="00C54284">
              <w:rPr>
                <w:rFonts w:ascii="Segoe UI" w:hAnsi="Segoe UI" w:cs="Segoe UI"/>
              </w:rPr>
              <w:t>Automated</w:t>
            </w:r>
          </w:p>
        </w:tc>
      </w:tr>
      <w:tr w:rsidR="00E27C55" w:rsidRPr="00C54284" w14:paraId="152DC4E3" w14:textId="77777777" w:rsidTr="00E27C55">
        <w:tc>
          <w:tcPr>
            <w:tcW w:w="1975" w:type="dxa"/>
          </w:tcPr>
          <w:p w14:paraId="6B66B598" w14:textId="77777777" w:rsidR="00E27C55" w:rsidRPr="00C54284" w:rsidRDefault="00E27C55" w:rsidP="00E27C55">
            <w:pPr>
              <w:pStyle w:val="Body"/>
              <w:rPr>
                <w:rFonts w:ascii="Segoe UI" w:hAnsi="Segoe UI" w:cs="Segoe UI"/>
              </w:rPr>
            </w:pPr>
            <w:r w:rsidRPr="00C54284">
              <w:rPr>
                <w:rFonts w:ascii="Segoe UI" w:hAnsi="Segoe UI" w:cs="Segoe UI"/>
              </w:rPr>
              <w:t>Create Managed Properties and Crawled Properties if deployed on SharePoint On Premise</w:t>
            </w:r>
          </w:p>
        </w:tc>
        <w:tc>
          <w:tcPr>
            <w:tcW w:w="5940" w:type="dxa"/>
          </w:tcPr>
          <w:p w14:paraId="5E517F47" w14:textId="77777777" w:rsidR="00E27C55" w:rsidRPr="00C54284" w:rsidRDefault="00E27C55" w:rsidP="00E27C55">
            <w:pPr>
              <w:rPr>
                <w:rFonts w:ascii="Segoe UI" w:hAnsi="Segoe UI" w:cs="Segoe UI"/>
                <w:sz w:val="20"/>
                <w:szCs w:val="20"/>
              </w:rPr>
            </w:pPr>
            <w:r w:rsidRPr="00C54284">
              <w:rPr>
                <w:rFonts w:ascii="Segoe UI" w:hAnsi="Segoe UI" w:cs="Segoe UI"/>
                <w:b/>
                <w:sz w:val="20"/>
                <w:szCs w:val="20"/>
              </w:rPr>
              <w:t>Technology:</w:t>
            </w:r>
            <w:r w:rsidRPr="00C54284">
              <w:rPr>
                <w:rFonts w:ascii="Segoe UI" w:hAnsi="Segoe UI" w:cs="Segoe UI"/>
                <w:sz w:val="20"/>
                <w:szCs w:val="20"/>
              </w:rPr>
              <w:t xml:space="preserve"> PowerShell(On Premise)</w:t>
            </w:r>
          </w:p>
          <w:p w14:paraId="778CB8C1" w14:textId="77777777" w:rsidR="00E27C55" w:rsidRPr="00C54284" w:rsidRDefault="00E27C55" w:rsidP="00E27C55">
            <w:pPr>
              <w:rPr>
                <w:rFonts w:ascii="Segoe UI" w:hAnsi="Segoe UI" w:cs="Segoe UI"/>
                <w:b/>
                <w:sz w:val="20"/>
              </w:rPr>
            </w:pPr>
            <w:r w:rsidRPr="00C54284">
              <w:rPr>
                <w:rFonts w:ascii="Segoe UI" w:hAnsi="Segoe UI" w:cs="Segoe UI"/>
                <w:b/>
                <w:sz w:val="20"/>
                <w:szCs w:val="20"/>
              </w:rPr>
              <w:t>Description:</w:t>
            </w:r>
          </w:p>
          <w:p w14:paraId="6C98CEE1" w14:textId="77777777" w:rsidR="00E27C55" w:rsidRPr="00C54284" w:rsidRDefault="00E27C55" w:rsidP="00E27C55">
            <w:pPr>
              <w:rPr>
                <w:rFonts w:ascii="Segoe UI" w:hAnsi="Segoe UI" w:cs="Segoe UI"/>
                <w:b/>
                <w:sz w:val="20"/>
              </w:rPr>
            </w:pPr>
            <w:r w:rsidRPr="00C54284">
              <w:rPr>
                <w:rFonts w:ascii="Segoe UI" w:hAnsi="Segoe UI" w:cs="Segoe UI"/>
                <w:b/>
                <w:sz w:val="20"/>
                <w:szCs w:val="20"/>
              </w:rPr>
              <w:t xml:space="preserve">On Premise: </w:t>
            </w:r>
          </w:p>
          <w:p w14:paraId="3D4576DD"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 xml:space="preserve">Creates managed and crawled properties in the Search Schema. This script creates a mapping between crawled and managed property. Also it adds an Alias to the managed property. </w:t>
            </w:r>
          </w:p>
          <w:p w14:paraId="2CEDD022" w14:textId="77777777" w:rsidR="00E27C55" w:rsidRPr="00C54284" w:rsidRDefault="00E27C55" w:rsidP="00E27C55">
            <w:pPr>
              <w:rPr>
                <w:rFonts w:ascii="Segoe UI" w:hAnsi="Segoe UI" w:cs="Segoe UI"/>
                <w:b/>
                <w:sz w:val="20"/>
              </w:rPr>
            </w:pPr>
            <w:r w:rsidRPr="00C54284">
              <w:rPr>
                <w:rFonts w:ascii="Segoe UI" w:hAnsi="Segoe UI" w:cs="Segoe UI"/>
                <w:b/>
                <w:sz w:val="20"/>
                <w:szCs w:val="20"/>
              </w:rPr>
              <w:t xml:space="preserve">Online: </w:t>
            </w:r>
          </w:p>
          <w:p w14:paraId="3A5665A5"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XML file for the managed and crawled properties in the search schema is uploaded</w:t>
            </w:r>
          </w:p>
          <w:p w14:paraId="1F8634C0" w14:textId="77777777" w:rsidR="00E27C55" w:rsidRPr="00C54284" w:rsidRDefault="00E27C55" w:rsidP="00E27C55">
            <w:pPr>
              <w:rPr>
                <w:rFonts w:ascii="Segoe UI" w:hAnsi="Segoe UI" w:cs="Segoe UI"/>
                <w:b/>
                <w:sz w:val="20"/>
                <w:szCs w:val="20"/>
              </w:rPr>
            </w:pPr>
            <w:r w:rsidRPr="00C54284">
              <w:rPr>
                <w:rFonts w:ascii="Segoe UI" w:hAnsi="Segoe UI" w:cs="Segoe UI"/>
                <w:b/>
                <w:sz w:val="20"/>
                <w:szCs w:val="20"/>
              </w:rPr>
              <w:t>Configuration:</w:t>
            </w:r>
          </w:p>
          <w:p w14:paraId="7AA25A00" w14:textId="77777777" w:rsidR="00E27C55" w:rsidRPr="00C54284" w:rsidRDefault="00E27C55" w:rsidP="00E27C55">
            <w:pPr>
              <w:rPr>
                <w:rFonts w:ascii="Segoe UI" w:hAnsi="Segoe UI" w:cs="Segoe UI"/>
              </w:rPr>
            </w:pPr>
            <w:r w:rsidRPr="00C54284">
              <w:rPr>
                <w:rFonts w:ascii="Segoe UI" w:hAnsi="Segoe UI" w:cs="Segoe UI"/>
                <w:sz w:val="20"/>
                <w:szCs w:val="20"/>
              </w:rPr>
              <w:t>It reads from the XML file (ManagedProperties.xml) present at the same location where the master script is present</w:t>
            </w:r>
          </w:p>
        </w:tc>
        <w:tc>
          <w:tcPr>
            <w:tcW w:w="1620" w:type="dxa"/>
          </w:tcPr>
          <w:p w14:paraId="4163B14E" w14:textId="77777777" w:rsidR="00E27C55" w:rsidRPr="00C54284" w:rsidRDefault="00E27C55" w:rsidP="00E27C55">
            <w:pPr>
              <w:pStyle w:val="Body"/>
              <w:rPr>
                <w:rFonts w:ascii="Segoe UI" w:hAnsi="Segoe UI" w:cs="Segoe UI"/>
              </w:rPr>
            </w:pPr>
            <w:r w:rsidRPr="00C54284">
              <w:rPr>
                <w:rFonts w:ascii="Segoe UI" w:hAnsi="Segoe UI" w:cs="Segoe UI"/>
              </w:rPr>
              <w:t>Automated (On Premise)</w:t>
            </w:r>
          </w:p>
          <w:p w14:paraId="2895C831" w14:textId="77777777" w:rsidR="00E27C55" w:rsidRPr="00C54284" w:rsidRDefault="00E27C55" w:rsidP="00E27C55">
            <w:pPr>
              <w:pStyle w:val="Body"/>
              <w:rPr>
                <w:rFonts w:ascii="Segoe UI" w:hAnsi="Segoe UI" w:cs="Segoe UI"/>
              </w:rPr>
            </w:pPr>
            <w:r w:rsidRPr="00C54284">
              <w:rPr>
                <w:rFonts w:ascii="Segoe UI" w:hAnsi="Segoe UI" w:cs="Segoe UI"/>
              </w:rPr>
              <w:t>Manual (Online)</w:t>
            </w:r>
          </w:p>
        </w:tc>
      </w:tr>
      <w:tr w:rsidR="00E27C55" w:rsidRPr="00C54284" w14:paraId="0755EC87" w14:textId="77777777" w:rsidTr="00E27C55">
        <w:tc>
          <w:tcPr>
            <w:tcW w:w="1975" w:type="dxa"/>
          </w:tcPr>
          <w:p w14:paraId="17E6FE13" w14:textId="6CD3B2DE" w:rsidR="00E27C55" w:rsidRPr="00C54284" w:rsidRDefault="00E27C55" w:rsidP="00E27C55">
            <w:pPr>
              <w:pStyle w:val="Body"/>
              <w:rPr>
                <w:rFonts w:ascii="Segoe UI" w:hAnsi="Segoe UI" w:cs="Segoe UI"/>
              </w:rPr>
            </w:pPr>
            <w:r w:rsidRPr="00C54284">
              <w:rPr>
                <w:rFonts w:ascii="Segoe UI" w:hAnsi="Segoe UI" w:cs="Segoe UI"/>
              </w:rPr>
              <w:t>Create Configuration lists</w:t>
            </w:r>
            <w:r w:rsidR="00CC2865">
              <w:rPr>
                <w:rFonts w:ascii="Segoe UI" w:hAnsi="Segoe UI" w:cs="Segoe UI"/>
              </w:rPr>
              <w:t xml:space="preserve"> and Custom Permission Level</w:t>
            </w:r>
          </w:p>
        </w:tc>
        <w:tc>
          <w:tcPr>
            <w:tcW w:w="5940" w:type="dxa"/>
          </w:tcPr>
          <w:p w14:paraId="13ADEEEE" w14:textId="77777777" w:rsidR="00E27C55" w:rsidRPr="00C54284" w:rsidRDefault="00E27C55" w:rsidP="00E27C55">
            <w:pPr>
              <w:rPr>
                <w:rFonts w:ascii="Segoe UI" w:hAnsi="Segoe UI" w:cs="Segoe UI"/>
                <w:sz w:val="20"/>
                <w:szCs w:val="20"/>
              </w:rPr>
            </w:pPr>
            <w:r w:rsidRPr="00C54284">
              <w:rPr>
                <w:rFonts w:ascii="Segoe UI" w:hAnsi="Segoe UI" w:cs="Segoe UI"/>
                <w:b/>
                <w:sz w:val="20"/>
                <w:szCs w:val="20"/>
              </w:rPr>
              <w:t>Technology:</w:t>
            </w:r>
            <w:r w:rsidRPr="00C54284">
              <w:rPr>
                <w:rFonts w:ascii="Segoe UI" w:hAnsi="Segoe UI" w:cs="Segoe UI"/>
                <w:sz w:val="20"/>
                <w:szCs w:val="20"/>
              </w:rPr>
              <w:t xml:space="preserve"> CSOM</w:t>
            </w:r>
          </w:p>
          <w:p w14:paraId="12B3D3A4" w14:textId="77777777" w:rsidR="00E27C55" w:rsidRPr="00C54284" w:rsidRDefault="00E27C55" w:rsidP="00E27C55">
            <w:pPr>
              <w:rPr>
                <w:rFonts w:ascii="Segoe UI" w:hAnsi="Segoe UI" w:cs="Segoe UI"/>
                <w:b/>
                <w:sz w:val="20"/>
              </w:rPr>
            </w:pPr>
            <w:r w:rsidRPr="00C54284">
              <w:rPr>
                <w:rFonts w:ascii="Segoe UI" w:hAnsi="Segoe UI" w:cs="Segoe UI"/>
                <w:b/>
                <w:sz w:val="20"/>
                <w:szCs w:val="20"/>
              </w:rPr>
              <w:t>Description:</w:t>
            </w:r>
          </w:p>
          <w:p w14:paraId="17CAF061"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Creates the following configuration lists used by Matter Center Apps.</w:t>
            </w:r>
          </w:p>
          <w:p w14:paraId="5F747CBF" w14:textId="77777777" w:rsidR="00E27C55" w:rsidRPr="00C54284" w:rsidRDefault="00E27C55" w:rsidP="00E27C55">
            <w:pPr>
              <w:pStyle w:val="Body"/>
              <w:numPr>
                <w:ilvl w:val="0"/>
                <w:numId w:val="58"/>
              </w:numPr>
              <w:spacing w:after="0"/>
              <w:rPr>
                <w:rFonts w:ascii="Segoe UI" w:hAnsi="Segoe UI" w:cs="Segoe UI"/>
              </w:rPr>
            </w:pPr>
            <w:r w:rsidRPr="00C54284">
              <w:rPr>
                <w:rFonts w:ascii="Segoe UI" w:hAnsi="Segoe UI" w:cs="Segoe UI"/>
              </w:rPr>
              <w:t>MatterCenterRoles (Structure and data)</w:t>
            </w:r>
          </w:p>
          <w:p w14:paraId="12E29E7B" w14:textId="77777777" w:rsidR="00E27C55" w:rsidRPr="00C54284" w:rsidRDefault="00E27C55" w:rsidP="00E27C55">
            <w:pPr>
              <w:pStyle w:val="Body"/>
              <w:numPr>
                <w:ilvl w:val="0"/>
                <w:numId w:val="58"/>
              </w:numPr>
              <w:spacing w:after="0"/>
              <w:rPr>
                <w:rFonts w:ascii="Segoe UI" w:hAnsi="Segoe UI" w:cs="Segoe UI"/>
              </w:rPr>
            </w:pPr>
            <w:r w:rsidRPr="00C54284">
              <w:rPr>
                <w:rFonts w:ascii="Segoe UI" w:hAnsi="Segoe UI" w:cs="Segoe UI"/>
              </w:rPr>
              <w:t>UserPinnedDetails (Structure)</w:t>
            </w:r>
          </w:p>
          <w:p w14:paraId="1AE68829" w14:textId="77777777" w:rsidR="00E27C55" w:rsidRPr="00C54284" w:rsidRDefault="00E27C55" w:rsidP="00E27C55">
            <w:pPr>
              <w:pStyle w:val="Body"/>
              <w:numPr>
                <w:ilvl w:val="0"/>
                <w:numId w:val="58"/>
              </w:numPr>
              <w:spacing w:after="0"/>
              <w:rPr>
                <w:rFonts w:ascii="Segoe UI" w:hAnsi="Segoe UI" w:cs="Segoe UI"/>
              </w:rPr>
            </w:pPr>
            <w:r w:rsidRPr="00C54284">
              <w:rPr>
                <w:rFonts w:ascii="Segoe UI" w:hAnsi="Segoe UI" w:cs="Segoe UI"/>
              </w:rPr>
              <w:t>UserPinnedMatter (Structure)</w:t>
            </w:r>
          </w:p>
          <w:p w14:paraId="19025E92" w14:textId="77777777" w:rsidR="00E27C55" w:rsidRPr="00C54284" w:rsidRDefault="00E27C55" w:rsidP="00E27C55">
            <w:pPr>
              <w:pStyle w:val="Body"/>
              <w:numPr>
                <w:ilvl w:val="0"/>
                <w:numId w:val="58"/>
              </w:numPr>
              <w:spacing w:after="0"/>
              <w:rPr>
                <w:rFonts w:ascii="Segoe UI" w:hAnsi="Segoe UI" w:cs="Segoe UI"/>
              </w:rPr>
            </w:pPr>
            <w:r w:rsidRPr="00C54284">
              <w:rPr>
                <w:rFonts w:ascii="Segoe UI" w:hAnsi="Segoe UI" w:cs="Segoe UI"/>
              </w:rPr>
              <w:t>MatterCenterMatters (Structure)</w:t>
            </w:r>
          </w:p>
          <w:p w14:paraId="0AF2BA12" w14:textId="05F2394D" w:rsidR="00E27C55" w:rsidRPr="00A34A12" w:rsidDel="0056489E" w:rsidRDefault="00E27C55" w:rsidP="00E27C55">
            <w:pPr>
              <w:pStyle w:val="ListParagraph"/>
              <w:numPr>
                <w:ilvl w:val="0"/>
                <w:numId w:val="58"/>
              </w:numPr>
              <w:rPr>
                <w:del w:id="377" w:author="Saurabh Verma" w:date="2015-11-18T11:56:00Z"/>
                <w:rFonts w:ascii="Segoe UI" w:hAnsi="Segoe UI" w:cs="Segoe UI"/>
                <w:sz w:val="20"/>
                <w:szCs w:val="20"/>
                <w:highlight w:val="yellow"/>
                <w:rPrChange w:id="378" w:author="Saurabh Verma" w:date="2015-11-18T11:20:00Z">
                  <w:rPr>
                    <w:del w:id="379" w:author="Saurabh Verma" w:date="2015-11-18T11:56:00Z"/>
                    <w:rFonts w:ascii="Segoe UI" w:hAnsi="Segoe UI" w:cs="Segoe UI"/>
                    <w:sz w:val="20"/>
                    <w:szCs w:val="20"/>
                  </w:rPr>
                </w:rPrChange>
              </w:rPr>
            </w:pPr>
            <w:del w:id="380" w:author="Saurabh Verma" w:date="2015-11-18T11:56:00Z">
              <w:r w:rsidRPr="00A34A12" w:rsidDel="0056489E">
                <w:rPr>
                  <w:rFonts w:ascii="Segoe UI" w:hAnsi="Segoe UI" w:cs="Segoe UI"/>
                  <w:sz w:val="20"/>
                  <w:szCs w:val="20"/>
                  <w:highlight w:val="yellow"/>
                  <w:rPrChange w:id="381" w:author="Saurabh Verma" w:date="2015-11-18T11:20:00Z">
                    <w:rPr>
                      <w:rFonts w:ascii="Segoe UI" w:hAnsi="Segoe UI" w:cs="Segoe UI"/>
                      <w:sz w:val="20"/>
                      <w:szCs w:val="20"/>
                    </w:rPr>
                  </w:rPrChange>
                </w:rPr>
                <w:delText>UserSavedSearch (Structure)</w:delText>
              </w:r>
            </w:del>
          </w:p>
          <w:p w14:paraId="56E3B0AC" w14:textId="3C350211" w:rsidR="00CC2865" w:rsidRDefault="00CC2865" w:rsidP="00B95C7F">
            <w:pPr>
              <w:rPr>
                <w:rFonts w:ascii="Segoe UI" w:hAnsi="Segoe UI" w:cs="Segoe UI"/>
                <w:sz w:val="20"/>
                <w:szCs w:val="20"/>
              </w:rPr>
            </w:pPr>
            <w:r>
              <w:rPr>
                <w:rFonts w:ascii="Segoe UI" w:hAnsi="Segoe UI" w:cs="Segoe UI"/>
                <w:sz w:val="20"/>
                <w:szCs w:val="20"/>
              </w:rPr>
              <w:t>And new permission level.</w:t>
            </w:r>
          </w:p>
          <w:p w14:paraId="0F0F1E11" w14:textId="2DEDE1C6" w:rsidR="00CC2865" w:rsidRPr="00B95C7F" w:rsidRDefault="00CC2865" w:rsidP="00B95C7F">
            <w:pPr>
              <w:pStyle w:val="ListParagraph"/>
              <w:numPr>
                <w:ilvl w:val="0"/>
                <w:numId w:val="230"/>
              </w:numPr>
              <w:rPr>
                <w:rFonts w:ascii="Segoe UI" w:hAnsi="Segoe UI" w:cs="Segoe UI"/>
                <w:sz w:val="20"/>
                <w:szCs w:val="20"/>
              </w:rPr>
            </w:pPr>
            <w:r w:rsidRPr="00B95C7F">
              <w:rPr>
                <w:rFonts w:ascii="Segoe UI" w:hAnsi="Segoe UI" w:cs="Segoe UI"/>
                <w:sz w:val="20"/>
                <w:szCs w:val="20"/>
              </w:rPr>
              <w:t>Matter Center Contribute</w:t>
            </w:r>
          </w:p>
          <w:p w14:paraId="1CD8EC67" w14:textId="77777777" w:rsidR="00E27C55" w:rsidRPr="00C54284" w:rsidRDefault="00E27C55" w:rsidP="00E27C55">
            <w:pPr>
              <w:rPr>
                <w:rFonts w:ascii="Segoe UI" w:hAnsi="Segoe UI" w:cs="Segoe UI"/>
                <w:b/>
                <w:sz w:val="20"/>
                <w:szCs w:val="20"/>
              </w:rPr>
            </w:pPr>
            <w:r w:rsidRPr="00C54284">
              <w:rPr>
                <w:rFonts w:ascii="Segoe UI" w:hAnsi="Segoe UI" w:cs="Segoe UI"/>
                <w:b/>
                <w:sz w:val="20"/>
                <w:szCs w:val="20"/>
              </w:rPr>
              <w:t>Configuration:</w:t>
            </w:r>
          </w:p>
          <w:p w14:paraId="48F1F72C"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It reads the following from the excel file</w:t>
            </w:r>
          </w:p>
          <w:p w14:paraId="05A41EF7" w14:textId="77777777" w:rsidR="00E27C55" w:rsidRPr="00C54284" w:rsidRDefault="00E27C55" w:rsidP="00E27C55">
            <w:pPr>
              <w:pStyle w:val="ListParagraph"/>
              <w:numPr>
                <w:ilvl w:val="0"/>
                <w:numId w:val="76"/>
              </w:numPr>
              <w:rPr>
                <w:rFonts w:ascii="Segoe UI" w:hAnsi="Segoe UI" w:cs="Segoe UI"/>
                <w:sz w:val="20"/>
                <w:szCs w:val="20"/>
              </w:rPr>
            </w:pPr>
            <w:r w:rsidRPr="00C54284">
              <w:rPr>
                <w:rFonts w:ascii="Segoe UI" w:hAnsi="Segoe UI" w:cs="Segoe UI"/>
                <w:sz w:val="20"/>
                <w:szCs w:val="20"/>
              </w:rPr>
              <w:t>CatalogSiteURL</w:t>
            </w:r>
          </w:p>
          <w:p w14:paraId="0444A441" w14:textId="0D5B95FD" w:rsidR="00E27C55" w:rsidRPr="00C54284" w:rsidRDefault="00E27C55" w:rsidP="00E27C55">
            <w:pPr>
              <w:rPr>
                <w:rFonts w:ascii="Segoe UI" w:hAnsi="Segoe UI" w:cs="Segoe UI"/>
                <w:sz w:val="20"/>
              </w:rPr>
            </w:pPr>
            <w:r w:rsidRPr="00C54284">
              <w:rPr>
                <w:rFonts w:ascii="Segoe UI" w:hAnsi="Segoe UI" w:cs="Segoe UI"/>
                <w:sz w:val="20"/>
              </w:rPr>
              <w:t>It reads the following from the app.config file of the solution to create configuration lists</w:t>
            </w:r>
            <w:r w:rsidR="004801B9">
              <w:rPr>
                <w:rFonts w:ascii="Segoe UI" w:hAnsi="Segoe UI" w:cs="Segoe UI"/>
                <w:sz w:val="20"/>
              </w:rPr>
              <w:t xml:space="preserve"> and custom permission level</w:t>
            </w:r>
          </w:p>
          <w:p w14:paraId="585DFFC5" w14:textId="77777777" w:rsidR="00E27C55" w:rsidRPr="00C54284" w:rsidRDefault="00E27C55" w:rsidP="00E27C55">
            <w:pPr>
              <w:pStyle w:val="Body"/>
              <w:numPr>
                <w:ilvl w:val="0"/>
                <w:numId w:val="75"/>
              </w:numPr>
              <w:spacing w:after="0"/>
              <w:rPr>
                <w:rFonts w:ascii="Segoe UI" w:hAnsi="Segoe UI" w:cs="Segoe UI"/>
              </w:rPr>
            </w:pPr>
            <w:r w:rsidRPr="00C54284">
              <w:rPr>
                <w:rFonts w:ascii="Segoe UI" w:hAnsi="Segoe UI" w:cs="Segoe UI"/>
              </w:rPr>
              <w:t>MatterCenterRoles</w:t>
            </w:r>
          </w:p>
          <w:p w14:paraId="2929FE36" w14:textId="77777777" w:rsidR="00E27C55" w:rsidRPr="00C54284" w:rsidRDefault="00E27C55" w:rsidP="00E27C55">
            <w:pPr>
              <w:pStyle w:val="Body"/>
              <w:numPr>
                <w:ilvl w:val="0"/>
                <w:numId w:val="75"/>
              </w:numPr>
              <w:spacing w:after="0"/>
              <w:rPr>
                <w:rFonts w:ascii="Segoe UI" w:hAnsi="Segoe UI" w:cs="Segoe UI"/>
              </w:rPr>
            </w:pPr>
            <w:r w:rsidRPr="00C54284">
              <w:rPr>
                <w:rFonts w:ascii="Segoe UI" w:hAnsi="Segoe UI" w:cs="Segoe UI"/>
              </w:rPr>
              <w:t>UserPinnedDetails</w:t>
            </w:r>
          </w:p>
          <w:p w14:paraId="4B0A28B2" w14:textId="77777777" w:rsidR="00E27C55" w:rsidRPr="00C54284" w:rsidRDefault="00E27C55" w:rsidP="00E27C55">
            <w:pPr>
              <w:pStyle w:val="Body"/>
              <w:numPr>
                <w:ilvl w:val="0"/>
                <w:numId w:val="75"/>
              </w:numPr>
              <w:spacing w:after="0"/>
              <w:rPr>
                <w:rFonts w:ascii="Segoe UI" w:hAnsi="Segoe UI" w:cs="Segoe UI"/>
              </w:rPr>
            </w:pPr>
            <w:r w:rsidRPr="00C54284">
              <w:rPr>
                <w:rFonts w:ascii="Segoe UI" w:hAnsi="Segoe UI" w:cs="Segoe UI"/>
              </w:rPr>
              <w:t>UserPinnedMatter</w:t>
            </w:r>
          </w:p>
          <w:p w14:paraId="5FC80EA7" w14:textId="77777777" w:rsidR="00E27C55" w:rsidRPr="00C54284" w:rsidRDefault="00E27C55" w:rsidP="00E27C55">
            <w:pPr>
              <w:pStyle w:val="Body"/>
              <w:numPr>
                <w:ilvl w:val="0"/>
                <w:numId w:val="75"/>
              </w:numPr>
              <w:spacing w:after="0"/>
              <w:rPr>
                <w:rFonts w:ascii="Segoe UI" w:hAnsi="Segoe UI" w:cs="Segoe UI"/>
              </w:rPr>
            </w:pPr>
            <w:r w:rsidRPr="00C54284">
              <w:rPr>
                <w:rFonts w:ascii="Segoe UI" w:hAnsi="Segoe UI" w:cs="Segoe UI"/>
              </w:rPr>
              <w:t>MatterCenterMatters</w:t>
            </w:r>
          </w:p>
          <w:p w14:paraId="0D95BAF1" w14:textId="258ED9A2" w:rsidR="00E27C55" w:rsidRPr="00A34A12" w:rsidDel="0056489E" w:rsidRDefault="00E27C55" w:rsidP="00E27C55">
            <w:pPr>
              <w:pStyle w:val="Body"/>
              <w:numPr>
                <w:ilvl w:val="0"/>
                <w:numId w:val="75"/>
              </w:numPr>
              <w:spacing w:after="0"/>
              <w:rPr>
                <w:del w:id="382" w:author="Saurabh Verma" w:date="2015-11-18T11:56:00Z"/>
                <w:rFonts w:ascii="Segoe UI" w:hAnsi="Segoe UI" w:cs="Segoe UI"/>
                <w:highlight w:val="yellow"/>
                <w:rPrChange w:id="383" w:author="Saurabh Verma" w:date="2015-11-18T11:20:00Z">
                  <w:rPr>
                    <w:del w:id="384" w:author="Saurabh Verma" w:date="2015-11-18T11:56:00Z"/>
                    <w:rFonts w:ascii="Segoe UI" w:hAnsi="Segoe UI" w:cs="Segoe UI"/>
                  </w:rPr>
                </w:rPrChange>
              </w:rPr>
            </w:pPr>
            <w:del w:id="385" w:author="Saurabh Verma" w:date="2015-11-18T11:56:00Z">
              <w:r w:rsidRPr="00A34A12" w:rsidDel="0056489E">
                <w:rPr>
                  <w:rFonts w:ascii="Segoe UI" w:hAnsi="Segoe UI" w:cs="Segoe UI"/>
                  <w:highlight w:val="yellow"/>
                  <w:rPrChange w:id="386" w:author="Saurabh Verma" w:date="2015-11-18T11:20:00Z">
                    <w:rPr>
                      <w:rFonts w:ascii="Segoe UI" w:hAnsi="Segoe UI" w:cs="Segoe UI"/>
                    </w:rPr>
                  </w:rPrChange>
                </w:rPr>
                <w:lastRenderedPageBreak/>
                <w:delText>UserSavedSearch</w:delText>
              </w:r>
            </w:del>
          </w:p>
          <w:p w14:paraId="18E6FC47" w14:textId="25DC798C" w:rsidR="004801B9" w:rsidRPr="00C54284" w:rsidRDefault="004801B9" w:rsidP="00E27C55">
            <w:pPr>
              <w:pStyle w:val="Body"/>
              <w:numPr>
                <w:ilvl w:val="0"/>
                <w:numId w:val="75"/>
              </w:numPr>
              <w:spacing w:after="0"/>
              <w:rPr>
                <w:rFonts w:ascii="Segoe UI" w:hAnsi="Segoe UI" w:cs="Segoe UI"/>
              </w:rPr>
            </w:pPr>
            <w:r w:rsidRPr="004801B9">
              <w:rPr>
                <w:rFonts w:ascii="Segoe UI" w:hAnsi="Segoe UI" w:cs="Segoe UI"/>
              </w:rPr>
              <w:t>MatterCenterContributePermission</w:t>
            </w:r>
          </w:p>
        </w:tc>
        <w:tc>
          <w:tcPr>
            <w:tcW w:w="1620" w:type="dxa"/>
          </w:tcPr>
          <w:p w14:paraId="706900F0" w14:textId="77777777" w:rsidR="00E27C55" w:rsidRPr="00C54284" w:rsidRDefault="00E27C55" w:rsidP="00E27C55">
            <w:pPr>
              <w:pStyle w:val="Body"/>
              <w:rPr>
                <w:rFonts w:ascii="Segoe UI" w:hAnsi="Segoe UI" w:cs="Segoe UI"/>
              </w:rPr>
            </w:pPr>
            <w:r w:rsidRPr="00C54284">
              <w:rPr>
                <w:rFonts w:ascii="Segoe UI" w:hAnsi="Segoe UI" w:cs="Segoe UI"/>
              </w:rPr>
              <w:lastRenderedPageBreak/>
              <w:t>Automated</w:t>
            </w:r>
          </w:p>
        </w:tc>
      </w:tr>
      <w:tr w:rsidR="00E27C55" w:rsidRPr="00C54284" w14:paraId="42C855C6" w14:textId="77777777" w:rsidTr="00E27C55">
        <w:tc>
          <w:tcPr>
            <w:tcW w:w="1975" w:type="dxa"/>
          </w:tcPr>
          <w:p w14:paraId="065FBBE8" w14:textId="77FDAC7E" w:rsidR="00E27C55" w:rsidRPr="00C54284" w:rsidRDefault="00E27C55" w:rsidP="00E27C55">
            <w:pPr>
              <w:pStyle w:val="Body"/>
              <w:rPr>
                <w:rFonts w:ascii="Segoe UI" w:hAnsi="Segoe UI" w:cs="Segoe UI"/>
              </w:rPr>
            </w:pPr>
            <w:r w:rsidRPr="00C54284">
              <w:rPr>
                <w:rFonts w:ascii="Segoe UI" w:hAnsi="Segoe UI" w:cs="Segoe UI"/>
              </w:rPr>
              <w:lastRenderedPageBreak/>
              <w:t>Create groups and add users to it</w:t>
            </w:r>
          </w:p>
        </w:tc>
        <w:tc>
          <w:tcPr>
            <w:tcW w:w="5940" w:type="dxa"/>
          </w:tcPr>
          <w:p w14:paraId="21B863FD" w14:textId="77777777" w:rsidR="00E27C55" w:rsidRPr="00C54284" w:rsidRDefault="00E27C55" w:rsidP="00E27C55">
            <w:pPr>
              <w:rPr>
                <w:rFonts w:ascii="Segoe UI" w:hAnsi="Segoe UI" w:cs="Segoe UI"/>
                <w:sz w:val="20"/>
                <w:szCs w:val="20"/>
              </w:rPr>
            </w:pPr>
            <w:r w:rsidRPr="00C54284">
              <w:rPr>
                <w:rFonts w:ascii="Segoe UI" w:hAnsi="Segoe UI" w:cs="Segoe UI"/>
                <w:b/>
                <w:sz w:val="20"/>
                <w:szCs w:val="20"/>
              </w:rPr>
              <w:t>Technology:</w:t>
            </w:r>
            <w:r w:rsidRPr="00C54284">
              <w:rPr>
                <w:rFonts w:ascii="Segoe UI" w:hAnsi="Segoe UI" w:cs="Segoe UI"/>
                <w:sz w:val="20"/>
                <w:szCs w:val="20"/>
              </w:rPr>
              <w:t xml:space="preserve"> CSOM</w:t>
            </w:r>
          </w:p>
          <w:p w14:paraId="39E096EF" w14:textId="77777777" w:rsidR="00E27C55" w:rsidRPr="00C54284" w:rsidRDefault="00E27C55" w:rsidP="00E27C55">
            <w:pPr>
              <w:rPr>
                <w:rFonts w:ascii="Segoe UI" w:hAnsi="Segoe UI" w:cs="Segoe UI"/>
                <w:b/>
                <w:sz w:val="20"/>
                <w:szCs w:val="20"/>
              </w:rPr>
            </w:pPr>
            <w:r w:rsidRPr="00C54284">
              <w:rPr>
                <w:rFonts w:ascii="Segoe UI" w:hAnsi="Segoe UI" w:cs="Segoe UI"/>
                <w:b/>
                <w:sz w:val="20"/>
                <w:szCs w:val="20"/>
              </w:rPr>
              <w:t xml:space="preserve">Description: </w:t>
            </w:r>
          </w:p>
          <w:p w14:paraId="780B273D" w14:textId="77777777" w:rsidR="00E27C55" w:rsidRPr="00C54284" w:rsidRDefault="00E27C55" w:rsidP="00E27C55">
            <w:pPr>
              <w:pStyle w:val="Body"/>
              <w:numPr>
                <w:ilvl w:val="0"/>
                <w:numId w:val="74"/>
              </w:numPr>
              <w:spacing w:after="0"/>
              <w:rPr>
                <w:rFonts w:ascii="Segoe UI" w:hAnsi="Segoe UI" w:cs="Segoe UI"/>
              </w:rPr>
            </w:pPr>
            <w:r w:rsidRPr="00C54284">
              <w:rPr>
                <w:rFonts w:ascii="Segoe UI" w:hAnsi="Segoe UI" w:cs="Segoe UI"/>
              </w:rPr>
              <w:t>This script is used to create two groups</w:t>
            </w:r>
          </w:p>
          <w:p w14:paraId="5EED35E3" w14:textId="77777777" w:rsidR="00E27C55" w:rsidRPr="00C54284" w:rsidRDefault="00E27C55" w:rsidP="00E27C55">
            <w:pPr>
              <w:pStyle w:val="ListParagraph"/>
              <w:numPr>
                <w:ilvl w:val="0"/>
                <w:numId w:val="71"/>
              </w:numPr>
              <w:rPr>
                <w:rFonts w:ascii="Segoe UI" w:hAnsi="Segoe UI" w:cs="Segoe UI"/>
                <w:sz w:val="20"/>
                <w:szCs w:val="20"/>
              </w:rPr>
            </w:pPr>
            <w:r w:rsidRPr="00C54284">
              <w:rPr>
                <w:rFonts w:ascii="Segoe UI" w:hAnsi="Segoe UI" w:cs="Segoe UI"/>
                <w:sz w:val="20"/>
                <w:szCs w:val="20"/>
              </w:rPr>
              <w:t>Matter Center Users – Users who will be accessing Matter Center Apps, but will have no access right for the Provision Matter App.</w:t>
            </w:r>
          </w:p>
          <w:p w14:paraId="4D392081" w14:textId="77777777" w:rsidR="00E27C55" w:rsidRPr="00C54284" w:rsidRDefault="00E27C55" w:rsidP="00E27C55">
            <w:pPr>
              <w:pStyle w:val="ListParagraph"/>
              <w:numPr>
                <w:ilvl w:val="0"/>
                <w:numId w:val="71"/>
              </w:numPr>
              <w:rPr>
                <w:rFonts w:ascii="Segoe UI" w:hAnsi="Segoe UI" w:cs="Segoe UI"/>
              </w:rPr>
            </w:pPr>
            <w:r w:rsidRPr="00C54284">
              <w:rPr>
                <w:rFonts w:ascii="Segoe UI" w:hAnsi="Segoe UI" w:cs="Segoe UI"/>
                <w:sz w:val="20"/>
                <w:szCs w:val="20"/>
              </w:rPr>
              <w:t>Provision Matter Users – Users who will be having access to all Matter Center Apps</w:t>
            </w:r>
          </w:p>
          <w:p w14:paraId="23A0C2F1" w14:textId="77777777" w:rsidR="00E27C55" w:rsidRPr="00C54284" w:rsidRDefault="00E27C55" w:rsidP="00E27C55">
            <w:pPr>
              <w:pStyle w:val="Body"/>
              <w:numPr>
                <w:ilvl w:val="0"/>
                <w:numId w:val="74"/>
              </w:numPr>
              <w:spacing w:after="0"/>
              <w:rPr>
                <w:rFonts w:ascii="Segoe UI" w:hAnsi="Segoe UI" w:cs="Segoe UI"/>
              </w:rPr>
            </w:pPr>
            <w:r w:rsidRPr="00C54284">
              <w:rPr>
                <w:rFonts w:ascii="Segoe UI" w:hAnsi="Segoe UI" w:cs="Segoe UI"/>
              </w:rPr>
              <w:t>These groups are required in order for users to have appropriate access.</w:t>
            </w:r>
          </w:p>
          <w:p w14:paraId="6963555D" w14:textId="77777777" w:rsidR="00E27C55" w:rsidRPr="00C54284" w:rsidRDefault="00E27C55" w:rsidP="00E27C55">
            <w:pPr>
              <w:rPr>
                <w:rFonts w:ascii="Segoe UI" w:hAnsi="Segoe UI" w:cs="Segoe UI"/>
                <w:b/>
                <w:sz w:val="20"/>
                <w:szCs w:val="20"/>
              </w:rPr>
            </w:pPr>
            <w:r w:rsidRPr="00C54284">
              <w:rPr>
                <w:rFonts w:ascii="Segoe UI" w:hAnsi="Segoe UI" w:cs="Segoe UI"/>
                <w:b/>
                <w:sz w:val="20"/>
                <w:szCs w:val="20"/>
              </w:rPr>
              <w:t>Configuration:</w:t>
            </w:r>
          </w:p>
          <w:p w14:paraId="22CECB5F" w14:textId="77777777" w:rsidR="00E27C55" w:rsidRPr="00C54284" w:rsidRDefault="00E27C55" w:rsidP="00E27C55">
            <w:pPr>
              <w:textAlignment w:val="center"/>
              <w:rPr>
                <w:rFonts w:ascii="Segoe UI" w:hAnsi="Segoe UI" w:cs="Segoe UI"/>
                <w:sz w:val="20"/>
                <w:szCs w:val="20"/>
              </w:rPr>
            </w:pPr>
            <w:r w:rsidRPr="00C54284">
              <w:rPr>
                <w:rFonts w:ascii="Segoe UI" w:hAnsi="Segoe UI" w:cs="Segoe UI"/>
                <w:sz w:val="20"/>
                <w:szCs w:val="20"/>
              </w:rPr>
              <w:t>It reads the following configuration from the excel file</w:t>
            </w:r>
          </w:p>
          <w:p w14:paraId="725CB547" w14:textId="77777777" w:rsidR="00E27C55" w:rsidRPr="00C54284" w:rsidRDefault="00E27C55" w:rsidP="00E27C55">
            <w:pPr>
              <w:pStyle w:val="ListParagraph"/>
              <w:numPr>
                <w:ilvl w:val="0"/>
                <w:numId w:val="72"/>
              </w:numPr>
              <w:textAlignment w:val="center"/>
              <w:rPr>
                <w:rFonts w:ascii="Segoe UI" w:hAnsi="Segoe UI" w:cs="Segoe UI"/>
                <w:sz w:val="20"/>
              </w:rPr>
            </w:pPr>
            <w:r w:rsidRPr="00C54284">
              <w:rPr>
                <w:rFonts w:ascii="Segoe UI" w:hAnsi="Segoe UI" w:cs="Segoe UI"/>
                <w:sz w:val="20"/>
              </w:rPr>
              <w:t>Site_URL</w:t>
            </w:r>
          </w:p>
          <w:p w14:paraId="69A366B7" w14:textId="77777777" w:rsidR="00E27C55" w:rsidRPr="00C54284" w:rsidRDefault="00E27C55" w:rsidP="00E27C55">
            <w:pPr>
              <w:pStyle w:val="ListParagraph"/>
              <w:numPr>
                <w:ilvl w:val="0"/>
                <w:numId w:val="72"/>
              </w:numPr>
              <w:textAlignment w:val="center"/>
              <w:rPr>
                <w:rFonts w:ascii="Segoe UI" w:hAnsi="Segoe UI" w:cs="Segoe UI"/>
                <w:sz w:val="20"/>
              </w:rPr>
            </w:pPr>
            <w:r w:rsidRPr="00C54284">
              <w:rPr>
                <w:rFonts w:ascii="Segoe UI" w:hAnsi="Segoe UI" w:cs="Segoe UI"/>
                <w:sz w:val="20"/>
              </w:rPr>
              <w:t>Group_Name</w:t>
            </w:r>
          </w:p>
          <w:p w14:paraId="3CA8797C" w14:textId="77777777" w:rsidR="00E27C55" w:rsidRPr="00C54284" w:rsidRDefault="00E27C55" w:rsidP="00E27C55">
            <w:pPr>
              <w:pStyle w:val="ListParagraph"/>
              <w:numPr>
                <w:ilvl w:val="0"/>
                <w:numId w:val="72"/>
              </w:numPr>
              <w:textAlignment w:val="center"/>
              <w:rPr>
                <w:rFonts w:ascii="Segoe UI" w:hAnsi="Segoe UI" w:cs="Segoe UI"/>
                <w:sz w:val="20"/>
              </w:rPr>
            </w:pPr>
            <w:r w:rsidRPr="00C54284">
              <w:rPr>
                <w:rFonts w:ascii="Segoe UI" w:hAnsi="Segoe UI" w:cs="Segoe UI"/>
                <w:sz w:val="20"/>
              </w:rPr>
              <w:t>Permissions</w:t>
            </w:r>
          </w:p>
          <w:p w14:paraId="26495F51" w14:textId="77777777" w:rsidR="00E27C55" w:rsidRPr="00C54284" w:rsidRDefault="00E27C55" w:rsidP="00E27C55">
            <w:pPr>
              <w:pStyle w:val="ListParagraph"/>
              <w:numPr>
                <w:ilvl w:val="0"/>
                <w:numId w:val="72"/>
              </w:numPr>
              <w:textAlignment w:val="center"/>
              <w:rPr>
                <w:rFonts w:ascii="Segoe UI" w:hAnsi="Segoe UI" w:cs="Segoe UI"/>
                <w:sz w:val="20"/>
              </w:rPr>
            </w:pPr>
            <w:r w:rsidRPr="00C54284">
              <w:rPr>
                <w:rFonts w:ascii="Segoe UI" w:hAnsi="Segoe UI" w:cs="Segoe UI"/>
                <w:sz w:val="20"/>
              </w:rPr>
              <w:t>Members</w:t>
            </w:r>
          </w:p>
        </w:tc>
        <w:tc>
          <w:tcPr>
            <w:tcW w:w="1620" w:type="dxa"/>
          </w:tcPr>
          <w:p w14:paraId="67DA7506" w14:textId="77777777" w:rsidR="00E27C55" w:rsidRPr="00C54284" w:rsidRDefault="00E27C55" w:rsidP="00E27C55">
            <w:pPr>
              <w:pStyle w:val="Body"/>
              <w:rPr>
                <w:rFonts w:ascii="Segoe UI" w:hAnsi="Segoe UI" w:cs="Segoe UI"/>
              </w:rPr>
            </w:pPr>
            <w:r w:rsidRPr="00C54284">
              <w:rPr>
                <w:rFonts w:ascii="Segoe UI" w:hAnsi="Segoe UI" w:cs="Segoe UI"/>
              </w:rPr>
              <w:t>Automated</w:t>
            </w:r>
          </w:p>
        </w:tc>
      </w:tr>
      <w:tr w:rsidR="00E27C55" w:rsidRPr="00C54284" w14:paraId="4F7941A0" w14:textId="77777777" w:rsidTr="00E27C55">
        <w:tc>
          <w:tcPr>
            <w:tcW w:w="1975" w:type="dxa"/>
          </w:tcPr>
          <w:p w14:paraId="1A8F6AAB" w14:textId="77777777" w:rsidR="00E27C55" w:rsidRPr="00C54284" w:rsidRDefault="00E27C55" w:rsidP="00E27C55">
            <w:pPr>
              <w:pStyle w:val="Body"/>
              <w:rPr>
                <w:rFonts w:ascii="Segoe UI" w:hAnsi="Segoe UI" w:cs="Segoe UI"/>
              </w:rPr>
            </w:pPr>
            <w:r w:rsidRPr="00C54284">
              <w:rPr>
                <w:rFonts w:ascii="Segoe UI" w:hAnsi="Segoe UI" w:cs="Segoe UI"/>
              </w:rPr>
              <w:t>Configure Taxonomy hierarchy</w:t>
            </w:r>
          </w:p>
        </w:tc>
        <w:tc>
          <w:tcPr>
            <w:tcW w:w="5940" w:type="dxa"/>
          </w:tcPr>
          <w:p w14:paraId="0AFBDE84" w14:textId="77777777" w:rsidR="00E27C55" w:rsidRPr="00C54284" w:rsidRDefault="00E27C55" w:rsidP="00E27C55">
            <w:pPr>
              <w:rPr>
                <w:rFonts w:ascii="Segoe UI" w:hAnsi="Segoe UI" w:cs="Segoe UI"/>
                <w:sz w:val="20"/>
                <w:szCs w:val="20"/>
              </w:rPr>
            </w:pPr>
            <w:r w:rsidRPr="00C54284">
              <w:rPr>
                <w:rFonts w:ascii="Segoe UI" w:hAnsi="Segoe UI" w:cs="Segoe UI"/>
                <w:b/>
                <w:sz w:val="20"/>
                <w:szCs w:val="20"/>
              </w:rPr>
              <w:t>Technology:</w:t>
            </w:r>
            <w:r w:rsidRPr="00C54284">
              <w:rPr>
                <w:rFonts w:ascii="Segoe UI" w:hAnsi="Segoe UI" w:cs="Segoe UI"/>
                <w:sz w:val="20"/>
                <w:szCs w:val="20"/>
              </w:rPr>
              <w:t xml:space="preserve"> CSOM</w:t>
            </w:r>
          </w:p>
          <w:p w14:paraId="7B9430DC" w14:textId="77777777" w:rsidR="00E27C55" w:rsidRPr="00C54284" w:rsidRDefault="00E27C55" w:rsidP="00E27C55">
            <w:pPr>
              <w:rPr>
                <w:rFonts w:ascii="Segoe UI" w:hAnsi="Segoe UI" w:cs="Segoe UI"/>
                <w:b/>
                <w:sz w:val="20"/>
                <w:szCs w:val="20"/>
              </w:rPr>
            </w:pPr>
            <w:r w:rsidRPr="00C54284">
              <w:rPr>
                <w:rFonts w:ascii="Segoe UI" w:hAnsi="Segoe UI" w:cs="Segoe UI"/>
                <w:b/>
                <w:sz w:val="20"/>
                <w:szCs w:val="20"/>
              </w:rPr>
              <w:t>Description:</w:t>
            </w:r>
          </w:p>
          <w:p w14:paraId="7F236FFD"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Creates the Taxonomy hierarchy used by Matter Center Apps. The default taxonomy is provided in the OneClickConfig Excel sheet. User can update it according to his/her requirement.</w:t>
            </w:r>
          </w:p>
          <w:p w14:paraId="0D8C37B9" w14:textId="77777777" w:rsidR="00E27C55" w:rsidRPr="00C54284" w:rsidRDefault="00E27C55" w:rsidP="00E27C55">
            <w:pPr>
              <w:rPr>
                <w:rFonts w:ascii="Segoe UI" w:hAnsi="Segoe UI" w:cs="Segoe UI"/>
                <w:b/>
                <w:sz w:val="20"/>
                <w:szCs w:val="20"/>
              </w:rPr>
            </w:pPr>
            <w:r w:rsidRPr="00C54284">
              <w:rPr>
                <w:rFonts w:ascii="Segoe UI" w:hAnsi="Segoe UI" w:cs="Segoe UI"/>
                <w:b/>
                <w:sz w:val="20"/>
                <w:szCs w:val="20"/>
              </w:rPr>
              <w:t>Configuration:</w:t>
            </w:r>
          </w:p>
          <w:p w14:paraId="57425C98"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It reads the following configuration from the excel file</w:t>
            </w:r>
          </w:p>
          <w:p w14:paraId="27E70963" w14:textId="77777777" w:rsidR="00E27C55" w:rsidRPr="00C54284" w:rsidRDefault="00E27C55" w:rsidP="00E27C55">
            <w:pPr>
              <w:pStyle w:val="ListParagraph"/>
              <w:numPr>
                <w:ilvl w:val="0"/>
                <w:numId w:val="73"/>
              </w:numPr>
              <w:rPr>
                <w:rFonts w:ascii="Segoe UI" w:hAnsi="Segoe UI" w:cs="Segoe UI"/>
                <w:sz w:val="20"/>
                <w:szCs w:val="20"/>
              </w:rPr>
            </w:pPr>
            <w:r w:rsidRPr="00C54284">
              <w:rPr>
                <w:rFonts w:ascii="Segoe UI" w:hAnsi="Segoe UI" w:cs="Segoe UI"/>
                <w:sz w:val="20"/>
                <w:szCs w:val="20"/>
              </w:rPr>
              <w:t>Practice Group and its folders</w:t>
            </w:r>
          </w:p>
          <w:p w14:paraId="655FF075" w14:textId="77777777" w:rsidR="00E27C55" w:rsidRPr="00C54284" w:rsidRDefault="00E27C55" w:rsidP="00E27C55">
            <w:pPr>
              <w:pStyle w:val="ListParagraph"/>
              <w:numPr>
                <w:ilvl w:val="0"/>
                <w:numId w:val="73"/>
              </w:numPr>
              <w:rPr>
                <w:rFonts w:ascii="Segoe UI" w:hAnsi="Segoe UI" w:cs="Segoe UI"/>
                <w:sz w:val="20"/>
                <w:szCs w:val="20"/>
              </w:rPr>
            </w:pPr>
            <w:r w:rsidRPr="00C54284">
              <w:rPr>
                <w:rFonts w:ascii="Segoe UI" w:hAnsi="Segoe UI" w:cs="Segoe UI"/>
                <w:sz w:val="20"/>
                <w:szCs w:val="20"/>
              </w:rPr>
              <w:t>Area of Law and its folders</w:t>
            </w:r>
          </w:p>
          <w:p w14:paraId="2C989C03" w14:textId="77777777" w:rsidR="00E27C55" w:rsidRPr="00C54284" w:rsidRDefault="00E27C55" w:rsidP="00E27C55">
            <w:pPr>
              <w:pStyle w:val="ListParagraph"/>
              <w:numPr>
                <w:ilvl w:val="0"/>
                <w:numId w:val="73"/>
              </w:numPr>
              <w:rPr>
                <w:rFonts w:ascii="Segoe UI" w:hAnsi="Segoe UI" w:cs="Segoe UI"/>
                <w:sz w:val="20"/>
                <w:szCs w:val="20"/>
              </w:rPr>
            </w:pPr>
            <w:r w:rsidRPr="00C54284">
              <w:rPr>
                <w:rFonts w:ascii="Segoe UI" w:hAnsi="Segoe UI" w:cs="Segoe UI"/>
                <w:sz w:val="20"/>
                <w:szCs w:val="20"/>
              </w:rPr>
              <w:t>Sub-Area of Law and its folders</w:t>
            </w:r>
          </w:p>
          <w:p w14:paraId="75A5DAF4" w14:textId="77777777" w:rsidR="00E27C55" w:rsidRPr="00C54284" w:rsidRDefault="00E27C55" w:rsidP="00E27C55">
            <w:pPr>
              <w:pStyle w:val="ListParagraph"/>
              <w:numPr>
                <w:ilvl w:val="0"/>
                <w:numId w:val="73"/>
              </w:numPr>
              <w:rPr>
                <w:rFonts w:ascii="Segoe UI" w:hAnsi="Segoe UI" w:cs="Segoe UI"/>
                <w:sz w:val="20"/>
                <w:szCs w:val="20"/>
              </w:rPr>
            </w:pPr>
            <w:r w:rsidRPr="00C54284">
              <w:rPr>
                <w:rFonts w:ascii="Segoe UI" w:hAnsi="Segoe UI" w:cs="Segoe UI"/>
                <w:sz w:val="20"/>
                <w:szCs w:val="20"/>
              </w:rPr>
              <w:t>Clients</w:t>
            </w:r>
          </w:p>
        </w:tc>
        <w:tc>
          <w:tcPr>
            <w:tcW w:w="1620" w:type="dxa"/>
          </w:tcPr>
          <w:p w14:paraId="76CDC7DC" w14:textId="77777777" w:rsidR="00E27C55" w:rsidRPr="00C54284" w:rsidRDefault="00E27C55" w:rsidP="00E27C55">
            <w:pPr>
              <w:pStyle w:val="Body"/>
              <w:rPr>
                <w:rFonts w:ascii="Segoe UI" w:hAnsi="Segoe UI" w:cs="Segoe UI"/>
              </w:rPr>
            </w:pPr>
            <w:r w:rsidRPr="00C54284">
              <w:rPr>
                <w:rFonts w:ascii="Segoe UI" w:hAnsi="Segoe UI" w:cs="Segoe UI"/>
              </w:rPr>
              <w:t>Automated</w:t>
            </w:r>
          </w:p>
        </w:tc>
      </w:tr>
      <w:tr w:rsidR="00E27C55" w:rsidRPr="00C54284" w14:paraId="647B91DD" w14:textId="77777777" w:rsidTr="00E27C55">
        <w:tc>
          <w:tcPr>
            <w:tcW w:w="1975" w:type="dxa"/>
          </w:tcPr>
          <w:p w14:paraId="79D776F5" w14:textId="77777777" w:rsidR="00E27C55" w:rsidRPr="00C54284" w:rsidRDefault="00E27C55" w:rsidP="00E27C55">
            <w:pPr>
              <w:pStyle w:val="Body"/>
              <w:rPr>
                <w:rFonts w:ascii="Segoe UI" w:hAnsi="Segoe UI" w:cs="Segoe UI"/>
              </w:rPr>
            </w:pPr>
            <w:r w:rsidRPr="00C54284">
              <w:rPr>
                <w:rFonts w:ascii="Segoe UI" w:hAnsi="Segoe UI" w:cs="Segoe UI"/>
              </w:rPr>
              <w:t>Create Site Columns and Content Types</w:t>
            </w:r>
          </w:p>
        </w:tc>
        <w:tc>
          <w:tcPr>
            <w:tcW w:w="5940" w:type="dxa"/>
          </w:tcPr>
          <w:p w14:paraId="59FB7B0E" w14:textId="77777777" w:rsidR="00E27C55" w:rsidRPr="00C54284" w:rsidRDefault="00E27C55" w:rsidP="00E27C55">
            <w:pPr>
              <w:rPr>
                <w:rFonts w:ascii="Segoe UI" w:hAnsi="Segoe UI" w:cs="Segoe UI"/>
                <w:sz w:val="20"/>
                <w:szCs w:val="20"/>
              </w:rPr>
            </w:pPr>
            <w:r w:rsidRPr="00C54284">
              <w:rPr>
                <w:rFonts w:ascii="Segoe UI" w:hAnsi="Segoe UI" w:cs="Segoe UI"/>
                <w:b/>
                <w:sz w:val="20"/>
                <w:szCs w:val="20"/>
              </w:rPr>
              <w:t>Technology:</w:t>
            </w:r>
            <w:r w:rsidRPr="00C54284">
              <w:rPr>
                <w:rFonts w:ascii="Segoe UI" w:hAnsi="Segoe UI" w:cs="Segoe UI"/>
                <w:sz w:val="20"/>
                <w:szCs w:val="20"/>
              </w:rPr>
              <w:t xml:space="preserve"> CSOM</w:t>
            </w:r>
          </w:p>
          <w:p w14:paraId="1FACB136" w14:textId="77777777" w:rsidR="00E27C55" w:rsidRPr="00C54284" w:rsidRDefault="00E27C55" w:rsidP="00E27C55">
            <w:pPr>
              <w:rPr>
                <w:rFonts w:ascii="Segoe UI" w:hAnsi="Segoe UI" w:cs="Segoe UI"/>
                <w:b/>
                <w:sz w:val="20"/>
                <w:szCs w:val="20"/>
              </w:rPr>
            </w:pPr>
            <w:r w:rsidRPr="00C54284">
              <w:rPr>
                <w:rFonts w:ascii="Segoe UI" w:hAnsi="Segoe UI" w:cs="Segoe UI"/>
                <w:b/>
                <w:sz w:val="20"/>
                <w:szCs w:val="20"/>
              </w:rPr>
              <w:t>Description:</w:t>
            </w:r>
          </w:p>
          <w:p w14:paraId="78DB0AA6" w14:textId="6BB7FEE5" w:rsidR="00E27C55" w:rsidRPr="00C54284" w:rsidRDefault="00E27C55" w:rsidP="00E27C55">
            <w:pPr>
              <w:rPr>
                <w:rFonts w:ascii="Segoe UI" w:hAnsi="Segoe UI" w:cs="Segoe UI"/>
                <w:sz w:val="20"/>
                <w:szCs w:val="20"/>
              </w:rPr>
            </w:pPr>
            <w:r w:rsidRPr="00C54284">
              <w:rPr>
                <w:rFonts w:ascii="Segoe UI" w:hAnsi="Segoe UI" w:cs="Segoe UI"/>
                <w:sz w:val="20"/>
                <w:szCs w:val="20"/>
              </w:rPr>
              <w:t>Creates site columns and all the Content Type used by Matter Center Apps. The following Parent Content Type and Site Columns are created.</w:t>
            </w:r>
          </w:p>
          <w:p w14:paraId="06347699" w14:textId="77777777" w:rsidR="00E27C55" w:rsidRPr="00C54284" w:rsidRDefault="00E27C55" w:rsidP="00E27C55">
            <w:pPr>
              <w:rPr>
                <w:rFonts w:ascii="Segoe UI" w:hAnsi="Segoe UI" w:cs="Segoe UI"/>
                <w:b/>
                <w:sz w:val="20"/>
                <w:szCs w:val="20"/>
              </w:rPr>
            </w:pPr>
            <w:r w:rsidRPr="00C54284">
              <w:rPr>
                <w:rFonts w:ascii="Segoe UI" w:hAnsi="Segoe UI" w:cs="Segoe UI"/>
                <w:b/>
                <w:sz w:val="20"/>
                <w:szCs w:val="20"/>
              </w:rPr>
              <w:t>Content Type:</w:t>
            </w:r>
          </w:p>
          <w:p w14:paraId="25B67B77"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Matter Center</w:t>
            </w:r>
          </w:p>
          <w:p w14:paraId="64AB3A54" w14:textId="77777777" w:rsidR="00E27C55" w:rsidRPr="00C54284" w:rsidRDefault="00E27C55" w:rsidP="00E27C55">
            <w:pPr>
              <w:rPr>
                <w:rFonts w:ascii="Segoe UI" w:hAnsi="Segoe UI" w:cs="Segoe UI"/>
                <w:b/>
                <w:sz w:val="20"/>
                <w:szCs w:val="20"/>
              </w:rPr>
            </w:pPr>
            <w:r w:rsidRPr="00C54284">
              <w:rPr>
                <w:rFonts w:ascii="Segoe UI" w:hAnsi="Segoe UI" w:cs="Segoe UI"/>
                <w:b/>
                <w:sz w:val="20"/>
                <w:szCs w:val="20"/>
              </w:rPr>
              <w:t>Site Columns:</w:t>
            </w:r>
          </w:p>
          <w:p w14:paraId="17E987E7" w14:textId="77777777" w:rsidR="00E27C55" w:rsidRPr="00C54284" w:rsidRDefault="00E27C55" w:rsidP="001E202A">
            <w:pPr>
              <w:pStyle w:val="ListParagraph"/>
              <w:numPr>
                <w:ilvl w:val="0"/>
                <w:numId w:val="63"/>
              </w:numPr>
              <w:rPr>
                <w:rFonts w:ascii="Segoe UI" w:hAnsi="Segoe UI" w:cs="Segoe UI"/>
                <w:sz w:val="20"/>
                <w:szCs w:val="20"/>
              </w:rPr>
            </w:pPr>
            <w:r w:rsidRPr="00C54284">
              <w:rPr>
                <w:rFonts w:ascii="Segoe UI" w:hAnsi="Segoe UI" w:cs="Segoe UI"/>
                <w:sz w:val="20"/>
                <w:szCs w:val="20"/>
              </w:rPr>
              <w:t>Client_Id</w:t>
            </w:r>
          </w:p>
          <w:p w14:paraId="750F6528" w14:textId="77777777" w:rsidR="00E27C55" w:rsidRPr="00C54284" w:rsidRDefault="00E27C55" w:rsidP="001E202A">
            <w:pPr>
              <w:pStyle w:val="ListParagraph"/>
              <w:numPr>
                <w:ilvl w:val="0"/>
                <w:numId w:val="63"/>
              </w:numPr>
              <w:rPr>
                <w:rFonts w:ascii="Segoe UI" w:hAnsi="Segoe UI" w:cs="Segoe UI"/>
                <w:sz w:val="20"/>
                <w:szCs w:val="20"/>
              </w:rPr>
            </w:pPr>
            <w:r w:rsidRPr="00C54284">
              <w:rPr>
                <w:rFonts w:ascii="Segoe UI" w:hAnsi="Segoe UI" w:cs="Segoe UI"/>
                <w:sz w:val="20"/>
                <w:szCs w:val="20"/>
              </w:rPr>
              <w:t>Client_Name</w:t>
            </w:r>
          </w:p>
          <w:p w14:paraId="6AA8B13B" w14:textId="77777777" w:rsidR="00E27C55" w:rsidRPr="00C54284" w:rsidRDefault="00E27C55" w:rsidP="001E202A">
            <w:pPr>
              <w:pStyle w:val="ListParagraph"/>
              <w:numPr>
                <w:ilvl w:val="0"/>
                <w:numId w:val="63"/>
              </w:numPr>
              <w:rPr>
                <w:rFonts w:ascii="Segoe UI" w:hAnsi="Segoe UI" w:cs="Segoe UI"/>
                <w:sz w:val="20"/>
                <w:szCs w:val="20"/>
              </w:rPr>
            </w:pPr>
            <w:r w:rsidRPr="00C54284">
              <w:rPr>
                <w:rFonts w:ascii="Segoe UI" w:hAnsi="Segoe UI" w:cs="Segoe UI"/>
                <w:sz w:val="20"/>
                <w:szCs w:val="20"/>
              </w:rPr>
              <w:t>CustomDocumentId</w:t>
            </w:r>
          </w:p>
          <w:p w14:paraId="64A40E75" w14:textId="77777777" w:rsidR="00E27C55" w:rsidRPr="00C54284" w:rsidRDefault="00E27C55" w:rsidP="001E202A">
            <w:pPr>
              <w:pStyle w:val="ListParagraph"/>
              <w:numPr>
                <w:ilvl w:val="0"/>
                <w:numId w:val="63"/>
              </w:numPr>
              <w:rPr>
                <w:rFonts w:ascii="Segoe UI" w:hAnsi="Segoe UI" w:cs="Segoe UI"/>
                <w:sz w:val="20"/>
                <w:szCs w:val="20"/>
              </w:rPr>
            </w:pPr>
            <w:r w:rsidRPr="00C54284">
              <w:rPr>
                <w:rFonts w:ascii="Segoe UI" w:hAnsi="Segoe UI" w:cs="Segoe UI"/>
                <w:sz w:val="20"/>
                <w:szCs w:val="20"/>
              </w:rPr>
              <w:t>DMS_Attachments</w:t>
            </w:r>
          </w:p>
          <w:p w14:paraId="04CB792C" w14:textId="77777777" w:rsidR="00E27C55" w:rsidRPr="00C54284" w:rsidRDefault="00E27C55" w:rsidP="001E202A">
            <w:pPr>
              <w:pStyle w:val="ListParagraph"/>
              <w:numPr>
                <w:ilvl w:val="0"/>
                <w:numId w:val="63"/>
              </w:numPr>
              <w:rPr>
                <w:rFonts w:ascii="Segoe UI" w:hAnsi="Segoe UI" w:cs="Segoe UI"/>
                <w:sz w:val="20"/>
                <w:szCs w:val="20"/>
              </w:rPr>
            </w:pPr>
            <w:r w:rsidRPr="00C54284">
              <w:rPr>
                <w:rFonts w:ascii="Segoe UI" w:hAnsi="Segoe UI" w:cs="Segoe UI"/>
                <w:sz w:val="20"/>
                <w:szCs w:val="20"/>
              </w:rPr>
              <w:t>DMS_Cc</w:t>
            </w:r>
          </w:p>
          <w:p w14:paraId="0CF43839" w14:textId="77777777" w:rsidR="00E27C55" w:rsidRPr="00C54284" w:rsidRDefault="00E27C55" w:rsidP="001E202A">
            <w:pPr>
              <w:pStyle w:val="ListParagraph"/>
              <w:numPr>
                <w:ilvl w:val="0"/>
                <w:numId w:val="63"/>
              </w:numPr>
              <w:rPr>
                <w:rFonts w:ascii="Segoe UI" w:hAnsi="Segoe UI" w:cs="Segoe UI"/>
                <w:sz w:val="20"/>
                <w:szCs w:val="20"/>
              </w:rPr>
            </w:pPr>
            <w:r w:rsidRPr="00C54284">
              <w:rPr>
                <w:rFonts w:ascii="Segoe UI" w:hAnsi="Segoe UI" w:cs="Segoe UI"/>
                <w:sz w:val="20"/>
                <w:szCs w:val="20"/>
              </w:rPr>
              <w:t>DMS_From</w:t>
            </w:r>
          </w:p>
          <w:p w14:paraId="101D8EC5" w14:textId="77777777" w:rsidR="00E27C55" w:rsidRPr="00C54284" w:rsidRDefault="00E27C55" w:rsidP="001E202A">
            <w:pPr>
              <w:pStyle w:val="ListParagraph"/>
              <w:numPr>
                <w:ilvl w:val="0"/>
                <w:numId w:val="63"/>
              </w:numPr>
              <w:rPr>
                <w:rFonts w:ascii="Segoe UI" w:hAnsi="Segoe UI" w:cs="Segoe UI"/>
                <w:sz w:val="20"/>
                <w:szCs w:val="20"/>
              </w:rPr>
            </w:pPr>
            <w:r w:rsidRPr="00C54284">
              <w:rPr>
                <w:rFonts w:ascii="Segoe UI" w:hAnsi="Segoe UI" w:cs="Segoe UI"/>
                <w:sz w:val="20"/>
                <w:szCs w:val="20"/>
              </w:rPr>
              <w:t>DMS_From_MailBox</w:t>
            </w:r>
          </w:p>
          <w:p w14:paraId="58FAC78C" w14:textId="77777777" w:rsidR="00E27C55" w:rsidRPr="00C54284" w:rsidRDefault="00E27C55" w:rsidP="001E202A">
            <w:pPr>
              <w:pStyle w:val="ListParagraph"/>
              <w:numPr>
                <w:ilvl w:val="0"/>
                <w:numId w:val="63"/>
              </w:numPr>
              <w:rPr>
                <w:rFonts w:ascii="Segoe UI" w:hAnsi="Segoe UI" w:cs="Segoe UI"/>
                <w:sz w:val="20"/>
                <w:szCs w:val="20"/>
              </w:rPr>
            </w:pPr>
            <w:r w:rsidRPr="00C54284">
              <w:rPr>
                <w:rFonts w:ascii="Segoe UI" w:hAnsi="Segoe UI" w:cs="Segoe UI"/>
                <w:sz w:val="20"/>
                <w:szCs w:val="20"/>
              </w:rPr>
              <w:t>DMS_ReceivedDate</w:t>
            </w:r>
          </w:p>
          <w:p w14:paraId="27C6379A" w14:textId="77777777" w:rsidR="00E27C55" w:rsidRPr="00C54284" w:rsidRDefault="00E27C55" w:rsidP="001E202A">
            <w:pPr>
              <w:pStyle w:val="ListParagraph"/>
              <w:numPr>
                <w:ilvl w:val="0"/>
                <w:numId w:val="63"/>
              </w:numPr>
              <w:rPr>
                <w:rFonts w:ascii="Segoe UI" w:hAnsi="Segoe UI" w:cs="Segoe UI"/>
                <w:sz w:val="20"/>
                <w:szCs w:val="20"/>
              </w:rPr>
            </w:pPr>
            <w:r w:rsidRPr="00C54284">
              <w:rPr>
                <w:rFonts w:ascii="Segoe UI" w:hAnsi="Segoe UI" w:cs="Segoe UI"/>
                <w:sz w:val="20"/>
                <w:szCs w:val="20"/>
              </w:rPr>
              <w:t>DMS_Subject</w:t>
            </w:r>
          </w:p>
          <w:p w14:paraId="7A4FDE71" w14:textId="77777777" w:rsidR="00E27C55" w:rsidRPr="00C54284" w:rsidRDefault="00E27C55" w:rsidP="001E202A">
            <w:pPr>
              <w:pStyle w:val="ListParagraph"/>
              <w:numPr>
                <w:ilvl w:val="0"/>
                <w:numId w:val="63"/>
              </w:numPr>
              <w:rPr>
                <w:rFonts w:ascii="Segoe UI" w:hAnsi="Segoe UI" w:cs="Segoe UI"/>
                <w:sz w:val="20"/>
                <w:szCs w:val="20"/>
              </w:rPr>
            </w:pPr>
            <w:r w:rsidRPr="00C54284">
              <w:rPr>
                <w:rFonts w:ascii="Segoe UI" w:hAnsi="Segoe UI" w:cs="Segoe UI"/>
                <w:sz w:val="20"/>
                <w:szCs w:val="20"/>
              </w:rPr>
              <w:t>DMS_To</w:t>
            </w:r>
          </w:p>
          <w:p w14:paraId="65158A89" w14:textId="77777777" w:rsidR="00E27C55" w:rsidRPr="00C54284" w:rsidRDefault="00E27C55" w:rsidP="001E202A">
            <w:pPr>
              <w:pStyle w:val="ListParagraph"/>
              <w:numPr>
                <w:ilvl w:val="0"/>
                <w:numId w:val="63"/>
              </w:numPr>
              <w:rPr>
                <w:rFonts w:ascii="Segoe UI" w:hAnsi="Segoe UI" w:cs="Segoe UI"/>
                <w:sz w:val="20"/>
                <w:szCs w:val="20"/>
              </w:rPr>
            </w:pPr>
            <w:r w:rsidRPr="00C54284">
              <w:rPr>
                <w:rFonts w:ascii="Segoe UI" w:hAnsi="Segoe UI" w:cs="Segoe UI"/>
                <w:sz w:val="20"/>
                <w:szCs w:val="20"/>
              </w:rPr>
              <w:t>Matter_Id</w:t>
            </w:r>
          </w:p>
          <w:p w14:paraId="0670A2C8" w14:textId="77777777" w:rsidR="00E27C55" w:rsidRPr="00C54284" w:rsidRDefault="00E27C55" w:rsidP="001E202A">
            <w:pPr>
              <w:pStyle w:val="ListParagraph"/>
              <w:numPr>
                <w:ilvl w:val="0"/>
                <w:numId w:val="63"/>
              </w:numPr>
              <w:rPr>
                <w:rFonts w:ascii="Segoe UI" w:hAnsi="Segoe UI" w:cs="Segoe UI"/>
                <w:sz w:val="20"/>
                <w:szCs w:val="20"/>
              </w:rPr>
            </w:pPr>
            <w:r w:rsidRPr="00C54284">
              <w:rPr>
                <w:rFonts w:ascii="Segoe UI" w:hAnsi="Segoe UI" w:cs="Segoe UI"/>
                <w:sz w:val="20"/>
                <w:szCs w:val="20"/>
              </w:rPr>
              <w:lastRenderedPageBreak/>
              <w:t>Matter_Name</w:t>
            </w:r>
          </w:p>
          <w:p w14:paraId="2A21938C" w14:textId="77777777" w:rsidR="00E27C55" w:rsidRDefault="00E27C55" w:rsidP="001E202A">
            <w:pPr>
              <w:pStyle w:val="ListParagraph"/>
              <w:numPr>
                <w:ilvl w:val="0"/>
                <w:numId w:val="63"/>
              </w:numPr>
              <w:rPr>
                <w:rFonts w:ascii="Segoe UI" w:hAnsi="Segoe UI" w:cs="Segoe UI"/>
                <w:sz w:val="20"/>
                <w:szCs w:val="20"/>
              </w:rPr>
            </w:pPr>
            <w:r w:rsidRPr="00C54284">
              <w:rPr>
                <w:rFonts w:ascii="Segoe UI" w:hAnsi="Segoe UI" w:cs="Segoe UI"/>
                <w:sz w:val="20"/>
                <w:szCs w:val="20"/>
              </w:rPr>
              <w:t>DMS_Mail_Importance</w:t>
            </w:r>
          </w:p>
          <w:p w14:paraId="39E30758" w14:textId="77777777" w:rsidR="00DF17EB" w:rsidRDefault="00DF17EB" w:rsidP="001E202A">
            <w:pPr>
              <w:pStyle w:val="ListParagraph"/>
              <w:numPr>
                <w:ilvl w:val="0"/>
                <w:numId w:val="63"/>
              </w:numPr>
              <w:rPr>
                <w:rFonts w:ascii="Segoe UI" w:hAnsi="Segoe UI" w:cs="Segoe UI"/>
                <w:sz w:val="20"/>
                <w:szCs w:val="20"/>
              </w:rPr>
            </w:pPr>
            <w:r>
              <w:rPr>
                <w:rFonts w:ascii="Segoe UI" w:hAnsi="Segoe UI" w:cs="Segoe UI"/>
                <w:sz w:val="20"/>
                <w:szCs w:val="20"/>
              </w:rPr>
              <w:t>Sensitivity</w:t>
            </w:r>
          </w:p>
          <w:p w14:paraId="559D8991" w14:textId="77777777" w:rsidR="00DF17EB" w:rsidRDefault="00DF17EB" w:rsidP="001E202A">
            <w:pPr>
              <w:pStyle w:val="ListParagraph"/>
              <w:numPr>
                <w:ilvl w:val="0"/>
                <w:numId w:val="63"/>
              </w:numPr>
              <w:rPr>
                <w:rFonts w:ascii="Segoe UI" w:hAnsi="Segoe UI" w:cs="Segoe UI"/>
                <w:sz w:val="20"/>
                <w:szCs w:val="20"/>
              </w:rPr>
            </w:pPr>
            <w:r>
              <w:rPr>
                <w:rFonts w:ascii="Segoe UI" w:hAnsi="Segoe UI" w:cs="Segoe UI"/>
                <w:sz w:val="20"/>
                <w:szCs w:val="20"/>
              </w:rPr>
              <w:t>EmailCategories</w:t>
            </w:r>
          </w:p>
          <w:p w14:paraId="599A2ACD" w14:textId="77777777" w:rsidR="00DF17EB" w:rsidRDefault="00DF17EB" w:rsidP="001E202A">
            <w:pPr>
              <w:pStyle w:val="ListParagraph"/>
              <w:numPr>
                <w:ilvl w:val="0"/>
                <w:numId w:val="63"/>
              </w:numPr>
              <w:rPr>
                <w:rFonts w:ascii="Segoe UI" w:hAnsi="Segoe UI" w:cs="Segoe UI"/>
                <w:sz w:val="20"/>
                <w:szCs w:val="20"/>
              </w:rPr>
            </w:pPr>
            <w:r>
              <w:rPr>
                <w:rFonts w:ascii="Segoe UI" w:hAnsi="Segoe UI" w:cs="Segoe UI"/>
                <w:sz w:val="20"/>
                <w:szCs w:val="20"/>
              </w:rPr>
              <w:t>EmailSentDate</w:t>
            </w:r>
          </w:p>
          <w:p w14:paraId="73FBE357" w14:textId="77777777" w:rsidR="00DF17EB" w:rsidRDefault="00DF17EB" w:rsidP="001E202A">
            <w:pPr>
              <w:pStyle w:val="ListParagraph"/>
              <w:numPr>
                <w:ilvl w:val="0"/>
                <w:numId w:val="63"/>
              </w:numPr>
              <w:rPr>
                <w:rFonts w:ascii="Segoe UI" w:hAnsi="Segoe UI" w:cs="Segoe UI"/>
                <w:sz w:val="20"/>
                <w:szCs w:val="20"/>
              </w:rPr>
            </w:pPr>
            <w:r>
              <w:rPr>
                <w:rFonts w:ascii="Segoe UI" w:hAnsi="Segoe UI" w:cs="Segoe UI"/>
                <w:sz w:val="20"/>
                <w:szCs w:val="20"/>
              </w:rPr>
              <w:t>ConversationId</w:t>
            </w:r>
          </w:p>
          <w:p w14:paraId="3681294B" w14:textId="77777777" w:rsidR="00DF17EB" w:rsidRDefault="00DF17EB" w:rsidP="001E202A">
            <w:pPr>
              <w:pStyle w:val="ListParagraph"/>
              <w:numPr>
                <w:ilvl w:val="0"/>
                <w:numId w:val="63"/>
              </w:numPr>
              <w:rPr>
                <w:rFonts w:ascii="Segoe UI" w:hAnsi="Segoe UI" w:cs="Segoe UI"/>
                <w:sz w:val="20"/>
                <w:szCs w:val="20"/>
              </w:rPr>
            </w:pPr>
            <w:r>
              <w:rPr>
                <w:rFonts w:ascii="Segoe UI" w:hAnsi="Segoe UI" w:cs="Segoe UI"/>
                <w:sz w:val="20"/>
                <w:szCs w:val="20"/>
              </w:rPr>
              <w:t>ConversationTopic</w:t>
            </w:r>
          </w:p>
          <w:p w14:paraId="423C5CEF" w14:textId="6A57A9D1" w:rsidR="00DF17EB" w:rsidRDefault="00DF17EB" w:rsidP="001E202A">
            <w:pPr>
              <w:pStyle w:val="ListParagraph"/>
              <w:numPr>
                <w:ilvl w:val="0"/>
                <w:numId w:val="63"/>
              </w:numPr>
              <w:rPr>
                <w:rFonts w:ascii="Segoe UI" w:hAnsi="Segoe UI" w:cs="Segoe UI"/>
                <w:sz w:val="20"/>
                <w:szCs w:val="20"/>
              </w:rPr>
            </w:pPr>
            <w:r>
              <w:rPr>
                <w:rFonts w:ascii="Segoe UI" w:hAnsi="Segoe UI" w:cs="Segoe UI"/>
                <w:sz w:val="20"/>
                <w:szCs w:val="20"/>
              </w:rPr>
              <w:t>HasAttachments</w:t>
            </w:r>
          </w:p>
          <w:p w14:paraId="7B561BD7" w14:textId="77777777" w:rsidR="001E202A" w:rsidRDefault="00912A57" w:rsidP="0088376A">
            <w:pPr>
              <w:pStyle w:val="ListParagraph"/>
              <w:numPr>
                <w:ilvl w:val="0"/>
                <w:numId w:val="63"/>
              </w:numPr>
              <w:rPr>
                <w:rFonts w:ascii="Segoe UI" w:hAnsi="Segoe UI" w:cs="Segoe UI"/>
              </w:rPr>
            </w:pPr>
            <w:r>
              <w:rPr>
                <w:rFonts w:ascii="Segoe UI" w:hAnsi="Segoe UI" w:cs="Segoe UI"/>
                <w:sz w:val="20"/>
                <w:szCs w:val="20"/>
              </w:rPr>
              <w:t>OriginalName</w:t>
            </w:r>
          </w:p>
          <w:p w14:paraId="2340D1E4" w14:textId="77777777" w:rsidR="001E202A" w:rsidRPr="001E202A" w:rsidRDefault="001E202A" w:rsidP="0088376A">
            <w:pPr>
              <w:pStyle w:val="ListParagraph"/>
              <w:numPr>
                <w:ilvl w:val="0"/>
                <w:numId w:val="63"/>
              </w:numPr>
              <w:rPr>
                <w:rFonts w:ascii="Segoe UI" w:hAnsi="Segoe UI" w:cs="Segoe UI"/>
              </w:rPr>
            </w:pPr>
            <w:r w:rsidRPr="0088376A">
              <w:rPr>
                <w:rFonts w:ascii="Segoe UI" w:hAnsi="Segoe UI" w:cs="Segoe UI"/>
                <w:sz w:val="20"/>
                <w:szCs w:val="20"/>
              </w:rPr>
              <w:t>PracticeGroup</w:t>
            </w:r>
          </w:p>
          <w:p w14:paraId="2FE6A880" w14:textId="77777777" w:rsidR="001E202A" w:rsidRPr="001E202A" w:rsidRDefault="001E202A" w:rsidP="0088376A">
            <w:pPr>
              <w:pStyle w:val="ListParagraph"/>
              <w:numPr>
                <w:ilvl w:val="0"/>
                <w:numId w:val="63"/>
              </w:numPr>
              <w:rPr>
                <w:rFonts w:ascii="Segoe UI" w:hAnsi="Segoe UI" w:cs="Segoe UI"/>
              </w:rPr>
            </w:pPr>
            <w:r w:rsidRPr="0088376A">
              <w:rPr>
                <w:rFonts w:ascii="Segoe UI" w:hAnsi="Segoe UI" w:cs="Segoe UI"/>
                <w:sz w:val="20"/>
                <w:szCs w:val="20"/>
              </w:rPr>
              <w:t>AreaOfLaw</w:t>
            </w:r>
          </w:p>
          <w:p w14:paraId="71D279C4" w14:textId="3EDB0E04" w:rsidR="001E202A" w:rsidRPr="0088376A" w:rsidRDefault="001E202A" w:rsidP="0088376A">
            <w:pPr>
              <w:pStyle w:val="ListParagraph"/>
              <w:numPr>
                <w:ilvl w:val="0"/>
                <w:numId w:val="63"/>
              </w:numPr>
              <w:rPr>
                <w:rFonts w:ascii="Segoe UI" w:hAnsi="Segoe UI" w:cs="Segoe UI"/>
              </w:rPr>
            </w:pPr>
            <w:r w:rsidRPr="0088376A">
              <w:rPr>
                <w:rFonts w:ascii="Segoe UI" w:hAnsi="Segoe UI" w:cs="Segoe UI"/>
                <w:sz w:val="20"/>
                <w:szCs w:val="20"/>
              </w:rPr>
              <w:t>SubareaOfLaw</w:t>
            </w:r>
          </w:p>
          <w:p w14:paraId="7205A51A" w14:textId="77777777" w:rsidR="001E202A" w:rsidRPr="0088376A" w:rsidRDefault="001E202A" w:rsidP="0088376A">
            <w:pPr>
              <w:ind w:left="360"/>
              <w:rPr>
                <w:rFonts w:ascii="Segoe UI" w:hAnsi="Segoe UI" w:cs="Segoe UI"/>
                <w:sz w:val="20"/>
                <w:szCs w:val="20"/>
              </w:rPr>
            </w:pPr>
          </w:p>
          <w:p w14:paraId="652620DF"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The user can create child content type according to his requirement by specifying them in OneClickConfig file in TermStore_Config sheet.</w:t>
            </w:r>
          </w:p>
          <w:p w14:paraId="02C80200" w14:textId="77777777" w:rsidR="00E27C55" w:rsidRPr="00C54284" w:rsidRDefault="00E27C55" w:rsidP="00E27C55">
            <w:pPr>
              <w:rPr>
                <w:rFonts w:ascii="Segoe UI" w:hAnsi="Segoe UI" w:cs="Segoe UI"/>
                <w:b/>
                <w:sz w:val="20"/>
                <w:szCs w:val="20"/>
              </w:rPr>
            </w:pPr>
            <w:r w:rsidRPr="00C54284">
              <w:rPr>
                <w:rFonts w:ascii="Segoe UI" w:hAnsi="Segoe UI" w:cs="Segoe UI"/>
                <w:b/>
                <w:sz w:val="20"/>
                <w:szCs w:val="20"/>
              </w:rPr>
              <w:t>Configuration:</w:t>
            </w:r>
          </w:p>
          <w:p w14:paraId="4E017E8F"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It reads the following configuration from the excel file for creating child content types.</w:t>
            </w:r>
          </w:p>
          <w:p w14:paraId="2A611583" w14:textId="77777777" w:rsidR="00E27C55" w:rsidRPr="00C54284" w:rsidRDefault="00E27C55" w:rsidP="001E202A">
            <w:pPr>
              <w:pStyle w:val="Body"/>
              <w:numPr>
                <w:ilvl w:val="0"/>
                <w:numId w:val="63"/>
              </w:numPr>
              <w:spacing w:after="0"/>
              <w:rPr>
                <w:rFonts w:ascii="Segoe UI" w:hAnsi="Segoe UI" w:cs="Segoe UI"/>
              </w:rPr>
            </w:pPr>
            <w:r w:rsidRPr="00C54284">
              <w:rPr>
                <w:rFonts w:ascii="Segoe UI" w:hAnsi="Segoe UI" w:cs="Segoe UI"/>
              </w:rPr>
              <w:t>ContentTypeName(TermStore_Config)</w:t>
            </w:r>
          </w:p>
          <w:p w14:paraId="6982F9BC" w14:textId="77777777" w:rsidR="00E27C55" w:rsidRPr="00C54284" w:rsidRDefault="00E27C55" w:rsidP="001E202A">
            <w:pPr>
              <w:pStyle w:val="Body"/>
              <w:numPr>
                <w:ilvl w:val="0"/>
                <w:numId w:val="63"/>
              </w:numPr>
              <w:spacing w:after="0"/>
              <w:rPr>
                <w:rFonts w:ascii="Segoe UI" w:hAnsi="Segoe UI" w:cs="Segoe UI"/>
              </w:rPr>
            </w:pPr>
            <w:r w:rsidRPr="00C54284">
              <w:rPr>
                <w:rFonts w:ascii="Segoe UI" w:hAnsi="Segoe UI" w:cs="Segoe UI"/>
              </w:rPr>
              <w:t>DocumentTemplates(TermStore_Config)</w:t>
            </w:r>
          </w:p>
        </w:tc>
        <w:tc>
          <w:tcPr>
            <w:tcW w:w="1620" w:type="dxa"/>
          </w:tcPr>
          <w:p w14:paraId="60B39582" w14:textId="77777777" w:rsidR="00E27C55" w:rsidRPr="00C54284" w:rsidRDefault="00E27C55" w:rsidP="00E27C55">
            <w:pPr>
              <w:pStyle w:val="Body"/>
              <w:rPr>
                <w:rFonts w:ascii="Segoe UI" w:hAnsi="Segoe UI" w:cs="Segoe UI"/>
              </w:rPr>
            </w:pPr>
            <w:r w:rsidRPr="00C54284">
              <w:rPr>
                <w:rFonts w:ascii="Segoe UI" w:hAnsi="Segoe UI" w:cs="Segoe UI"/>
              </w:rPr>
              <w:lastRenderedPageBreak/>
              <w:t>Automated</w:t>
            </w:r>
          </w:p>
        </w:tc>
      </w:tr>
      <w:tr w:rsidR="00E27C55" w:rsidRPr="00C54284" w14:paraId="6AA0AF83" w14:textId="77777777" w:rsidTr="00E27C55">
        <w:tc>
          <w:tcPr>
            <w:tcW w:w="1975" w:type="dxa"/>
          </w:tcPr>
          <w:p w14:paraId="7397ABDD" w14:textId="20C61671" w:rsidR="00E27C55" w:rsidRPr="00C54284" w:rsidRDefault="00E27C55" w:rsidP="00E27C55">
            <w:pPr>
              <w:pStyle w:val="Body"/>
              <w:rPr>
                <w:rFonts w:ascii="Segoe UI" w:hAnsi="Segoe UI" w:cs="Segoe UI"/>
              </w:rPr>
            </w:pPr>
            <w:r w:rsidRPr="00C54284">
              <w:rPr>
                <w:rFonts w:ascii="Segoe UI" w:hAnsi="Segoe UI" w:cs="Segoe UI"/>
              </w:rPr>
              <w:lastRenderedPageBreak/>
              <w:t>Update Office, Outlook and SharePoint App schema files</w:t>
            </w:r>
          </w:p>
        </w:tc>
        <w:tc>
          <w:tcPr>
            <w:tcW w:w="5940" w:type="dxa"/>
          </w:tcPr>
          <w:p w14:paraId="1CA942A9" w14:textId="77777777" w:rsidR="00E27C55" w:rsidRPr="00C54284" w:rsidRDefault="00E27C55" w:rsidP="00E27C55">
            <w:pPr>
              <w:rPr>
                <w:rFonts w:ascii="Segoe UI" w:hAnsi="Segoe UI" w:cs="Segoe UI"/>
                <w:sz w:val="20"/>
                <w:szCs w:val="20"/>
              </w:rPr>
            </w:pPr>
            <w:r w:rsidRPr="00C54284">
              <w:rPr>
                <w:rFonts w:ascii="Segoe UI" w:hAnsi="Segoe UI" w:cs="Segoe UI"/>
                <w:b/>
                <w:sz w:val="20"/>
                <w:szCs w:val="20"/>
              </w:rPr>
              <w:t>Technology:</w:t>
            </w:r>
            <w:r w:rsidRPr="00C54284">
              <w:rPr>
                <w:rFonts w:ascii="Segoe UI" w:hAnsi="Segoe UI" w:cs="Segoe UI"/>
                <w:sz w:val="20"/>
                <w:szCs w:val="20"/>
              </w:rPr>
              <w:t xml:space="preserve"> CSOM</w:t>
            </w:r>
          </w:p>
          <w:p w14:paraId="246F0D29" w14:textId="77777777" w:rsidR="00E27C55" w:rsidRPr="00C54284" w:rsidRDefault="00E27C55" w:rsidP="00E27C55">
            <w:pPr>
              <w:rPr>
                <w:rFonts w:ascii="Segoe UI" w:hAnsi="Segoe UI" w:cs="Segoe UI"/>
                <w:b/>
                <w:sz w:val="20"/>
                <w:szCs w:val="20"/>
              </w:rPr>
            </w:pPr>
            <w:r w:rsidRPr="00C54284">
              <w:rPr>
                <w:rFonts w:ascii="Segoe UI" w:hAnsi="Segoe UI" w:cs="Segoe UI"/>
                <w:b/>
                <w:sz w:val="20"/>
                <w:szCs w:val="20"/>
              </w:rPr>
              <w:t>Description:</w:t>
            </w:r>
          </w:p>
          <w:p w14:paraId="5358A779"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 xml:space="preserve"> It Updates,</w:t>
            </w:r>
          </w:p>
          <w:p w14:paraId="0B1DB509" w14:textId="77777777" w:rsidR="00E27C55" w:rsidRPr="00C54284" w:rsidRDefault="00E27C55" w:rsidP="00E27C55">
            <w:pPr>
              <w:pStyle w:val="ListParagraph"/>
              <w:numPr>
                <w:ilvl w:val="0"/>
                <w:numId w:val="64"/>
              </w:numPr>
              <w:rPr>
                <w:rFonts w:ascii="Segoe UI" w:hAnsi="Segoe UI" w:cs="Segoe UI"/>
                <w:sz w:val="20"/>
                <w:szCs w:val="20"/>
              </w:rPr>
            </w:pPr>
            <w:r w:rsidRPr="00C54284">
              <w:rPr>
                <w:rFonts w:ascii="Segoe UI" w:hAnsi="Segoe UI" w:cs="Segoe UI"/>
                <w:sz w:val="20"/>
                <w:szCs w:val="20"/>
              </w:rPr>
              <w:t xml:space="preserve">ClientId and StartPage URL in SharePoint Apps </w:t>
            </w:r>
          </w:p>
          <w:p w14:paraId="0DB6D936" w14:textId="77777777" w:rsidR="00E27C55" w:rsidRPr="00C54284" w:rsidRDefault="00E27C55" w:rsidP="00E27C55">
            <w:pPr>
              <w:pStyle w:val="ListParagraph"/>
              <w:numPr>
                <w:ilvl w:val="0"/>
                <w:numId w:val="64"/>
              </w:numPr>
              <w:rPr>
                <w:rFonts w:ascii="Segoe UI" w:hAnsi="Segoe UI" w:cs="Segoe UI"/>
                <w:sz w:val="20"/>
                <w:szCs w:val="20"/>
              </w:rPr>
            </w:pPr>
            <w:r w:rsidRPr="00C54284">
              <w:rPr>
                <w:rFonts w:ascii="Segoe UI" w:hAnsi="Segoe UI" w:cs="Segoe UI"/>
                <w:sz w:val="20"/>
                <w:szCs w:val="20"/>
              </w:rPr>
              <w:t>IconUrl, AppDomain and SourceLocation in Outlook Apps</w:t>
            </w:r>
          </w:p>
          <w:p w14:paraId="3AB7B646" w14:textId="77777777" w:rsidR="00E27C55" w:rsidRPr="00C54284" w:rsidRDefault="00E27C55" w:rsidP="00E27C55">
            <w:pPr>
              <w:pStyle w:val="ListParagraph"/>
              <w:numPr>
                <w:ilvl w:val="0"/>
                <w:numId w:val="64"/>
              </w:numPr>
              <w:rPr>
                <w:rFonts w:ascii="Segoe UI" w:hAnsi="Segoe UI" w:cs="Segoe UI"/>
                <w:sz w:val="20"/>
                <w:szCs w:val="20"/>
              </w:rPr>
            </w:pPr>
            <w:r w:rsidRPr="00C54284">
              <w:rPr>
                <w:rFonts w:ascii="Segoe UI" w:hAnsi="Segoe UI" w:cs="Segoe UI"/>
                <w:sz w:val="20"/>
                <w:szCs w:val="20"/>
              </w:rPr>
              <w:t>IconUrl, AppDomain and SourceLocation in Office Apps</w:t>
            </w:r>
          </w:p>
          <w:p w14:paraId="34D8641C" w14:textId="77777777" w:rsidR="00E27C55" w:rsidRPr="00C54284" w:rsidRDefault="00E27C55" w:rsidP="00E27C55">
            <w:pPr>
              <w:rPr>
                <w:rFonts w:ascii="Segoe UI" w:hAnsi="Segoe UI" w:cs="Segoe UI"/>
                <w:b/>
                <w:sz w:val="20"/>
                <w:szCs w:val="20"/>
              </w:rPr>
            </w:pPr>
            <w:r w:rsidRPr="00C54284">
              <w:rPr>
                <w:rFonts w:ascii="Segoe UI" w:hAnsi="Segoe UI" w:cs="Segoe UI"/>
                <w:b/>
                <w:sz w:val="20"/>
                <w:szCs w:val="20"/>
              </w:rPr>
              <w:t>Configuration:</w:t>
            </w:r>
          </w:p>
          <w:p w14:paraId="6C85675A" w14:textId="77777777" w:rsidR="00E27C55" w:rsidRPr="00C54284" w:rsidRDefault="00E27C55" w:rsidP="00E27C55">
            <w:pPr>
              <w:rPr>
                <w:rFonts w:ascii="Segoe UI" w:hAnsi="Segoe UI" w:cs="Segoe UI"/>
                <w:color w:val="000000"/>
                <w:sz w:val="20"/>
                <w:szCs w:val="20"/>
              </w:rPr>
            </w:pPr>
            <w:r w:rsidRPr="00C54284">
              <w:rPr>
                <w:rFonts w:ascii="Segoe UI" w:hAnsi="Segoe UI" w:cs="Segoe UI"/>
                <w:sz w:val="20"/>
                <w:szCs w:val="20"/>
              </w:rPr>
              <w:t>It reads the above specified properties from configuration from the excel file</w:t>
            </w:r>
          </w:p>
        </w:tc>
        <w:tc>
          <w:tcPr>
            <w:tcW w:w="1620" w:type="dxa"/>
          </w:tcPr>
          <w:p w14:paraId="54DAD816" w14:textId="77777777" w:rsidR="00E27C55" w:rsidRPr="00C54284" w:rsidRDefault="00E27C55" w:rsidP="00E27C55">
            <w:pPr>
              <w:pStyle w:val="Body"/>
              <w:rPr>
                <w:rFonts w:ascii="Segoe UI" w:hAnsi="Segoe UI" w:cs="Segoe UI"/>
              </w:rPr>
            </w:pPr>
            <w:r w:rsidRPr="00C54284">
              <w:rPr>
                <w:rFonts w:ascii="Segoe UI" w:hAnsi="Segoe UI" w:cs="Segoe UI"/>
              </w:rPr>
              <w:t>Automated</w:t>
            </w:r>
          </w:p>
        </w:tc>
      </w:tr>
      <w:tr w:rsidR="002D40AC" w:rsidRPr="00C54284" w14:paraId="21BBBC61" w14:textId="77777777" w:rsidTr="00E27C55">
        <w:tc>
          <w:tcPr>
            <w:tcW w:w="1975" w:type="dxa"/>
          </w:tcPr>
          <w:p w14:paraId="375426DA" w14:textId="3A36A1F7" w:rsidR="002D40AC" w:rsidRPr="00C54284" w:rsidRDefault="002D40AC" w:rsidP="00E27C55">
            <w:pPr>
              <w:pStyle w:val="Body"/>
              <w:rPr>
                <w:rFonts w:ascii="Segoe UI" w:hAnsi="Segoe UI" w:cs="Segoe UI"/>
              </w:rPr>
            </w:pPr>
            <w:r>
              <w:rPr>
                <w:rFonts w:ascii="Segoe UI" w:hAnsi="Segoe UI" w:cs="Segoe UI"/>
              </w:rPr>
              <w:t>Update SearchConfiguration.xml and Create result source</w:t>
            </w:r>
          </w:p>
        </w:tc>
        <w:tc>
          <w:tcPr>
            <w:tcW w:w="5940" w:type="dxa"/>
          </w:tcPr>
          <w:p w14:paraId="1EC57B84" w14:textId="77777777" w:rsidR="002D40AC" w:rsidRDefault="00E115DD" w:rsidP="00E27C55">
            <w:pPr>
              <w:rPr>
                <w:rFonts w:ascii="Segoe UI" w:hAnsi="Segoe UI" w:cs="Segoe UI"/>
                <w:sz w:val="20"/>
                <w:szCs w:val="20"/>
              </w:rPr>
            </w:pPr>
            <w:r>
              <w:rPr>
                <w:rFonts w:ascii="Segoe UI" w:hAnsi="Segoe UI" w:cs="Segoe UI"/>
                <w:b/>
                <w:sz w:val="20"/>
                <w:szCs w:val="20"/>
              </w:rPr>
              <w:t xml:space="preserve">Technology: </w:t>
            </w:r>
            <w:r w:rsidRPr="0088376A">
              <w:rPr>
                <w:rFonts w:ascii="Segoe UI" w:hAnsi="Segoe UI" w:cs="Segoe UI"/>
                <w:sz w:val="20"/>
                <w:szCs w:val="20"/>
              </w:rPr>
              <w:t>CSOM</w:t>
            </w:r>
          </w:p>
          <w:p w14:paraId="037B6A75" w14:textId="77777777" w:rsidR="00E115DD" w:rsidRDefault="00E115DD" w:rsidP="00E27C55">
            <w:pPr>
              <w:rPr>
                <w:rFonts w:ascii="Segoe UI" w:hAnsi="Segoe UI" w:cs="Segoe UI"/>
                <w:b/>
                <w:sz w:val="20"/>
                <w:szCs w:val="20"/>
              </w:rPr>
            </w:pPr>
            <w:r w:rsidRPr="0088376A">
              <w:rPr>
                <w:rFonts w:ascii="Segoe UI" w:hAnsi="Segoe UI" w:cs="Segoe UI"/>
                <w:b/>
                <w:sz w:val="20"/>
                <w:szCs w:val="20"/>
              </w:rPr>
              <w:t>Description:</w:t>
            </w:r>
          </w:p>
          <w:p w14:paraId="645B0F1D" w14:textId="137F6072" w:rsidR="00E115DD" w:rsidRDefault="00E115DD" w:rsidP="00E27C55">
            <w:pPr>
              <w:rPr>
                <w:rFonts w:ascii="Segoe UI" w:hAnsi="Segoe UI" w:cs="Segoe UI"/>
                <w:sz w:val="20"/>
                <w:szCs w:val="20"/>
              </w:rPr>
            </w:pPr>
            <w:r>
              <w:rPr>
                <w:rFonts w:ascii="Segoe UI" w:hAnsi="Segoe UI" w:cs="Segoe UI"/>
                <w:sz w:val="20"/>
                <w:szCs w:val="20"/>
              </w:rPr>
              <w:t xml:space="preserve">It created a search term for Matter Center specific site collections and updates into SearchConfiguration.xml, also uploads updated SearchConfiguration.xml to SharePoint and creates </w:t>
            </w:r>
            <w:r w:rsidR="00B67907">
              <w:rPr>
                <w:rFonts w:ascii="Segoe UI" w:hAnsi="Segoe UI" w:cs="Segoe UI"/>
                <w:sz w:val="20"/>
                <w:szCs w:val="20"/>
              </w:rPr>
              <w:t>result source at catalog site colle</w:t>
            </w:r>
            <w:r w:rsidR="00F55C39">
              <w:rPr>
                <w:rFonts w:ascii="Segoe UI" w:hAnsi="Segoe UI" w:cs="Segoe UI"/>
                <w:sz w:val="20"/>
                <w:szCs w:val="20"/>
              </w:rPr>
              <w:t>ction</w:t>
            </w:r>
          </w:p>
          <w:p w14:paraId="47AA2DE3" w14:textId="77777777" w:rsidR="00B67907" w:rsidRDefault="00B67907" w:rsidP="00E27C55">
            <w:pPr>
              <w:rPr>
                <w:rFonts w:ascii="Segoe UI" w:hAnsi="Segoe UI" w:cs="Segoe UI"/>
                <w:b/>
                <w:sz w:val="20"/>
                <w:szCs w:val="20"/>
              </w:rPr>
            </w:pPr>
            <w:r w:rsidRPr="0088376A">
              <w:rPr>
                <w:rFonts w:ascii="Segoe UI" w:hAnsi="Segoe UI" w:cs="Segoe UI"/>
                <w:b/>
                <w:sz w:val="20"/>
                <w:szCs w:val="20"/>
              </w:rPr>
              <w:t>Configuration:</w:t>
            </w:r>
          </w:p>
          <w:p w14:paraId="326352BC" w14:textId="446F3E40" w:rsidR="00B67907" w:rsidRPr="0088376A" w:rsidRDefault="00B67907">
            <w:pPr>
              <w:rPr>
                <w:rFonts w:ascii="Segoe UI" w:hAnsi="Segoe UI" w:cs="Segoe UI"/>
                <w:sz w:val="20"/>
                <w:szCs w:val="20"/>
              </w:rPr>
            </w:pPr>
            <w:r>
              <w:rPr>
                <w:rFonts w:ascii="Segoe UI" w:hAnsi="Segoe UI" w:cs="Segoe UI"/>
                <w:sz w:val="20"/>
                <w:szCs w:val="20"/>
              </w:rPr>
              <w:t xml:space="preserve">It reads the Client URLs </w:t>
            </w:r>
            <w:r w:rsidR="00061E6A">
              <w:rPr>
                <w:rFonts w:ascii="Segoe UI" w:hAnsi="Segoe UI" w:cs="Segoe UI"/>
                <w:sz w:val="20"/>
                <w:szCs w:val="20"/>
              </w:rPr>
              <w:t xml:space="preserve">in </w:t>
            </w:r>
            <w:r>
              <w:rPr>
                <w:rFonts w:ascii="Segoe UI" w:hAnsi="Segoe UI" w:cs="Segoe UI"/>
                <w:sz w:val="20"/>
                <w:szCs w:val="20"/>
              </w:rPr>
              <w:t>Client_Config sheet</w:t>
            </w:r>
            <w:r w:rsidR="00061E6A">
              <w:rPr>
                <w:rFonts w:ascii="Segoe UI" w:hAnsi="Segoe UI" w:cs="Segoe UI"/>
                <w:sz w:val="20"/>
                <w:szCs w:val="20"/>
              </w:rPr>
              <w:t xml:space="preserve"> from configuration Excel file</w:t>
            </w:r>
          </w:p>
        </w:tc>
        <w:tc>
          <w:tcPr>
            <w:tcW w:w="1620" w:type="dxa"/>
          </w:tcPr>
          <w:p w14:paraId="2769D276" w14:textId="75D01056" w:rsidR="002D40AC" w:rsidRPr="00C54284" w:rsidRDefault="00FD237F" w:rsidP="00E27C55">
            <w:pPr>
              <w:pStyle w:val="Body"/>
              <w:rPr>
                <w:rFonts w:ascii="Segoe UI" w:hAnsi="Segoe UI" w:cs="Segoe UI"/>
              </w:rPr>
            </w:pPr>
            <w:r>
              <w:rPr>
                <w:rFonts w:ascii="Segoe UI" w:hAnsi="Segoe UI" w:cs="Segoe UI"/>
              </w:rPr>
              <w:t>Automated</w:t>
            </w:r>
          </w:p>
        </w:tc>
      </w:tr>
      <w:tr w:rsidR="00E27C55" w:rsidRPr="00C54284" w14:paraId="60EFA212" w14:textId="77777777" w:rsidTr="00E27C55">
        <w:tc>
          <w:tcPr>
            <w:tcW w:w="1975" w:type="dxa"/>
          </w:tcPr>
          <w:p w14:paraId="317A2788" w14:textId="145FC05A" w:rsidR="00E27C55" w:rsidRPr="00C54284" w:rsidRDefault="00E27C55" w:rsidP="00E27C55">
            <w:pPr>
              <w:pStyle w:val="Body"/>
              <w:rPr>
                <w:rFonts w:ascii="Segoe UI" w:hAnsi="Segoe UI" w:cs="Segoe UI"/>
              </w:rPr>
            </w:pPr>
            <w:r w:rsidRPr="00C54284">
              <w:rPr>
                <w:rFonts w:ascii="Segoe UI" w:hAnsi="Segoe UI" w:cs="Segoe UI"/>
              </w:rPr>
              <w:t>Update resource files and config files for Service and UI</w:t>
            </w:r>
          </w:p>
        </w:tc>
        <w:tc>
          <w:tcPr>
            <w:tcW w:w="5940" w:type="dxa"/>
          </w:tcPr>
          <w:p w14:paraId="364B584F" w14:textId="77777777" w:rsidR="00E27C55" w:rsidRPr="00C54284" w:rsidRDefault="00E27C55" w:rsidP="00E27C55">
            <w:pPr>
              <w:rPr>
                <w:rFonts w:ascii="Segoe UI" w:hAnsi="Segoe UI" w:cs="Segoe UI"/>
                <w:sz w:val="20"/>
                <w:szCs w:val="20"/>
              </w:rPr>
            </w:pPr>
            <w:r w:rsidRPr="00C54284">
              <w:rPr>
                <w:rFonts w:ascii="Segoe UI" w:hAnsi="Segoe UI" w:cs="Segoe UI"/>
                <w:b/>
                <w:sz w:val="20"/>
                <w:szCs w:val="20"/>
              </w:rPr>
              <w:t>Technology:</w:t>
            </w:r>
            <w:r w:rsidRPr="00C54284">
              <w:rPr>
                <w:rFonts w:ascii="Segoe UI" w:hAnsi="Segoe UI" w:cs="Segoe UI"/>
                <w:sz w:val="20"/>
                <w:szCs w:val="20"/>
              </w:rPr>
              <w:t xml:space="preserve"> CSOM</w:t>
            </w:r>
          </w:p>
          <w:p w14:paraId="0387A89E" w14:textId="77777777" w:rsidR="00E27C55" w:rsidRPr="00C54284" w:rsidRDefault="00E27C55" w:rsidP="00E27C55">
            <w:pPr>
              <w:rPr>
                <w:rFonts w:ascii="Segoe UI" w:hAnsi="Segoe UI" w:cs="Segoe UI"/>
                <w:b/>
                <w:sz w:val="20"/>
                <w:szCs w:val="20"/>
              </w:rPr>
            </w:pPr>
            <w:r w:rsidRPr="00C54284">
              <w:rPr>
                <w:rFonts w:ascii="Segoe UI" w:hAnsi="Segoe UI" w:cs="Segoe UI"/>
                <w:b/>
                <w:sz w:val="20"/>
                <w:szCs w:val="20"/>
              </w:rPr>
              <w:t>Description:</w:t>
            </w:r>
          </w:p>
          <w:p w14:paraId="065C67AE" w14:textId="77777777" w:rsidR="00E27C55" w:rsidRPr="00C54284" w:rsidRDefault="00E27C55" w:rsidP="00E27C55">
            <w:pPr>
              <w:textAlignment w:val="center"/>
              <w:rPr>
                <w:rFonts w:ascii="Segoe UI" w:hAnsi="Segoe UI" w:cs="Segoe UI"/>
                <w:sz w:val="20"/>
                <w:szCs w:val="20"/>
              </w:rPr>
            </w:pPr>
            <w:r w:rsidRPr="00C54284">
              <w:rPr>
                <w:rFonts w:ascii="Segoe UI" w:hAnsi="Segoe UI" w:cs="Segoe UI"/>
                <w:color w:val="000000"/>
                <w:sz w:val="20"/>
                <w:szCs w:val="20"/>
              </w:rPr>
              <w:t xml:space="preserve">It Updates the following in </w:t>
            </w:r>
            <w:r w:rsidRPr="00C54284">
              <w:rPr>
                <w:rFonts w:ascii="Segoe UI" w:hAnsi="Segoe UI" w:cs="Segoe UI"/>
                <w:sz w:val="20"/>
                <w:szCs w:val="20"/>
              </w:rPr>
              <w:t>resource files</w:t>
            </w:r>
          </w:p>
          <w:p w14:paraId="22022D1E" w14:textId="77777777" w:rsidR="00E27C55" w:rsidRPr="00C54284" w:rsidRDefault="00E27C55" w:rsidP="00E27C55">
            <w:pPr>
              <w:pStyle w:val="ListParagraph"/>
              <w:numPr>
                <w:ilvl w:val="0"/>
                <w:numId w:val="65"/>
              </w:numPr>
              <w:textAlignment w:val="center"/>
              <w:rPr>
                <w:rFonts w:ascii="Segoe UI" w:hAnsi="Segoe UI" w:cs="Segoe UI"/>
                <w:b/>
                <w:sz w:val="20"/>
                <w:szCs w:val="20"/>
              </w:rPr>
            </w:pPr>
            <w:r w:rsidRPr="00C54284">
              <w:rPr>
                <w:rFonts w:ascii="Segoe UI" w:hAnsi="Segoe UI" w:cs="Segoe UI"/>
                <w:b/>
                <w:sz w:val="20"/>
                <w:szCs w:val="20"/>
              </w:rPr>
              <w:t>Service</w:t>
            </w:r>
          </w:p>
          <w:p w14:paraId="4889A67F" w14:textId="77777777" w:rsidR="00E27C55" w:rsidRPr="00C54284" w:rsidRDefault="00E27C55" w:rsidP="00E27C55">
            <w:pPr>
              <w:pStyle w:val="ListParagraph"/>
              <w:numPr>
                <w:ilvl w:val="0"/>
                <w:numId w:val="67"/>
              </w:numPr>
              <w:textAlignment w:val="center"/>
              <w:rPr>
                <w:rFonts w:ascii="Segoe UI" w:hAnsi="Segoe UI" w:cs="Segoe UI"/>
                <w:sz w:val="20"/>
                <w:szCs w:val="20"/>
              </w:rPr>
            </w:pPr>
            <w:r w:rsidRPr="00C54284">
              <w:rPr>
                <w:rFonts w:ascii="Segoe UI" w:hAnsi="Segoe UI" w:cs="Segoe UI"/>
                <w:sz w:val="20"/>
                <w:szCs w:val="20"/>
              </w:rPr>
              <w:t>Central_Repository_Url</w:t>
            </w:r>
          </w:p>
          <w:p w14:paraId="63C544BB" w14:textId="77777777" w:rsidR="00E27C55" w:rsidRPr="00C54284" w:rsidRDefault="00E27C55" w:rsidP="00E27C55">
            <w:pPr>
              <w:pStyle w:val="ListParagraph"/>
              <w:numPr>
                <w:ilvl w:val="0"/>
                <w:numId w:val="67"/>
              </w:numPr>
              <w:textAlignment w:val="center"/>
              <w:rPr>
                <w:rFonts w:ascii="Segoe UI" w:hAnsi="Segoe UI" w:cs="Segoe UI"/>
                <w:sz w:val="20"/>
                <w:szCs w:val="20"/>
              </w:rPr>
            </w:pPr>
            <w:r w:rsidRPr="00C54284">
              <w:rPr>
                <w:rFonts w:ascii="Segoe UI" w:hAnsi="Segoe UI" w:cs="Segoe UI"/>
                <w:sz w:val="20"/>
                <w:szCs w:val="20"/>
              </w:rPr>
              <w:t>Provision_Matter_App_URL</w:t>
            </w:r>
          </w:p>
          <w:p w14:paraId="21EA97AC" w14:textId="77777777" w:rsidR="00E27C55" w:rsidRPr="00C54284" w:rsidRDefault="00E27C55" w:rsidP="00E27C55">
            <w:pPr>
              <w:pStyle w:val="ListParagraph"/>
              <w:numPr>
                <w:ilvl w:val="0"/>
                <w:numId w:val="67"/>
              </w:numPr>
              <w:textAlignment w:val="center"/>
              <w:rPr>
                <w:rFonts w:ascii="Segoe UI" w:hAnsi="Segoe UI" w:cs="Segoe UI"/>
                <w:sz w:val="20"/>
                <w:szCs w:val="20"/>
              </w:rPr>
            </w:pPr>
            <w:r w:rsidRPr="00C54284">
              <w:rPr>
                <w:rFonts w:ascii="Segoe UI" w:hAnsi="Segoe UI" w:cs="Segoe UI"/>
                <w:sz w:val="20"/>
                <w:szCs w:val="20"/>
              </w:rPr>
              <w:t>Site_Url</w:t>
            </w:r>
          </w:p>
          <w:p w14:paraId="3FC95DE0" w14:textId="77777777" w:rsidR="00E27C55" w:rsidRPr="00C54284" w:rsidRDefault="00E27C55" w:rsidP="00E27C55">
            <w:pPr>
              <w:pStyle w:val="ListParagraph"/>
              <w:numPr>
                <w:ilvl w:val="0"/>
                <w:numId w:val="67"/>
              </w:numPr>
              <w:textAlignment w:val="center"/>
              <w:rPr>
                <w:rFonts w:ascii="Segoe UI" w:hAnsi="Segoe UI" w:cs="Segoe UI"/>
                <w:sz w:val="20"/>
                <w:szCs w:val="20"/>
              </w:rPr>
            </w:pPr>
            <w:r w:rsidRPr="00C54284">
              <w:rPr>
                <w:rFonts w:ascii="Segoe UI" w:hAnsi="Segoe UI" w:cs="Segoe UI"/>
                <w:sz w:val="20"/>
                <w:szCs w:val="20"/>
              </w:rPr>
              <w:lastRenderedPageBreak/>
              <w:t>LogTableName</w:t>
            </w:r>
          </w:p>
          <w:p w14:paraId="2B2343A7" w14:textId="77777777" w:rsidR="00E27C55" w:rsidRDefault="00E27C55" w:rsidP="00E27C55">
            <w:pPr>
              <w:pStyle w:val="ListParagraph"/>
              <w:numPr>
                <w:ilvl w:val="0"/>
                <w:numId w:val="67"/>
              </w:numPr>
              <w:textAlignment w:val="center"/>
              <w:rPr>
                <w:rFonts w:ascii="Segoe UI" w:hAnsi="Segoe UI" w:cs="Segoe UI"/>
                <w:sz w:val="20"/>
                <w:szCs w:val="20"/>
              </w:rPr>
            </w:pPr>
            <w:r w:rsidRPr="00C54284">
              <w:rPr>
                <w:rFonts w:ascii="Segoe UI" w:hAnsi="Segoe UI" w:cs="Segoe UI"/>
                <w:sz w:val="20"/>
                <w:szCs w:val="20"/>
              </w:rPr>
              <w:t>Exchange_Service_URL</w:t>
            </w:r>
          </w:p>
          <w:p w14:paraId="23ADDF9D" w14:textId="285C368B" w:rsidR="009376F0" w:rsidRPr="00C54284" w:rsidRDefault="009376F0" w:rsidP="00E27C55">
            <w:pPr>
              <w:pStyle w:val="ListParagraph"/>
              <w:numPr>
                <w:ilvl w:val="0"/>
                <w:numId w:val="67"/>
              </w:numPr>
              <w:textAlignment w:val="center"/>
              <w:rPr>
                <w:rFonts w:ascii="Segoe UI" w:hAnsi="Segoe UI" w:cs="Segoe UI"/>
                <w:sz w:val="20"/>
                <w:szCs w:val="20"/>
              </w:rPr>
            </w:pPr>
            <w:r w:rsidRPr="009376F0">
              <w:rPr>
                <w:rFonts w:ascii="Segoe UI" w:hAnsi="Segoe UI" w:cs="Segoe UI"/>
                <w:sz w:val="20"/>
                <w:szCs w:val="20"/>
              </w:rPr>
              <w:t>Search_Result_Source_ID</w:t>
            </w:r>
          </w:p>
          <w:p w14:paraId="02E71904" w14:textId="77777777" w:rsidR="00E27C55" w:rsidRPr="00C54284" w:rsidRDefault="00E27C55" w:rsidP="00E27C55">
            <w:pPr>
              <w:pStyle w:val="ListParagraph"/>
              <w:textAlignment w:val="center"/>
              <w:rPr>
                <w:rFonts w:ascii="Segoe UI" w:hAnsi="Segoe UI" w:cs="Segoe UI"/>
                <w:sz w:val="20"/>
                <w:szCs w:val="20"/>
              </w:rPr>
            </w:pPr>
          </w:p>
          <w:p w14:paraId="76B75C88" w14:textId="77777777" w:rsidR="00E27C55" w:rsidRPr="00C54284" w:rsidRDefault="00E27C55" w:rsidP="00E27C55">
            <w:pPr>
              <w:pStyle w:val="ListParagraph"/>
              <w:numPr>
                <w:ilvl w:val="0"/>
                <w:numId w:val="65"/>
              </w:numPr>
              <w:textAlignment w:val="center"/>
              <w:rPr>
                <w:rFonts w:ascii="Segoe UI" w:hAnsi="Segoe UI" w:cs="Segoe UI"/>
                <w:b/>
                <w:sz w:val="20"/>
                <w:szCs w:val="20"/>
              </w:rPr>
            </w:pPr>
            <w:r w:rsidRPr="00C54284">
              <w:rPr>
                <w:rFonts w:ascii="Segoe UI" w:hAnsi="Segoe UI" w:cs="Segoe UI"/>
                <w:b/>
                <w:sz w:val="20"/>
                <w:szCs w:val="20"/>
              </w:rPr>
              <w:t>UI</w:t>
            </w:r>
          </w:p>
          <w:p w14:paraId="7365C272" w14:textId="77777777" w:rsidR="00E27C55" w:rsidRPr="00C54284" w:rsidRDefault="00E27C55" w:rsidP="00E27C55">
            <w:pPr>
              <w:pStyle w:val="ListParagraph"/>
              <w:numPr>
                <w:ilvl w:val="0"/>
                <w:numId w:val="66"/>
              </w:numPr>
              <w:textAlignment w:val="center"/>
              <w:rPr>
                <w:rFonts w:ascii="Segoe UI" w:hAnsi="Segoe UI" w:cs="Segoe UI"/>
                <w:color w:val="000000"/>
                <w:sz w:val="20"/>
                <w:szCs w:val="20"/>
              </w:rPr>
            </w:pPr>
            <w:r w:rsidRPr="00C54284">
              <w:rPr>
                <w:rFonts w:ascii="Segoe UI" w:hAnsi="Segoe UI" w:cs="Segoe UI"/>
                <w:sz w:val="20"/>
                <w:szCs w:val="20"/>
              </w:rPr>
              <w:t xml:space="preserve">App_Redirect_URL </w:t>
            </w:r>
          </w:p>
          <w:p w14:paraId="21E175B1" w14:textId="77777777" w:rsidR="00E27C55" w:rsidRPr="00C54284" w:rsidRDefault="00E27C55" w:rsidP="00E27C55">
            <w:pPr>
              <w:pStyle w:val="ListParagraph"/>
              <w:numPr>
                <w:ilvl w:val="0"/>
                <w:numId w:val="66"/>
              </w:numPr>
              <w:textAlignment w:val="center"/>
              <w:rPr>
                <w:rFonts w:ascii="Segoe UI" w:hAnsi="Segoe UI" w:cs="Segoe UI"/>
                <w:color w:val="000000"/>
                <w:sz w:val="20"/>
                <w:szCs w:val="20"/>
              </w:rPr>
            </w:pPr>
            <w:r w:rsidRPr="00C54284">
              <w:rPr>
                <w:rFonts w:ascii="Segoe UI" w:hAnsi="Segoe UI" w:cs="Segoe UI"/>
                <w:color w:val="000000"/>
                <w:sz w:val="20"/>
                <w:szCs w:val="20"/>
              </w:rPr>
              <w:t>Application_Insight_App_Id</w:t>
            </w:r>
          </w:p>
          <w:p w14:paraId="616CDEE4" w14:textId="77777777" w:rsidR="00E27C55" w:rsidRPr="00C54284" w:rsidRDefault="00E27C55" w:rsidP="00E27C55">
            <w:pPr>
              <w:pStyle w:val="ListParagraph"/>
              <w:numPr>
                <w:ilvl w:val="0"/>
                <w:numId w:val="66"/>
              </w:numPr>
              <w:textAlignment w:val="center"/>
              <w:rPr>
                <w:rFonts w:ascii="Segoe UI" w:hAnsi="Segoe UI" w:cs="Segoe UI"/>
                <w:color w:val="000000"/>
                <w:sz w:val="20"/>
                <w:szCs w:val="20"/>
              </w:rPr>
            </w:pPr>
            <w:r w:rsidRPr="00C54284">
              <w:rPr>
                <w:rFonts w:ascii="Segoe UI" w:hAnsi="Segoe UI" w:cs="Segoe UI"/>
                <w:color w:val="000000"/>
                <w:sz w:val="20"/>
                <w:szCs w:val="20"/>
              </w:rPr>
              <w:t>Central_Repository_Url</w:t>
            </w:r>
          </w:p>
          <w:p w14:paraId="28AFB7A2" w14:textId="77777777" w:rsidR="00E27C55" w:rsidRPr="00C54284" w:rsidRDefault="00E27C55" w:rsidP="00E27C55">
            <w:pPr>
              <w:pStyle w:val="ListParagraph"/>
              <w:numPr>
                <w:ilvl w:val="0"/>
                <w:numId w:val="66"/>
              </w:numPr>
              <w:textAlignment w:val="center"/>
              <w:rPr>
                <w:rFonts w:ascii="Segoe UI" w:hAnsi="Segoe UI" w:cs="Segoe UI"/>
                <w:color w:val="000000"/>
                <w:sz w:val="20"/>
                <w:szCs w:val="20"/>
              </w:rPr>
            </w:pPr>
            <w:r w:rsidRPr="00C54284">
              <w:rPr>
                <w:rFonts w:ascii="Segoe UI" w:hAnsi="Segoe UI" w:cs="Segoe UI"/>
                <w:color w:val="000000"/>
                <w:sz w:val="20"/>
                <w:szCs w:val="20"/>
              </w:rPr>
              <w:t>ClientID</w:t>
            </w:r>
          </w:p>
          <w:p w14:paraId="78247D6B" w14:textId="77777777" w:rsidR="00E27C55" w:rsidRPr="00C54284" w:rsidRDefault="00E27C55" w:rsidP="00E27C55">
            <w:pPr>
              <w:pStyle w:val="ListParagraph"/>
              <w:numPr>
                <w:ilvl w:val="0"/>
                <w:numId w:val="66"/>
              </w:numPr>
              <w:textAlignment w:val="center"/>
              <w:rPr>
                <w:rFonts w:ascii="Segoe UI" w:hAnsi="Segoe UI" w:cs="Segoe UI"/>
                <w:color w:val="000000"/>
                <w:sz w:val="20"/>
                <w:szCs w:val="20"/>
              </w:rPr>
            </w:pPr>
            <w:r w:rsidRPr="00C54284">
              <w:rPr>
                <w:rFonts w:ascii="Segoe UI" w:hAnsi="Segoe UI" w:cs="Segoe UI"/>
                <w:color w:val="000000"/>
                <w:sz w:val="20"/>
                <w:szCs w:val="20"/>
              </w:rPr>
              <w:t>Image_Document_Icon</w:t>
            </w:r>
          </w:p>
          <w:p w14:paraId="2AEC5B39" w14:textId="77777777" w:rsidR="00E27C55" w:rsidRPr="00C54284" w:rsidRDefault="00E27C55" w:rsidP="00E27C55">
            <w:pPr>
              <w:pStyle w:val="ListParagraph"/>
              <w:numPr>
                <w:ilvl w:val="0"/>
                <w:numId w:val="66"/>
              </w:numPr>
              <w:textAlignment w:val="center"/>
              <w:rPr>
                <w:rFonts w:ascii="Segoe UI" w:hAnsi="Segoe UI" w:cs="Segoe UI"/>
                <w:color w:val="000000"/>
                <w:sz w:val="20"/>
                <w:szCs w:val="20"/>
              </w:rPr>
            </w:pPr>
            <w:r w:rsidRPr="00C54284">
              <w:rPr>
                <w:rFonts w:ascii="Segoe UI" w:hAnsi="Segoe UI" w:cs="Segoe UI"/>
                <w:color w:val="000000"/>
                <w:sz w:val="20"/>
                <w:szCs w:val="20"/>
              </w:rPr>
              <w:t>Image_General_Document</w:t>
            </w:r>
          </w:p>
          <w:p w14:paraId="48745C2B" w14:textId="77777777" w:rsidR="00E27C55" w:rsidRPr="00C54284" w:rsidRDefault="00E27C55" w:rsidP="00E27C55">
            <w:pPr>
              <w:pStyle w:val="ListParagraph"/>
              <w:numPr>
                <w:ilvl w:val="0"/>
                <w:numId w:val="66"/>
              </w:numPr>
              <w:textAlignment w:val="center"/>
              <w:rPr>
                <w:rFonts w:ascii="Segoe UI" w:hAnsi="Segoe UI" w:cs="Segoe UI"/>
                <w:color w:val="000000"/>
                <w:sz w:val="20"/>
                <w:szCs w:val="20"/>
              </w:rPr>
            </w:pPr>
            <w:r w:rsidRPr="00C54284">
              <w:rPr>
                <w:rFonts w:ascii="Segoe UI" w:hAnsi="Segoe UI" w:cs="Segoe UI"/>
                <w:color w:val="000000"/>
                <w:sz w:val="20"/>
                <w:szCs w:val="20"/>
              </w:rPr>
              <w:t>IsDeployedOnAzure</w:t>
            </w:r>
          </w:p>
          <w:p w14:paraId="3300BBE2" w14:textId="77777777" w:rsidR="00E27C55" w:rsidRPr="00C54284" w:rsidRDefault="00E27C55" w:rsidP="00E27C55">
            <w:pPr>
              <w:pStyle w:val="ListParagraph"/>
              <w:numPr>
                <w:ilvl w:val="0"/>
                <w:numId w:val="66"/>
              </w:numPr>
              <w:textAlignment w:val="center"/>
              <w:rPr>
                <w:rFonts w:ascii="Segoe UI" w:hAnsi="Segoe UI" w:cs="Segoe UI"/>
                <w:color w:val="000000"/>
                <w:sz w:val="20"/>
                <w:szCs w:val="20"/>
              </w:rPr>
            </w:pPr>
            <w:r w:rsidRPr="00C54284">
              <w:rPr>
                <w:rFonts w:ascii="Segoe UI" w:hAnsi="Segoe UI" w:cs="Segoe UI"/>
                <w:color w:val="000000"/>
                <w:sz w:val="20"/>
                <w:szCs w:val="20"/>
              </w:rPr>
              <w:t>IsTenantDeployment</w:t>
            </w:r>
          </w:p>
          <w:p w14:paraId="3E3493E9" w14:textId="77777777" w:rsidR="00E27C55" w:rsidRPr="00C54284" w:rsidRDefault="00E27C55" w:rsidP="00E27C55">
            <w:pPr>
              <w:pStyle w:val="ListParagraph"/>
              <w:numPr>
                <w:ilvl w:val="0"/>
                <w:numId w:val="66"/>
              </w:numPr>
              <w:textAlignment w:val="center"/>
              <w:rPr>
                <w:rFonts w:ascii="Segoe UI" w:hAnsi="Segoe UI" w:cs="Segoe UI"/>
                <w:color w:val="000000"/>
                <w:sz w:val="20"/>
                <w:szCs w:val="20"/>
              </w:rPr>
            </w:pPr>
            <w:r w:rsidRPr="00C54284">
              <w:rPr>
                <w:rFonts w:ascii="Segoe UI" w:hAnsi="Segoe UI" w:cs="Segoe UI"/>
                <w:color w:val="000000"/>
                <w:sz w:val="20"/>
                <w:szCs w:val="20"/>
              </w:rPr>
              <w:t>Legal_Briefcase_Service_Url</w:t>
            </w:r>
          </w:p>
          <w:p w14:paraId="021B1E13" w14:textId="77777777" w:rsidR="00E27C55" w:rsidRPr="00C54284" w:rsidRDefault="00E27C55" w:rsidP="00E27C55">
            <w:pPr>
              <w:pStyle w:val="ListParagraph"/>
              <w:numPr>
                <w:ilvl w:val="0"/>
                <w:numId w:val="66"/>
              </w:numPr>
              <w:textAlignment w:val="center"/>
              <w:rPr>
                <w:rFonts w:ascii="Segoe UI" w:hAnsi="Segoe UI" w:cs="Segoe UI"/>
                <w:color w:val="000000"/>
                <w:sz w:val="20"/>
                <w:szCs w:val="20"/>
              </w:rPr>
            </w:pPr>
            <w:r w:rsidRPr="00C54284">
              <w:rPr>
                <w:rFonts w:ascii="Segoe UI" w:hAnsi="Segoe UI" w:cs="Segoe UI"/>
                <w:color w:val="000000"/>
                <w:sz w:val="20"/>
                <w:szCs w:val="20"/>
              </w:rPr>
              <w:t>Matter_Provision_Service_Url</w:t>
            </w:r>
          </w:p>
          <w:p w14:paraId="655D7CDE" w14:textId="77777777" w:rsidR="00E27C55" w:rsidRPr="00C54284" w:rsidRDefault="00E27C55" w:rsidP="00E27C55">
            <w:pPr>
              <w:pStyle w:val="ListParagraph"/>
              <w:numPr>
                <w:ilvl w:val="0"/>
                <w:numId w:val="66"/>
              </w:numPr>
              <w:textAlignment w:val="center"/>
              <w:rPr>
                <w:rFonts w:ascii="Segoe UI" w:hAnsi="Segoe UI" w:cs="Segoe UI"/>
                <w:color w:val="000000"/>
                <w:sz w:val="20"/>
                <w:szCs w:val="20"/>
              </w:rPr>
            </w:pPr>
            <w:r w:rsidRPr="00C54284">
              <w:rPr>
                <w:rFonts w:ascii="Segoe UI" w:hAnsi="Segoe UI" w:cs="Segoe UI"/>
                <w:color w:val="000000"/>
                <w:sz w:val="20"/>
                <w:szCs w:val="20"/>
              </w:rPr>
              <w:t>Search_Service_Url</w:t>
            </w:r>
          </w:p>
          <w:p w14:paraId="4E8C32CE" w14:textId="77777777" w:rsidR="00E27C55" w:rsidRPr="00C54284" w:rsidRDefault="00E27C55" w:rsidP="00E27C55">
            <w:pPr>
              <w:pStyle w:val="ListParagraph"/>
              <w:numPr>
                <w:ilvl w:val="0"/>
                <w:numId w:val="66"/>
              </w:numPr>
              <w:textAlignment w:val="center"/>
              <w:rPr>
                <w:rFonts w:ascii="Segoe UI" w:hAnsi="Segoe UI" w:cs="Segoe UI"/>
                <w:color w:val="000000"/>
                <w:sz w:val="20"/>
                <w:szCs w:val="20"/>
              </w:rPr>
            </w:pPr>
            <w:r w:rsidRPr="00C54284">
              <w:rPr>
                <w:rFonts w:ascii="Segoe UI" w:hAnsi="Segoe UI" w:cs="Segoe UI"/>
                <w:color w:val="000000"/>
                <w:sz w:val="20"/>
                <w:szCs w:val="20"/>
              </w:rPr>
              <w:t>Site_Url</w:t>
            </w:r>
          </w:p>
          <w:p w14:paraId="7385F7BA" w14:textId="77777777" w:rsidR="00E27C55" w:rsidRPr="00C54284" w:rsidRDefault="00E27C55" w:rsidP="00E27C55">
            <w:pPr>
              <w:pStyle w:val="ListParagraph"/>
              <w:numPr>
                <w:ilvl w:val="0"/>
                <w:numId w:val="66"/>
              </w:numPr>
              <w:textAlignment w:val="center"/>
              <w:rPr>
                <w:rFonts w:ascii="Segoe UI" w:hAnsi="Segoe UI" w:cs="Segoe UI"/>
                <w:color w:val="000000"/>
                <w:sz w:val="20"/>
                <w:szCs w:val="20"/>
              </w:rPr>
            </w:pPr>
            <w:r w:rsidRPr="00C54284">
              <w:rPr>
                <w:rFonts w:ascii="Segoe UI" w:hAnsi="Segoe UI" w:cs="Segoe UI"/>
                <w:color w:val="000000"/>
                <w:sz w:val="20"/>
                <w:szCs w:val="20"/>
              </w:rPr>
              <w:t>LogTableName</w:t>
            </w:r>
          </w:p>
          <w:p w14:paraId="757D942D" w14:textId="77777777" w:rsidR="00E27C55" w:rsidRPr="00C54284" w:rsidRDefault="00E27C55" w:rsidP="00E27C55">
            <w:pPr>
              <w:pStyle w:val="ListParagraph"/>
              <w:textAlignment w:val="center"/>
              <w:rPr>
                <w:rFonts w:ascii="Segoe UI" w:hAnsi="Segoe UI" w:cs="Segoe UI"/>
                <w:color w:val="000000"/>
                <w:sz w:val="20"/>
                <w:szCs w:val="20"/>
              </w:rPr>
            </w:pPr>
          </w:p>
          <w:p w14:paraId="6DAA7B0E" w14:textId="77777777" w:rsidR="00E27C55" w:rsidRPr="00C54284" w:rsidRDefault="00E27C55" w:rsidP="00E27C55">
            <w:pPr>
              <w:textAlignment w:val="center"/>
              <w:rPr>
                <w:rFonts w:ascii="Segoe UI" w:hAnsi="Segoe UI" w:cs="Segoe UI"/>
                <w:sz w:val="20"/>
                <w:szCs w:val="20"/>
              </w:rPr>
            </w:pPr>
            <w:r w:rsidRPr="00C54284">
              <w:rPr>
                <w:rFonts w:ascii="Segoe UI" w:hAnsi="Segoe UI" w:cs="Segoe UI"/>
                <w:sz w:val="20"/>
                <w:szCs w:val="20"/>
              </w:rPr>
              <w:t xml:space="preserve">It Updates the following in config files </w:t>
            </w:r>
          </w:p>
          <w:p w14:paraId="403FB9E7" w14:textId="77777777" w:rsidR="00E27C55" w:rsidRPr="00C54284" w:rsidRDefault="00E27C55" w:rsidP="00E27C55">
            <w:pPr>
              <w:pStyle w:val="ListParagraph"/>
              <w:numPr>
                <w:ilvl w:val="0"/>
                <w:numId w:val="68"/>
              </w:numPr>
              <w:textAlignment w:val="center"/>
              <w:rPr>
                <w:rFonts w:ascii="Segoe UI" w:hAnsi="Segoe UI" w:cs="Segoe UI"/>
                <w:b/>
                <w:sz w:val="20"/>
                <w:szCs w:val="20"/>
              </w:rPr>
            </w:pPr>
            <w:r w:rsidRPr="00C54284">
              <w:rPr>
                <w:rFonts w:ascii="Segoe UI" w:hAnsi="Segoe UI" w:cs="Segoe UI"/>
                <w:b/>
                <w:sz w:val="20"/>
                <w:szCs w:val="20"/>
              </w:rPr>
              <w:t>UI</w:t>
            </w:r>
          </w:p>
          <w:p w14:paraId="67CBA975" w14:textId="77777777" w:rsidR="00E27C55" w:rsidRPr="00C54284" w:rsidRDefault="00E27C55" w:rsidP="00E27C55">
            <w:pPr>
              <w:pStyle w:val="ListParagraph"/>
              <w:numPr>
                <w:ilvl w:val="0"/>
                <w:numId w:val="69"/>
              </w:numPr>
              <w:textAlignment w:val="center"/>
              <w:rPr>
                <w:rFonts w:ascii="Segoe UI" w:hAnsi="Segoe UI" w:cs="Segoe UI"/>
                <w:sz w:val="20"/>
                <w:szCs w:val="20"/>
              </w:rPr>
            </w:pPr>
            <w:r w:rsidRPr="00C54284">
              <w:rPr>
                <w:rFonts w:ascii="Segoe UI" w:hAnsi="Segoe UI" w:cs="Segoe UI"/>
                <w:sz w:val="20"/>
                <w:szCs w:val="20"/>
              </w:rPr>
              <w:t>ClientId</w:t>
            </w:r>
          </w:p>
          <w:p w14:paraId="0B30E5D8" w14:textId="77777777" w:rsidR="00E27C55" w:rsidRPr="00C54284" w:rsidRDefault="00E27C55" w:rsidP="00E27C55">
            <w:pPr>
              <w:pStyle w:val="ListParagraph"/>
              <w:numPr>
                <w:ilvl w:val="0"/>
                <w:numId w:val="69"/>
              </w:numPr>
              <w:textAlignment w:val="center"/>
              <w:rPr>
                <w:rFonts w:ascii="Segoe UI" w:hAnsi="Segoe UI" w:cs="Segoe UI"/>
                <w:sz w:val="20"/>
                <w:szCs w:val="20"/>
              </w:rPr>
            </w:pPr>
            <w:r w:rsidRPr="00C54284">
              <w:rPr>
                <w:rFonts w:ascii="Segoe UI" w:hAnsi="Segoe UI" w:cs="Segoe UI"/>
                <w:sz w:val="20"/>
                <w:szCs w:val="20"/>
              </w:rPr>
              <w:t>ClientSecret</w:t>
            </w:r>
          </w:p>
          <w:p w14:paraId="6DEE3801" w14:textId="77777777" w:rsidR="00E27C55" w:rsidRPr="00C54284" w:rsidRDefault="00E27C55" w:rsidP="00E27C55">
            <w:pPr>
              <w:pStyle w:val="ListParagraph"/>
              <w:numPr>
                <w:ilvl w:val="0"/>
                <w:numId w:val="69"/>
              </w:numPr>
              <w:textAlignment w:val="center"/>
              <w:rPr>
                <w:rFonts w:ascii="Segoe UI" w:hAnsi="Segoe UI" w:cs="Segoe UI"/>
                <w:sz w:val="20"/>
                <w:szCs w:val="20"/>
              </w:rPr>
            </w:pPr>
            <w:r w:rsidRPr="00C54284">
              <w:rPr>
                <w:rFonts w:ascii="Segoe UI" w:hAnsi="Segoe UI" w:cs="Segoe UI"/>
                <w:sz w:val="20"/>
                <w:szCs w:val="20"/>
              </w:rPr>
              <w:t>HostedAppHostNameOverride</w:t>
            </w:r>
          </w:p>
          <w:p w14:paraId="66E76277" w14:textId="77777777" w:rsidR="00E27C55" w:rsidRPr="00C54284" w:rsidRDefault="00E27C55" w:rsidP="00E27C55">
            <w:pPr>
              <w:textAlignment w:val="center"/>
              <w:rPr>
                <w:rFonts w:ascii="Segoe UI" w:hAnsi="Segoe UI" w:cs="Segoe UI"/>
                <w:sz w:val="20"/>
                <w:szCs w:val="20"/>
              </w:rPr>
            </w:pPr>
          </w:p>
          <w:p w14:paraId="55B962D8" w14:textId="77777777" w:rsidR="00E27C55" w:rsidRPr="00C54284" w:rsidRDefault="00E27C55" w:rsidP="00E27C55">
            <w:pPr>
              <w:pStyle w:val="ListParagraph"/>
              <w:numPr>
                <w:ilvl w:val="0"/>
                <w:numId w:val="68"/>
              </w:numPr>
              <w:textAlignment w:val="center"/>
              <w:rPr>
                <w:rFonts w:ascii="Segoe UI" w:hAnsi="Segoe UI" w:cs="Segoe UI"/>
                <w:b/>
                <w:sz w:val="20"/>
                <w:szCs w:val="20"/>
              </w:rPr>
            </w:pPr>
            <w:r w:rsidRPr="00C54284">
              <w:rPr>
                <w:rFonts w:ascii="Segoe UI" w:hAnsi="Segoe UI" w:cs="Segoe UI"/>
                <w:b/>
                <w:sz w:val="20"/>
                <w:szCs w:val="20"/>
              </w:rPr>
              <w:t>Service</w:t>
            </w:r>
          </w:p>
          <w:p w14:paraId="4411DCB9" w14:textId="77777777" w:rsidR="00E27C55" w:rsidRPr="00C54284" w:rsidRDefault="00E27C55" w:rsidP="00E27C55">
            <w:pPr>
              <w:pStyle w:val="ListParagraph"/>
              <w:numPr>
                <w:ilvl w:val="0"/>
                <w:numId w:val="70"/>
              </w:numPr>
              <w:textAlignment w:val="center"/>
              <w:rPr>
                <w:rFonts w:ascii="Segoe UI" w:hAnsi="Segoe UI" w:cs="Segoe UI"/>
                <w:sz w:val="20"/>
                <w:szCs w:val="20"/>
              </w:rPr>
            </w:pPr>
            <w:r w:rsidRPr="00C54284">
              <w:rPr>
                <w:rFonts w:ascii="Segoe UI" w:hAnsi="Segoe UI" w:cs="Segoe UI"/>
                <w:sz w:val="20"/>
                <w:szCs w:val="20"/>
              </w:rPr>
              <w:t>Mail_Cart_Mail_User_Name</w:t>
            </w:r>
          </w:p>
          <w:p w14:paraId="7C4D8064" w14:textId="77777777" w:rsidR="00E27C55" w:rsidRPr="00C54284" w:rsidRDefault="00E27C55" w:rsidP="00E27C55">
            <w:pPr>
              <w:pStyle w:val="ListParagraph"/>
              <w:numPr>
                <w:ilvl w:val="0"/>
                <w:numId w:val="70"/>
              </w:numPr>
              <w:textAlignment w:val="center"/>
              <w:rPr>
                <w:rFonts w:ascii="Segoe UI" w:hAnsi="Segoe UI" w:cs="Segoe UI"/>
                <w:sz w:val="20"/>
                <w:szCs w:val="20"/>
              </w:rPr>
            </w:pPr>
            <w:r w:rsidRPr="00C54284">
              <w:rPr>
                <w:rFonts w:ascii="Segoe UI" w:hAnsi="Segoe UI" w:cs="Segoe UI"/>
                <w:sz w:val="20"/>
                <w:szCs w:val="20"/>
              </w:rPr>
              <w:t>Mail_Cart_Mail_Password</w:t>
            </w:r>
          </w:p>
          <w:p w14:paraId="44437EB4" w14:textId="77777777" w:rsidR="00E27C55" w:rsidRPr="00C54284" w:rsidRDefault="00E27C55" w:rsidP="00E27C55">
            <w:pPr>
              <w:pStyle w:val="ListParagraph"/>
              <w:numPr>
                <w:ilvl w:val="0"/>
                <w:numId w:val="70"/>
              </w:numPr>
              <w:textAlignment w:val="center"/>
              <w:rPr>
                <w:rFonts w:ascii="Segoe UI" w:hAnsi="Segoe UI" w:cs="Segoe UI"/>
                <w:sz w:val="20"/>
                <w:szCs w:val="20"/>
              </w:rPr>
            </w:pPr>
            <w:r w:rsidRPr="00C54284">
              <w:rPr>
                <w:rFonts w:ascii="Segoe UI" w:hAnsi="Segoe UI" w:cs="Segoe UI"/>
                <w:sz w:val="20"/>
                <w:szCs w:val="20"/>
              </w:rPr>
              <w:t>ClientId</w:t>
            </w:r>
          </w:p>
          <w:p w14:paraId="6C609B53" w14:textId="77777777" w:rsidR="00E27C55" w:rsidRPr="00C54284" w:rsidRDefault="00E27C55" w:rsidP="00E27C55">
            <w:pPr>
              <w:pStyle w:val="ListParagraph"/>
              <w:numPr>
                <w:ilvl w:val="0"/>
                <w:numId w:val="70"/>
              </w:numPr>
              <w:textAlignment w:val="center"/>
              <w:rPr>
                <w:rFonts w:ascii="Segoe UI" w:hAnsi="Segoe UI" w:cs="Segoe UI"/>
                <w:sz w:val="20"/>
                <w:szCs w:val="20"/>
              </w:rPr>
            </w:pPr>
            <w:r w:rsidRPr="00C54284">
              <w:rPr>
                <w:rFonts w:ascii="Segoe UI" w:hAnsi="Segoe UI" w:cs="Segoe UI"/>
                <w:sz w:val="20"/>
                <w:szCs w:val="20"/>
              </w:rPr>
              <w:t>ClientSecret</w:t>
            </w:r>
          </w:p>
          <w:p w14:paraId="5133BA7C" w14:textId="77777777" w:rsidR="00E27C55" w:rsidRPr="00C54284" w:rsidRDefault="00E27C55" w:rsidP="00E27C55">
            <w:pPr>
              <w:pStyle w:val="ListParagraph"/>
              <w:numPr>
                <w:ilvl w:val="0"/>
                <w:numId w:val="70"/>
              </w:numPr>
              <w:textAlignment w:val="center"/>
              <w:rPr>
                <w:rFonts w:ascii="Segoe UI" w:hAnsi="Segoe UI" w:cs="Segoe UI"/>
                <w:sz w:val="20"/>
                <w:szCs w:val="20"/>
              </w:rPr>
            </w:pPr>
            <w:r w:rsidRPr="00C54284">
              <w:rPr>
                <w:rFonts w:ascii="Segoe UI" w:hAnsi="Segoe UI" w:cs="Segoe UI"/>
                <w:sz w:val="20"/>
                <w:szCs w:val="20"/>
              </w:rPr>
              <w:t>HostedAppHostNameOverride</w:t>
            </w:r>
          </w:p>
          <w:p w14:paraId="48860049" w14:textId="77777777" w:rsidR="00E27C55" w:rsidRPr="00C54284" w:rsidRDefault="00E27C55" w:rsidP="00E27C55">
            <w:pPr>
              <w:pStyle w:val="ListParagraph"/>
              <w:numPr>
                <w:ilvl w:val="0"/>
                <w:numId w:val="70"/>
              </w:numPr>
              <w:textAlignment w:val="center"/>
              <w:rPr>
                <w:rFonts w:ascii="Segoe UI" w:hAnsi="Segoe UI" w:cs="Segoe UI"/>
                <w:sz w:val="20"/>
                <w:szCs w:val="20"/>
              </w:rPr>
            </w:pPr>
            <w:r w:rsidRPr="00C54284">
              <w:rPr>
                <w:rFonts w:ascii="Segoe UI" w:hAnsi="Segoe UI" w:cs="Segoe UI"/>
                <w:sz w:val="20"/>
                <w:szCs w:val="20"/>
              </w:rPr>
              <w:t>Access-Control-Allow-Origin</w:t>
            </w:r>
          </w:p>
          <w:p w14:paraId="57C5D72C" w14:textId="77777777" w:rsidR="00E27C55" w:rsidRPr="00C54284" w:rsidRDefault="00E27C55" w:rsidP="00E27C55">
            <w:pPr>
              <w:rPr>
                <w:rFonts w:ascii="Segoe UI" w:hAnsi="Segoe UI" w:cs="Segoe UI"/>
                <w:b/>
                <w:sz w:val="20"/>
                <w:szCs w:val="20"/>
              </w:rPr>
            </w:pPr>
            <w:r w:rsidRPr="00C54284">
              <w:rPr>
                <w:rFonts w:ascii="Segoe UI" w:hAnsi="Segoe UI" w:cs="Segoe UI"/>
                <w:b/>
                <w:sz w:val="20"/>
                <w:szCs w:val="20"/>
              </w:rPr>
              <w:t>Configuration:</w:t>
            </w:r>
          </w:p>
          <w:p w14:paraId="09B4F459" w14:textId="77777777" w:rsidR="00E27C55" w:rsidRDefault="00E27C55" w:rsidP="00E27C55">
            <w:pPr>
              <w:textAlignment w:val="center"/>
              <w:rPr>
                <w:rFonts w:ascii="Segoe UI" w:hAnsi="Segoe UI" w:cs="Segoe UI"/>
                <w:sz w:val="20"/>
                <w:szCs w:val="20"/>
              </w:rPr>
            </w:pPr>
            <w:r w:rsidRPr="00C54284">
              <w:rPr>
                <w:rFonts w:ascii="Segoe UI" w:hAnsi="Segoe UI" w:cs="Segoe UI"/>
                <w:sz w:val="20"/>
                <w:szCs w:val="20"/>
              </w:rPr>
              <w:t>It reads the above specified properties from the excel file</w:t>
            </w:r>
            <w:r w:rsidR="00852C45">
              <w:rPr>
                <w:rFonts w:ascii="Segoe UI" w:hAnsi="Segoe UI" w:cs="Segoe UI"/>
                <w:sz w:val="20"/>
                <w:szCs w:val="20"/>
              </w:rPr>
              <w:t>;</w:t>
            </w:r>
          </w:p>
          <w:p w14:paraId="5BDC86FA" w14:textId="0D0DCD5B" w:rsidR="00852C45" w:rsidRPr="00077752" w:rsidRDefault="00852C45" w:rsidP="00E27C55">
            <w:pPr>
              <w:textAlignment w:val="center"/>
              <w:rPr>
                <w:rFonts w:ascii="Segoe UI" w:hAnsi="Segoe UI" w:cs="Segoe UI"/>
                <w:sz w:val="20"/>
                <w:szCs w:val="20"/>
              </w:rPr>
            </w:pPr>
            <w:r w:rsidRPr="00077752">
              <w:rPr>
                <w:rFonts w:ascii="Segoe UI" w:hAnsi="Segoe UI" w:cs="Segoe UI"/>
                <w:sz w:val="20"/>
                <w:szCs w:val="20"/>
              </w:rPr>
              <w:t>For ‘</w:t>
            </w:r>
            <w:r w:rsidRPr="0088376A">
              <w:rPr>
                <w:rFonts w:ascii="Calibri" w:hAnsi="Calibri"/>
                <w:color w:val="000000"/>
                <w:sz w:val="20"/>
                <w:szCs w:val="20"/>
              </w:rPr>
              <w:t>Search_Result_Source_ID’ property it reads form SharePoint</w:t>
            </w:r>
            <w:r w:rsidR="009A6EF5">
              <w:rPr>
                <w:rFonts w:ascii="Calibri" w:hAnsi="Calibri"/>
                <w:color w:val="000000"/>
                <w:sz w:val="20"/>
                <w:szCs w:val="20"/>
              </w:rPr>
              <w:t xml:space="preserve"> result source</w:t>
            </w:r>
          </w:p>
        </w:tc>
        <w:tc>
          <w:tcPr>
            <w:tcW w:w="1620" w:type="dxa"/>
          </w:tcPr>
          <w:p w14:paraId="3633166A" w14:textId="77777777" w:rsidR="00E27C55" w:rsidRPr="00C54284" w:rsidRDefault="00E27C55" w:rsidP="00E27C55">
            <w:pPr>
              <w:pStyle w:val="Body"/>
              <w:rPr>
                <w:rFonts w:ascii="Segoe UI" w:hAnsi="Segoe UI" w:cs="Segoe UI"/>
              </w:rPr>
            </w:pPr>
            <w:r w:rsidRPr="00C54284">
              <w:rPr>
                <w:rFonts w:ascii="Segoe UI" w:hAnsi="Segoe UI" w:cs="Segoe UI"/>
              </w:rPr>
              <w:lastRenderedPageBreak/>
              <w:t>Automated</w:t>
            </w:r>
          </w:p>
        </w:tc>
      </w:tr>
      <w:tr w:rsidR="00E27C55" w:rsidRPr="00C54284" w14:paraId="528C06E6" w14:textId="77777777" w:rsidTr="00E27C55">
        <w:tc>
          <w:tcPr>
            <w:tcW w:w="1975" w:type="dxa"/>
          </w:tcPr>
          <w:p w14:paraId="642963E7" w14:textId="7E0EBC91" w:rsidR="00E27C55" w:rsidRPr="00C54284" w:rsidRDefault="00E27C55" w:rsidP="00E27C55">
            <w:pPr>
              <w:pStyle w:val="Body"/>
              <w:rPr>
                <w:rFonts w:ascii="Segoe UI" w:hAnsi="Segoe UI" w:cs="Segoe UI"/>
              </w:rPr>
            </w:pPr>
            <w:r w:rsidRPr="00C54284">
              <w:rPr>
                <w:rFonts w:ascii="Segoe UI" w:hAnsi="Segoe UI" w:cs="Segoe UI"/>
              </w:rPr>
              <w:lastRenderedPageBreak/>
              <w:t>Encrypt web.config (If deployed on Premise)</w:t>
            </w:r>
          </w:p>
        </w:tc>
        <w:tc>
          <w:tcPr>
            <w:tcW w:w="5940" w:type="dxa"/>
          </w:tcPr>
          <w:p w14:paraId="22EA8D2E" w14:textId="77777777" w:rsidR="00E27C55" w:rsidRPr="00C54284" w:rsidRDefault="00E27C55" w:rsidP="00E27C55">
            <w:pPr>
              <w:rPr>
                <w:rFonts w:ascii="Segoe UI" w:hAnsi="Segoe UI" w:cs="Segoe UI"/>
                <w:sz w:val="20"/>
                <w:szCs w:val="20"/>
              </w:rPr>
            </w:pPr>
            <w:r w:rsidRPr="00C54284">
              <w:rPr>
                <w:rFonts w:ascii="Segoe UI" w:hAnsi="Segoe UI" w:cs="Segoe UI"/>
                <w:b/>
                <w:sz w:val="20"/>
                <w:szCs w:val="20"/>
              </w:rPr>
              <w:t>Technology:</w:t>
            </w:r>
            <w:r w:rsidRPr="00C54284">
              <w:rPr>
                <w:rFonts w:ascii="Segoe UI" w:hAnsi="Segoe UI" w:cs="Segoe UI"/>
                <w:sz w:val="20"/>
                <w:szCs w:val="20"/>
              </w:rPr>
              <w:t xml:space="preserve"> PowerShell</w:t>
            </w:r>
          </w:p>
          <w:p w14:paraId="1B36E5A5" w14:textId="77777777" w:rsidR="00E27C55" w:rsidRPr="00C54284" w:rsidRDefault="00E27C55" w:rsidP="00E27C55">
            <w:pPr>
              <w:rPr>
                <w:rFonts w:ascii="Segoe UI" w:hAnsi="Segoe UI" w:cs="Segoe UI"/>
                <w:b/>
                <w:sz w:val="20"/>
                <w:szCs w:val="20"/>
              </w:rPr>
            </w:pPr>
            <w:r w:rsidRPr="00C54284">
              <w:rPr>
                <w:rFonts w:ascii="Segoe UI" w:hAnsi="Segoe UI" w:cs="Segoe UI"/>
                <w:b/>
                <w:sz w:val="20"/>
                <w:szCs w:val="20"/>
              </w:rPr>
              <w:t>Description:</w:t>
            </w:r>
          </w:p>
          <w:p w14:paraId="2414ACCE"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It encrypts the following in the web.config file</w:t>
            </w:r>
          </w:p>
          <w:p w14:paraId="483627B6" w14:textId="77777777" w:rsidR="00E27C55" w:rsidRPr="00C54284" w:rsidRDefault="00E27C55" w:rsidP="00E27C55">
            <w:pPr>
              <w:pStyle w:val="ListParagraph"/>
              <w:numPr>
                <w:ilvl w:val="0"/>
                <w:numId w:val="88"/>
              </w:numPr>
              <w:rPr>
                <w:rFonts w:ascii="Segoe UI" w:hAnsi="Segoe UI" w:cs="Segoe UI"/>
                <w:sz w:val="20"/>
                <w:szCs w:val="20"/>
              </w:rPr>
            </w:pPr>
            <w:r w:rsidRPr="00C54284">
              <w:rPr>
                <w:rFonts w:ascii="Segoe UI" w:hAnsi="Segoe UI" w:cs="Segoe UI"/>
                <w:sz w:val="20"/>
                <w:szCs w:val="20"/>
              </w:rPr>
              <w:t>UseTaskFriendlySynchronizationContext</w:t>
            </w:r>
          </w:p>
          <w:p w14:paraId="609E58E4" w14:textId="77777777" w:rsidR="00E27C55" w:rsidRPr="00C54284" w:rsidRDefault="00E27C55" w:rsidP="00E27C55">
            <w:pPr>
              <w:pStyle w:val="ListParagraph"/>
              <w:numPr>
                <w:ilvl w:val="0"/>
                <w:numId w:val="88"/>
              </w:numPr>
              <w:rPr>
                <w:rFonts w:ascii="Segoe UI" w:hAnsi="Segoe UI" w:cs="Segoe UI"/>
                <w:sz w:val="20"/>
                <w:szCs w:val="20"/>
              </w:rPr>
            </w:pPr>
            <w:r w:rsidRPr="00C54284">
              <w:rPr>
                <w:rFonts w:ascii="Segoe UI" w:hAnsi="Segoe UI" w:cs="Segoe UI"/>
                <w:sz w:val="20"/>
                <w:szCs w:val="20"/>
              </w:rPr>
              <w:t>Mail_Cart_Mail_User_Name</w:t>
            </w:r>
          </w:p>
          <w:p w14:paraId="35C5129F" w14:textId="77777777" w:rsidR="00E27C55" w:rsidRPr="00C54284" w:rsidRDefault="00E27C55" w:rsidP="00E27C55">
            <w:pPr>
              <w:pStyle w:val="ListParagraph"/>
              <w:numPr>
                <w:ilvl w:val="0"/>
                <w:numId w:val="88"/>
              </w:numPr>
              <w:rPr>
                <w:rFonts w:ascii="Segoe UI" w:hAnsi="Segoe UI" w:cs="Segoe UI"/>
                <w:sz w:val="20"/>
                <w:szCs w:val="20"/>
              </w:rPr>
            </w:pPr>
            <w:r w:rsidRPr="00C54284">
              <w:rPr>
                <w:rFonts w:ascii="Segoe UI" w:hAnsi="Segoe UI" w:cs="Segoe UI"/>
                <w:sz w:val="20"/>
                <w:szCs w:val="20"/>
              </w:rPr>
              <w:t>Mail_Cart_Mail_Password</w:t>
            </w:r>
          </w:p>
          <w:p w14:paraId="646837E6" w14:textId="77777777" w:rsidR="00E27C55" w:rsidRPr="00C54284" w:rsidRDefault="00E27C55" w:rsidP="00E27C55">
            <w:pPr>
              <w:pStyle w:val="ListParagraph"/>
              <w:numPr>
                <w:ilvl w:val="0"/>
                <w:numId w:val="88"/>
              </w:numPr>
              <w:rPr>
                <w:rFonts w:ascii="Segoe UI" w:hAnsi="Segoe UI" w:cs="Segoe UI"/>
                <w:sz w:val="20"/>
                <w:szCs w:val="20"/>
              </w:rPr>
            </w:pPr>
            <w:r w:rsidRPr="00C54284">
              <w:rPr>
                <w:rFonts w:ascii="Segoe UI" w:hAnsi="Segoe UI" w:cs="Segoe UI"/>
                <w:sz w:val="20"/>
                <w:szCs w:val="20"/>
              </w:rPr>
              <w:t>ClientId</w:t>
            </w:r>
          </w:p>
          <w:p w14:paraId="0D35601A" w14:textId="77777777" w:rsidR="00E27C55" w:rsidRPr="00C54284" w:rsidRDefault="00E27C55" w:rsidP="00E27C55">
            <w:pPr>
              <w:pStyle w:val="ListParagraph"/>
              <w:numPr>
                <w:ilvl w:val="0"/>
                <w:numId w:val="88"/>
              </w:numPr>
              <w:rPr>
                <w:rFonts w:ascii="Segoe UI" w:hAnsi="Segoe UI" w:cs="Segoe UI"/>
                <w:sz w:val="20"/>
                <w:szCs w:val="20"/>
              </w:rPr>
            </w:pPr>
            <w:r w:rsidRPr="00C54284">
              <w:rPr>
                <w:rFonts w:ascii="Segoe UI" w:hAnsi="Segoe UI" w:cs="Segoe UI"/>
                <w:sz w:val="20"/>
                <w:szCs w:val="20"/>
              </w:rPr>
              <w:t>ClientSecret</w:t>
            </w:r>
          </w:p>
          <w:p w14:paraId="53B48E5A" w14:textId="77777777" w:rsidR="00E27C55" w:rsidRPr="00C54284" w:rsidRDefault="00E27C55" w:rsidP="00E27C55">
            <w:pPr>
              <w:pStyle w:val="ListParagraph"/>
              <w:numPr>
                <w:ilvl w:val="0"/>
                <w:numId w:val="88"/>
              </w:numPr>
              <w:rPr>
                <w:rFonts w:ascii="Segoe UI" w:hAnsi="Segoe UI" w:cs="Segoe UI"/>
                <w:sz w:val="20"/>
                <w:szCs w:val="20"/>
              </w:rPr>
            </w:pPr>
            <w:r w:rsidRPr="00C54284">
              <w:rPr>
                <w:rFonts w:ascii="Segoe UI" w:hAnsi="Segoe UI" w:cs="Segoe UI"/>
                <w:sz w:val="20"/>
                <w:szCs w:val="20"/>
              </w:rPr>
              <w:t>HostedAppHostNameOverride</w:t>
            </w:r>
          </w:p>
        </w:tc>
        <w:tc>
          <w:tcPr>
            <w:tcW w:w="1620" w:type="dxa"/>
          </w:tcPr>
          <w:p w14:paraId="50C5E26B" w14:textId="77777777" w:rsidR="00E27C55" w:rsidRPr="00C54284" w:rsidRDefault="00E27C55" w:rsidP="00E27C55">
            <w:pPr>
              <w:pStyle w:val="Body"/>
              <w:rPr>
                <w:rFonts w:ascii="Segoe UI" w:hAnsi="Segoe UI" w:cs="Segoe UI"/>
              </w:rPr>
            </w:pPr>
            <w:r w:rsidRPr="00C54284">
              <w:rPr>
                <w:rFonts w:ascii="Segoe UI" w:hAnsi="Segoe UI" w:cs="Segoe UI"/>
              </w:rPr>
              <w:t>Automated</w:t>
            </w:r>
          </w:p>
        </w:tc>
      </w:tr>
      <w:tr w:rsidR="00E27C55" w:rsidRPr="00C54284" w14:paraId="08C13715" w14:textId="77777777" w:rsidTr="00E27C55">
        <w:tc>
          <w:tcPr>
            <w:tcW w:w="1975" w:type="dxa"/>
          </w:tcPr>
          <w:p w14:paraId="60F19233" w14:textId="77777777" w:rsidR="00E27C55" w:rsidRPr="00C54284" w:rsidRDefault="00E27C55" w:rsidP="00E27C55">
            <w:pPr>
              <w:pStyle w:val="Body"/>
              <w:rPr>
                <w:rFonts w:ascii="Segoe UI" w:hAnsi="Segoe UI" w:cs="Segoe UI"/>
              </w:rPr>
            </w:pPr>
            <w:r w:rsidRPr="00C54284">
              <w:rPr>
                <w:rFonts w:ascii="Segoe UI" w:hAnsi="Segoe UI" w:cs="Segoe UI"/>
              </w:rPr>
              <w:t>Clean, Build and Publish solutions</w:t>
            </w:r>
          </w:p>
        </w:tc>
        <w:tc>
          <w:tcPr>
            <w:tcW w:w="5940" w:type="dxa"/>
          </w:tcPr>
          <w:p w14:paraId="2E8296E7" w14:textId="77777777" w:rsidR="00E27C55" w:rsidRPr="00C54284" w:rsidRDefault="00E27C55" w:rsidP="00E27C55">
            <w:pPr>
              <w:rPr>
                <w:rFonts w:ascii="Segoe UI" w:hAnsi="Segoe UI" w:cs="Segoe UI"/>
                <w:sz w:val="20"/>
                <w:szCs w:val="20"/>
              </w:rPr>
            </w:pPr>
            <w:r w:rsidRPr="00C54284">
              <w:rPr>
                <w:rFonts w:ascii="Segoe UI" w:hAnsi="Segoe UI" w:cs="Segoe UI"/>
                <w:b/>
                <w:sz w:val="20"/>
                <w:szCs w:val="20"/>
              </w:rPr>
              <w:t>Technology:</w:t>
            </w:r>
            <w:r w:rsidRPr="00C54284">
              <w:rPr>
                <w:rFonts w:ascii="Segoe UI" w:hAnsi="Segoe UI" w:cs="Segoe UI"/>
                <w:sz w:val="20"/>
                <w:szCs w:val="20"/>
              </w:rPr>
              <w:t xml:space="preserve"> PowerShell</w:t>
            </w:r>
          </w:p>
          <w:p w14:paraId="62E3F6BB" w14:textId="77777777" w:rsidR="00E27C55" w:rsidRPr="00C54284" w:rsidRDefault="00E27C55" w:rsidP="00E27C55">
            <w:pPr>
              <w:rPr>
                <w:rFonts w:ascii="Segoe UI" w:hAnsi="Segoe UI" w:cs="Segoe UI"/>
                <w:b/>
                <w:sz w:val="20"/>
                <w:szCs w:val="20"/>
              </w:rPr>
            </w:pPr>
            <w:r w:rsidRPr="00C54284">
              <w:rPr>
                <w:rFonts w:ascii="Segoe UI" w:hAnsi="Segoe UI" w:cs="Segoe UI"/>
                <w:b/>
                <w:sz w:val="20"/>
                <w:szCs w:val="20"/>
              </w:rPr>
              <w:t>Description:</w:t>
            </w:r>
          </w:p>
          <w:p w14:paraId="5E7D4377"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lastRenderedPageBreak/>
              <w:t>After the changes in the resource and config files, the solutions need to be</w:t>
            </w:r>
            <w:r w:rsidRPr="00C54284">
              <w:rPr>
                <w:rFonts w:ascii="Segoe UI" w:hAnsi="Segoe UI" w:cs="Segoe UI"/>
                <w:b/>
                <w:sz w:val="20"/>
                <w:szCs w:val="20"/>
              </w:rPr>
              <w:t xml:space="preserve"> </w:t>
            </w:r>
            <w:r w:rsidRPr="00C54284">
              <w:rPr>
                <w:rFonts w:ascii="Segoe UI" w:hAnsi="Segoe UI" w:cs="Segoe UI"/>
                <w:sz w:val="20"/>
                <w:szCs w:val="20"/>
              </w:rPr>
              <w:t xml:space="preserve">clean, build and publish </w:t>
            </w:r>
          </w:p>
          <w:p w14:paraId="06921CC7"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So this step does the following:</w:t>
            </w:r>
          </w:p>
          <w:p w14:paraId="2E66AB07" w14:textId="77777777" w:rsidR="00E27C55" w:rsidRPr="00C54284" w:rsidRDefault="00E27C55" w:rsidP="00E27C55">
            <w:pPr>
              <w:pStyle w:val="ListParagraph"/>
              <w:numPr>
                <w:ilvl w:val="0"/>
                <w:numId w:val="86"/>
              </w:numPr>
              <w:rPr>
                <w:rFonts w:ascii="Segoe UI" w:hAnsi="Segoe UI" w:cs="Segoe UI"/>
                <w:sz w:val="20"/>
                <w:szCs w:val="20"/>
              </w:rPr>
            </w:pPr>
            <w:r w:rsidRPr="00C54284">
              <w:rPr>
                <w:rFonts w:ascii="Segoe UI" w:hAnsi="Segoe UI" w:cs="Segoe UI"/>
                <w:sz w:val="20"/>
                <w:szCs w:val="20"/>
              </w:rPr>
              <w:t>Cleans the solution</w:t>
            </w:r>
          </w:p>
          <w:p w14:paraId="33BBEFE1" w14:textId="77777777" w:rsidR="00E27C55" w:rsidRPr="00C54284" w:rsidRDefault="00E27C55" w:rsidP="00E27C55">
            <w:pPr>
              <w:pStyle w:val="ListParagraph"/>
              <w:numPr>
                <w:ilvl w:val="0"/>
                <w:numId w:val="86"/>
              </w:numPr>
              <w:rPr>
                <w:rFonts w:ascii="Segoe UI" w:hAnsi="Segoe UI" w:cs="Segoe UI"/>
                <w:sz w:val="20"/>
                <w:szCs w:val="20"/>
              </w:rPr>
            </w:pPr>
            <w:r w:rsidRPr="00C54284">
              <w:rPr>
                <w:rFonts w:ascii="Segoe UI" w:hAnsi="Segoe UI" w:cs="Segoe UI"/>
                <w:sz w:val="20"/>
                <w:szCs w:val="20"/>
              </w:rPr>
              <w:t>Builds the solution</w:t>
            </w:r>
          </w:p>
          <w:p w14:paraId="4BEE5764" w14:textId="77777777" w:rsidR="00E27C55" w:rsidRPr="00C54284" w:rsidRDefault="00E27C55" w:rsidP="00E27C55">
            <w:pPr>
              <w:pStyle w:val="ListParagraph"/>
              <w:numPr>
                <w:ilvl w:val="0"/>
                <w:numId w:val="86"/>
              </w:numPr>
              <w:rPr>
                <w:rFonts w:ascii="Segoe UI" w:hAnsi="Segoe UI" w:cs="Segoe UI"/>
                <w:sz w:val="20"/>
                <w:szCs w:val="20"/>
              </w:rPr>
            </w:pPr>
            <w:r w:rsidRPr="00C54284">
              <w:rPr>
                <w:rFonts w:ascii="Segoe UI" w:hAnsi="Segoe UI" w:cs="Segoe UI"/>
                <w:sz w:val="20"/>
                <w:szCs w:val="20"/>
              </w:rPr>
              <w:t xml:space="preserve">Publishes the solution </w:t>
            </w:r>
          </w:p>
          <w:p w14:paraId="119B6A34" w14:textId="77777777" w:rsidR="00E27C55" w:rsidRPr="00C54284" w:rsidRDefault="00E27C55" w:rsidP="00E27C55">
            <w:pPr>
              <w:pStyle w:val="ListParagraph"/>
              <w:numPr>
                <w:ilvl w:val="0"/>
                <w:numId w:val="87"/>
              </w:numPr>
              <w:rPr>
                <w:rFonts w:ascii="Segoe UI" w:hAnsi="Segoe UI" w:cs="Segoe UI"/>
                <w:sz w:val="20"/>
                <w:szCs w:val="20"/>
              </w:rPr>
            </w:pPr>
            <w:r w:rsidRPr="00C54284">
              <w:rPr>
                <w:rFonts w:ascii="Segoe UI" w:hAnsi="Segoe UI" w:cs="Segoe UI"/>
                <w:sz w:val="20"/>
                <w:szCs w:val="20"/>
              </w:rPr>
              <w:t>On IIS</w:t>
            </w:r>
          </w:p>
          <w:p w14:paraId="1245FC53" w14:textId="77777777" w:rsidR="00E27C55" w:rsidRPr="00C54284" w:rsidRDefault="00E27C55" w:rsidP="00E27C55">
            <w:pPr>
              <w:pStyle w:val="ListParagraph"/>
              <w:rPr>
                <w:rFonts w:ascii="Segoe UI" w:hAnsi="Segoe UI" w:cs="Segoe UI"/>
                <w:sz w:val="20"/>
                <w:szCs w:val="20"/>
              </w:rPr>
            </w:pPr>
            <w:r w:rsidRPr="00C54284">
              <w:rPr>
                <w:rFonts w:ascii="Segoe UI" w:hAnsi="Segoe UI" w:cs="Segoe UI"/>
                <w:sz w:val="20"/>
                <w:szCs w:val="20"/>
              </w:rPr>
              <w:t>Publishes the service and UI solutions to IIS</w:t>
            </w:r>
          </w:p>
          <w:p w14:paraId="21EDAECE" w14:textId="77777777" w:rsidR="00E27C55" w:rsidRPr="00C54284" w:rsidRDefault="00E27C55" w:rsidP="00E27C55">
            <w:pPr>
              <w:pStyle w:val="ListParagraph"/>
              <w:numPr>
                <w:ilvl w:val="0"/>
                <w:numId w:val="87"/>
              </w:numPr>
              <w:rPr>
                <w:rFonts w:ascii="Segoe UI" w:hAnsi="Segoe UI" w:cs="Segoe UI"/>
                <w:sz w:val="20"/>
                <w:szCs w:val="20"/>
              </w:rPr>
            </w:pPr>
            <w:r w:rsidRPr="00C54284">
              <w:rPr>
                <w:rFonts w:ascii="Segoe UI" w:hAnsi="Segoe UI" w:cs="Segoe UI"/>
                <w:sz w:val="20"/>
                <w:szCs w:val="20"/>
              </w:rPr>
              <w:t>On Azure (Manual)</w:t>
            </w:r>
          </w:p>
          <w:p w14:paraId="3657E695" w14:textId="77777777" w:rsidR="00E27C55" w:rsidRPr="00C54284" w:rsidRDefault="00E27C55" w:rsidP="00E27C55">
            <w:pPr>
              <w:rPr>
                <w:rFonts w:ascii="Segoe UI" w:hAnsi="Segoe UI" w:cs="Segoe UI"/>
                <w:sz w:val="20"/>
              </w:rPr>
            </w:pPr>
            <w:r w:rsidRPr="00C54284">
              <w:rPr>
                <w:rFonts w:ascii="Segoe UI" w:hAnsi="Segoe UI" w:cs="Segoe UI"/>
                <w:sz w:val="20"/>
                <w:szCs w:val="20"/>
              </w:rPr>
              <w:t xml:space="preserve">Publishes the solution </w:t>
            </w:r>
          </w:p>
        </w:tc>
        <w:tc>
          <w:tcPr>
            <w:tcW w:w="1620" w:type="dxa"/>
          </w:tcPr>
          <w:p w14:paraId="6535C27C" w14:textId="77777777" w:rsidR="00E27C55" w:rsidRPr="00C54284" w:rsidRDefault="00E27C55" w:rsidP="00E27C55">
            <w:pPr>
              <w:pStyle w:val="Body"/>
              <w:rPr>
                <w:rFonts w:ascii="Segoe UI" w:hAnsi="Segoe UI" w:cs="Segoe UI"/>
              </w:rPr>
            </w:pPr>
            <w:r w:rsidRPr="00C54284">
              <w:rPr>
                <w:rFonts w:ascii="Segoe UI" w:hAnsi="Segoe UI" w:cs="Segoe UI"/>
              </w:rPr>
              <w:lastRenderedPageBreak/>
              <w:t>Automated(On Premise)</w:t>
            </w:r>
          </w:p>
          <w:p w14:paraId="5A72FF83" w14:textId="77777777" w:rsidR="00E27C55" w:rsidRPr="00C54284" w:rsidRDefault="00E27C55" w:rsidP="00E27C55">
            <w:pPr>
              <w:pStyle w:val="Body"/>
              <w:rPr>
                <w:rFonts w:ascii="Segoe UI" w:hAnsi="Segoe UI" w:cs="Segoe UI"/>
              </w:rPr>
            </w:pPr>
            <w:r w:rsidRPr="00C54284">
              <w:rPr>
                <w:rFonts w:ascii="Segoe UI" w:hAnsi="Segoe UI" w:cs="Segoe UI"/>
              </w:rPr>
              <w:lastRenderedPageBreak/>
              <w:t>Manual (Online)</w:t>
            </w:r>
          </w:p>
        </w:tc>
      </w:tr>
      <w:tr w:rsidR="00E27C55" w:rsidRPr="00C54284" w14:paraId="4958C91B" w14:textId="77777777" w:rsidTr="00E27C55">
        <w:tc>
          <w:tcPr>
            <w:tcW w:w="1975" w:type="dxa"/>
          </w:tcPr>
          <w:p w14:paraId="776AE915" w14:textId="77777777" w:rsidR="00E27C55" w:rsidRPr="00C54284" w:rsidRDefault="00E27C55" w:rsidP="00E27C55">
            <w:pPr>
              <w:pStyle w:val="Body"/>
              <w:rPr>
                <w:rFonts w:ascii="Segoe UI" w:hAnsi="Segoe UI" w:cs="Segoe UI"/>
              </w:rPr>
            </w:pPr>
            <w:r w:rsidRPr="00C54284">
              <w:rPr>
                <w:rFonts w:ascii="Segoe UI" w:hAnsi="Segoe UI" w:cs="Segoe UI"/>
              </w:rPr>
              <w:lastRenderedPageBreak/>
              <w:t>Copy the published solutions to drop location</w:t>
            </w:r>
          </w:p>
        </w:tc>
        <w:tc>
          <w:tcPr>
            <w:tcW w:w="5940" w:type="dxa"/>
          </w:tcPr>
          <w:p w14:paraId="5B7CBD45" w14:textId="77777777" w:rsidR="00E27C55" w:rsidRPr="00C54284" w:rsidRDefault="00E27C55" w:rsidP="00E27C55">
            <w:pPr>
              <w:rPr>
                <w:rFonts w:ascii="Segoe UI" w:hAnsi="Segoe UI" w:cs="Segoe UI"/>
                <w:sz w:val="20"/>
                <w:szCs w:val="20"/>
              </w:rPr>
            </w:pPr>
            <w:r w:rsidRPr="00C54284">
              <w:rPr>
                <w:rFonts w:ascii="Segoe UI" w:hAnsi="Segoe UI" w:cs="Segoe UI"/>
                <w:b/>
                <w:sz w:val="20"/>
                <w:szCs w:val="20"/>
              </w:rPr>
              <w:t>Technology:</w:t>
            </w:r>
            <w:r w:rsidRPr="00C54284">
              <w:rPr>
                <w:rFonts w:ascii="Segoe UI" w:hAnsi="Segoe UI" w:cs="Segoe UI"/>
                <w:sz w:val="20"/>
                <w:szCs w:val="20"/>
              </w:rPr>
              <w:t xml:space="preserve"> PowerShell</w:t>
            </w:r>
          </w:p>
          <w:p w14:paraId="5B75D69B" w14:textId="77777777" w:rsidR="00E27C55" w:rsidRPr="00C54284" w:rsidRDefault="00E27C55" w:rsidP="00E27C55">
            <w:pPr>
              <w:rPr>
                <w:rFonts w:ascii="Segoe UI" w:hAnsi="Segoe UI" w:cs="Segoe UI"/>
                <w:b/>
                <w:sz w:val="20"/>
              </w:rPr>
            </w:pPr>
            <w:r w:rsidRPr="00C54284">
              <w:rPr>
                <w:rFonts w:ascii="Segoe UI" w:hAnsi="Segoe UI" w:cs="Segoe UI"/>
                <w:b/>
                <w:sz w:val="20"/>
                <w:szCs w:val="20"/>
              </w:rPr>
              <w:t>Description:</w:t>
            </w:r>
          </w:p>
          <w:p w14:paraId="52B6F0A5"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This script copies Office, Outlook and SharePoint Apps to drop location where the master script is present. It creates following folders at the drop location</w:t>
            </w:r>
          </w:p>
          <w:p w14:paraId="4F3AB8D7" w14:textId="77777777" w:rsidR="00E27C55" w:rsidRPr="00C54284" w:rsidRDefault="00E27C55" w:rsidP="00E27C55">
            <w:pPr>
              <w:pStyle w:val="ListParagraph"/>
              <w:numPr>
                <w:ilvl w:val="0"/>
                <w:numId w:val="81"/>
              </w:numPr>
              <w:rPr>
                <w:rFonts w:ascii="Segoe UI" w:hAnsi="Segoe UI" w:cs="Segoe UI"/>
                <w:sz w:val="20"/>
                <w:szCs w:val="20"/>
              </w:rPr>
            </w:pPr>
            <w:r w:rsidRPr="00C54284">
              <w:rPr>
                <w:rFonts w:ascii="Segoe UI" w:hAnsi="Segoe UI" w:cs="Segoe UI"/>
                <w:sz w:val="20"/>
                <w:szCs w:val="20"/>
              </w:rPr>
              <w:t>SharePoint Apps</w:t>
            </w:r>
          </w:p>
          <w:p w14:paraId="1AD1F436" w14:textId="77777777" w:rsidR="00E27C55" w:rsidRPr="00C54284" w:rsidRDefault="00E27C55" w:rsidP="00E27C55">
            <w:pPr>
              <w:pStyle w:val="ListParagraph"/>
              <w:numPr>
                <w:ilvl w:val="0"/>
                <w:numId w:val="81"/>
              </w:numPr>
              <w:rPr>
                <w:rFonts w:ascii="Segoe UI" w:hAnsi="Segoe UI" w:cs="Segoe UI"/>
                <w:sz w:val="20"/>
                <w:szCs w:val="20"/>
              </w:rPr>
            </w:pPr>
            <w:r w:rsidRPr="00C54284">
              <w:rPr>
                <w:rFonts w:ascii="Segoe UI" w:hAnsi="Segoe UI" w:cs="Segoe UI"/>
                <w:sz w:val="20"/>
                <w:szCs w:val="20"/>
              </w:rPr>
              <w:t>Office Apps</w:t>
            </w:r>
          </w:p>
          <w:p w14:paraId="039288DF" w14:textId="77777777" w:rsidR="00E27C55" w:rsidRPr="00C54284" w:rsidRDefault="00E27C55" w:rsidP="00E27C55">
            <w:pPr>
              <w:pStyle w:val="ListParagraph"/>
              <w:numPr>
                <w:ilvl w:val="0"/>
                <w:numId w:val="81"/>
              </w:numPr>
              <w:rPr>
                <w:rFonts w:ascii="Segoe UI" w:hAnsi="Segoe UI" w:cs="Segoe UI"/>
                <w:sz w:val="20"/>
                <w:szCs w:val="20"/>
              </w:rPr>
            </w:pPr>
            <w:r w:rsidRPr="00C54284">
              <w:rPr>
                <w:rFonts w:ascii="Segoe UI" w:hAnsi="Segoe UI" w:cs="Segoe UI"/>
                <w:sz w:val="20"/>
                <w:szCs w:val="20"/>
              </w:rPr>
              <w:t>Outlook Apps</w:t>
            </w:r>
          </w:p>
        </w:tc>
        <w:tc>
          <w:tcPr>
            <w:tcW w:w="1620" w:type="dxa"/>
          </w:tcPr>
          <w:p w14:paraId="279990E8" w14:textId="77777777" w:rsidR="00E27C55" w:rsidRPr="00C54284" w:rsidRDefault="00E27C55" w:rsidP="00E27C55">
            <w:pPr>
              <w:pStyle w:val="Body"/>
              <w:rPr>
                <w:rFonts w:ascii="Segoe UI" w:hAnsi="Segoe UI" w:cs="Segoe UI"/>
              </w:rPr>
            </w:pPr>
            <w:r w:rsidRPr="00C54284">
              <w:rPr>
                <w:rFonts w:ascii="Segoe UI" w:hAnsi="Segoe UI" w:cs="Segoe UI"/>
              </w:rPr>
              <w:t>Automated</w:t>
            </w:r>
          </w:p>
        </w:tc>
      </w:tr>
      <w:tr w:rsidR="00E27C55" w:rsidRPr="00C54284" w14:paraId="52212E89" w14:textId="77777777" w:rsidTr="00E27C55">
        <w:tc>
          <w:tcPr>
            <w:tcW w:w="1975" w:type="dxa"/>
          </w:tcPr>
          <w:p w14:paraId="6E27ECD1" w14:textId="3FE4093E" w:rsidR="00E27C55" w:rsidRPr="00C54284" w:rsidRDefault="00E27C55">
            <w:pPr>
              <w:pStyle w:val="Body"/>
              <w:rPr>
                <w:rFonts w:ascii="Segoe UI" w:hAnsi="Segoe UI" w:cs="Segoe UI"/>
              </w:rPr>
            </w:pPr>
            <w:r w:rsidRPr="00C54284">
              <w:rPr>
                <w:rFonts w:ascii="Segoe UI" w:hAnsi="Segoe UI" w:cs="Segoe UI"/>
              </w:rPr>
              <w:t>Publish sites(UI and Service</w:t>
            </w:r>
            <w:r w:rsidR="0000076F">
              <w:rPr>
                <w:rFonts w:ascii="Segoe UI" w:hAnsi="Segoe UI" w:cs="Segoe UI"/>
              </w:rPr>
              <w:t>)</w:t>
            </w:r>
          </w:p>
        </w:tc>
        <w:tc>
          <w:tcPr>
            <w:tcW w:w="5940" w:type="dxa"/>
          </w:tcPr>
          <w:p w14:paraId="0CB5103B" w14:textId="77777777" w:rsidR="00E27C55" w:rsidRPr="00C54284" w:rsidRDefault="00E27C55" w:rsidP="00E27C55">
            <w:pPr>
              <w:rPr>
                <w:rFonts w:ascii="Segoe UI" w:hAnsi="Segoe UI" w:cs="Segoe UI"/>
                <w:sz w:val="20"/>
                <w:szCs w:val="20"/>
              </w:rPr>
            </w:pPr>
            <w:r w:rsidRPr="00C54284">
              <w:rPr>
                <w:rFonts w:ascii="Segoe UI" w:hAnsi="Segoe UI" w:cs="Segoe UI"/>
                <w:b/>
                <w:sz w:val="20"/>
                <w:szCs w:val="20"/>
              </w:rPr>
              <w:t>Technology:</w:t>
            </w:r>
            <w:r w:rsidRPr="00C54284">
              <w:rPr>
                <w:rFonts w:ascii="Segoe UI" w:hAnsi="Segoe UI" w:cs="Segoe UI"/>
                <w:sz w:val="20"/>
                <w:szCs w:val="20"/>
              </w:rPr>
              <w:t xml:space="preserve"> PowerShell</w:t>
            </w:r>
          </w:p>
          <w:p w14:paraId="193C561E" w14:textId="77777777" w:rsidR="00E27C55" w:rsidRPr="00C54284" w:rsidRDefault="00E27C55" w:rsidP="00E27C55">
            <w:pPr>
              <w:rPr>
                <w:rFonts w:ascii="Segoe UI" w:hAnsi="Segoe UI" w:cs="Segoe UI"/>
                <w:b/>
                <w:sz w:val="20"/>
                <w:szCs w:val="20"/>
              </w:rPr>
            </w:pPr>
            <w:r w:rsidRPr="00C54284">
              <w:rPr>
                <w:rFonts w:ascii="Segoe UI" w:hAnsi="Segoe UI" w:cs="Segoe UI"/>
                <w:b/>
                <w:sz w:val="20"/>
                <w:szCs w:val="20"/>
              </w:rPr>
              <w:t>Description:</w:t>
            </w:r>
          </w:p>
          <w:p w14:paraId="3AC07698" w14:textId="77777777" w:rsidR="00E27C55" w:rsidRPr="00C54284" w:rsidRDefault="00E27C55" w:rsidP="00E27C55">
            <w:pPr>
              <w:pStyle w:val="ListParagraph"/>
              <w:numPr>
                <w:ilvl w:val="0"/>
                <w:numId w:val="106"/>
              </w:numPr>
              <w:rPr>
                <w:rFonts w:ascii="Segoe UI" w:hAnsi="Segoe UI" w:cs="Segoe UI"/>
                <w:sz w:val="20"/>
                <w:szCs w:val="20"/>
              </w:rPr>
            </w:pPr>
            <w:r w:rsidRPr="00C54284">
              <w:rPr>
                <w:rFonts w:ascii="Segoe UI" w:hAnsi="Segoe UI" w:cs="Segoe UI"/>
                <w:sz w:val="20"/>
                <w:szCs w:val="20"/>
              </w:rPr>
              <w:t>On IIS</w:t>
            </w:r>
          </w:p>
          <w:p w14:paraId="049279D1" w14:textId="77777777" w:rsidR="00E27C55" w:rsidRPr="00C54284" w:rsidRDefault="00E27C55" w:rsidP="00E27C55">
            <w:pPr>
              <w:pStyle w:val="ListParagraph"/>
              <w:rPr>
                <w:rFonts w:ascii="Segoe UI" w:hAnsi="Segoe UI" w:cs="Segoe UI"/>
                <w:sz w:val="20"/>
                <w:szCs w:val="20"/>
              </w:rPr>
            </w:pPr>
            <w:r w:rsidRPr="00C54284">
              <w:rPr>
                <w:rFonts w:ascii="Segoe UI" w:hAnsi="Segoe UI" w:cs="Segoe UI"/>
                <w:sz w:val="20"/>
                <w:szCs w:val="20"/>
              </w:rPr>
              <w:t>Publishes the service and UI solutions to IIS</w:t>
            </w:r>
          </w:p>
          <w:p w14:paraId="0257FD2E" w14:textId="2A4362EC" w:rsidR="00E27C55" w:rsidRPr="00C54284" w:rsidRDefault="00E27C55" w:rsidP="00E27C55">
            <w:pPr>
              <w:pStyle w:val="ListParagraph"/>
              <w:numPr>
                <w:ilvl w:val="0"/>
                <w:numId w:val="106"/>
              </w:numPr>
              <w:rPr>
                <w:rFonts w:ascii="Segoe UI" w:hAnsi="Segoe UI" w:cs="Segoe UI"/>
                <w:sz w:val="20"/>
                <w:szCs w:val="20"/>
              </w:rPr>
            </w:pPr>
            <w:r w:rsidRPr="00C54284">
              <w:rPr>
                <w:rFonts w:ascii="Segoe UI" w:hAnsi="Segoe UI" w:cs="Segoe UI"/>
                <w:sz w:val="20"/>
                <w:szCs w:val="20"/>
              </w:rPr>
              <w:t xml:space="preserve">On Azure </w:t>
            </w:r>
          </w:p>
          <w:p w14:paraId="04986E4F" w14:textId="77777777" w:rsidR="00E27C55" w:rsidRPr="00C54284" w:rsidRDefault="00E27C55" w:rsidP="00E27C55">
            <w:pPr>
              <w:rPr>
                <w:rFonts w:ascii="Segoe UI" w:hAnsi="Segoe UI" w:cs="Segoe UI"/>
                <w:b/>
                <w:sz w:val="20"/>
                <w:szCs w:val="20"/>
              </w:rPr>
            </w:pPr>
            <w:r w:rsidRPr="00C54284">
              <w:rPr>
                <w:rFonts w:ascii="Segoe UI" w:hAnsi="Segoe UI" w:cs="Segoe UI"/>
                <w:b/>
                <w:sz w:val="20"/>
                <w:szCs w:val="20"/>
              </w:rPr>
              <w:t>Configuration:</w:t>
            </w:r>
          </w:p>
          <w:p w14:paraId="66CC80B3" w14:textId="77777777" w:rsidR="00E27C55" w:rsidRDefault="00E27C55" w:rsidP="00E27C55">
            <w:pPr>
              <w:rPr>
                <w:rFonts w:ascii="Segoe UI" w:hAnsi="Segoe UI" w:cs="Segoe UI"/>
                <w:sz w:val="20"/>
                <w:szCs w:val="20"/>
              </w:rPr>
            </w:pPr>
            <w:r w:rsidRPr="00C54284">
              <w:rPr>
                <w:rFonts w:ascii="Segoe UI" w:hAnsi="Segoe UI" w:cs="Segoe UI"/>
                <w:sz w:val="20"/>
                <w:szCs w:val="20"/>
              </w:rPr>
              <w:t>It reads the following configuration from the excel file</w:t>
            </w:r>
          </w:p>
          <w:p w14:paraId="7B3C942E" w14:textId="5150791C" w:rsidR="00FD7501" w:rsidRPr="00C54284" w:rsidRDefault="00FD7501" w:rsidP="00E27C55">
            <w:pPr>
              <w:rPr>
                <w:rFonts w:ascii="Segoe UI" w:hAnsi="Segoe UI" w:cs="Segoe UI"/>
                <w:sz w:val="20"/>
                <w:szCs w:val="20"/>
              </w:rPr>
            </w:pPr>
            <w:r>
              <w:rPr>
                <w:rFonts w:ascii="Segoe UI" w:hAnsi="Segoe UI" w:cs="Segoe UI"/>
                <w:sz w:val="20"/>
                <w:szCs w:val="20"/>
              </w:rPr>
              <w:t>For IIS:</w:t>
            </w:r>
          </w:p>
          <w:p w14:paraId="4E72461B" w14:textId="77777777" w:rsidR="00E27C55" w:rsidRPr="00C54284" w:rsidRDefault="00E27C55" w:rsidP="00E27C55">
            <w:pPr>
              <w:pStyle w:val="ListParagraph"/>
              <w:numPr>
                <w:ilvl w:val="0"/>
                <w:numId w:val="77"/>
              </w:numPr>
              <w:rPr>
                <w:rFonts w:ascii="Segoe UI" w:hAnsi="Segoe UI" w:cs="Segoe UI"/>
                <w:sz w:val="20"/>
                <w:szCs w:val="20"/>
              </w:rPr>
            </w:pPr>
            <w:r w:rsidRPr="00C54284">
              <w:rPr>
                <w:rFonts w:ascii="Segoe UI" w:hAnsi="Segoe UI" w:cs="Segoe UI"/>
                <w:sz w:val="20"/>
                <w:szCs w:val="20"/>
              </w:rPr>
              <w:t>UIPublishLocation</w:t>
            </w:r>
          </w:p>
          <w:p w14:paraId="1743098E" w14:textId="77777777" w:rsidR="00E27C55" w:rsidRDefault="00E27C55" w:rsidP="00E27C55">
            <w:pPr>
              <w:pStyle w:val="ListParagraph"/>
              <w:numPr>
                <w:ilvl w:val="0"/>
                <w:numId w:val="77"/>
              </w:numPr>
              <w:rPr>
                <w:rFonts w:ascii="Segoe UI" w:hAnsi="Segoe UI" w:cs="Segoe UI"/>
                <w:sz w:val="20"/>
                <w:szCs w:val="20"/>
              </w:rPr>
            </w:pPr>
            <w:r w:rsidRPr="00C54284">
              <w:rPr>
                <w:rFonts w:ascii="Segoe UI" w:hAnsi="Segoe UI" w:cs="Segoe UI"/>
                <w:sz w:val="20"/>
                <w:szCs w:val="20"/>
              </w:rPr>
              <w:t>ServicePublishLocation</w:t>
            </w:r>
          </w:p>
          <w:p w14:paraId="48B48978" w14:textId="77777777" w:rsidR="00FD7501" w:rsidRDefault="00FD7501" w:rsidP="0088376A">
            <w:pPr>
              <w:rPr>
                <w:rFonts w:ascii="Segoe UI" w:hAnsi="Segoe UI" w:cs="Segoe UI"/>
                <w:sz w:val="20"/>
                <w:szCs w:val="20"/>
              </w:rPr>
            </w:pPr>
            <w:r>
              <w:rPr>
                <w:rFonts w:ascii="Segoe UI" w:hAnsi="Segoe UI" w:cs="Segoe UI"/>
                <w:sz w:val="20"/>
                <w:szCs w:val="20"/>
              </w:rPr>
              <w:t>For Azure:</w:t>
            </w:r>
          </w:p>
          <w:p w14:paraId="2A76BEF9" w14:textId="77777777" w:rsidR="00FD7501" w:rsidRDefault="00FD7501" w:rsidP="0088376A">
            <w:pPr>
              <w:pStyle w:val="ListParagraph"/>
              <w:numPr>
                <w:ilvl w:val="0"/>
                <w:numId w:val="243"/>
              </w:numPr>
              <w:rPr>
                <w:rFonts w:ascii="Segoe UI" w:hAnsi="Segoe UI" w:cs="Segoe UI"/>
                <w:sz w:val="20"/>
                <w:szCs w:val="20"/>
              </w:rPr>
            </w:pPr>
            <w:r>
              <w:rPr>
                <w:rFonts w:ascii="Segoe UI" w:hAnsi="Segoe UI" w:cs="Segoe UI"/>
                <w:sz w:val="20"/>
                <w:szCs w:val="20"/>
              </w:rPr>
              <w:t>AzureWebsiteName</w:t>
            </w:r>
          </w:p>
          <w:p w14:paraId="10F86ABB" w14:textId="2F14E78E" w:rsidR="00FD7501" w:rsidRPr="0088376A" w:rsidRDefault="00FD7501" w:rsidP="0088376A">
            <w:pPr>
              <w:pStyle w:val="ListParagraph"/>
              <w:numPr>
                <w:ilvl w:val="0"/>
                <w:numId w:val="243"/>
              </w:numPr>
              <w:rPr>
                <w:rFonts w:ascii="Segoe UI" w:hAnsi="Segoe UI" w:cs="Segoe UI"/>
                <w:sz w:val="20"/>
                <w:szCs w:val="20"/>
              </w:rPr>
            </w:pPr>
            <w:r>
              <w:rPr>
                <w:rFonts w:ascii="Segoe UI" w:hAnsi="Segoe UI" w:cs="Segoe UI"/>
                <w:sz w:val="20"/>
                <w:szCs w:val="20"/>
              </w:rPr>
              <w:t>AzureWebServiceName</w:t>
            </w:r>
          </w:p>
        </w:tc>
        <w:tc>
          <w:tcPr>
            <w:tcW w:w="1620" w:type="dxa"/>
          </w:tcPr>
          <w:p w14:paraId="25233125" w14:textId="77777777" w:rsidR="00E27C55" w:rsidRPr="00C54284" w:rsidRDefault="00E27C55" w:rsidP="00E27C55">
            <w:pPr>
              <w:pStyle w:val="Body"/>
              <w:rPr>
                <w:rFonts w:ascii="Segoe UI" w:hAnsi="Segoe UI" w:cs="Segoe UI"/>
              </w:rPr>
            </w:pPr>
            <w:r w:rsidRPr="00C54284">
              <w:rPr>
                <w:rFonts w:ascii="Segoe UI" w:hAnsi="Segoe UI" w:cs="Segoe UI"/>
              </w:rPr>
              <w:t>Automated</w:t>
            </w:r>
          </w:p>
        </w:tc>
      </w:tr>
      <w:tr w:rsidR="0000076F" w:rsidRPr="00C54284" w14:paraId="3479DC1B" w14:textId="77777777" w:rsidTr="00E27C55">
        <w:tc>
          <w:tcPr>
            <w:tcW w:w="1975" w:type="dxa"/>
          </w:tcPr>
          <w:p w14:paraId="18033BDA" w14:textId="4252141D" w:rsidR="0000076F" w:rsidRPr="00C54284" w:rsidRDefault="0000076F" w:rsidP="0000076F">
            <w:pPr>
              <w:pStyle w:val="Body"/>
              <w:rPr>
                <w:rFonts w:ascii="Segoe UI" w:hAnsi="Segoe UI" w:cs="Segoe UI"/>
              </w:rPr>
            </w:pPr>
            <w:r>
              <w:rPr>
                <w:rFonts w:ascii="Segoe UI" w:hAnsi="Segoe UI" w:cs="Segoe UI"/>
              </w:rPr>
              <w:t>Create Azure Redis cache</w:t>
            </w:r>
          </w:p>
        </w:tc>
        <w:tc>
          <w:tcPr>
            <w:tcW w:w="5940" w:type="dxa"/>
          </w:tcPr>
          <w:p w14:paraId="59557669" w14:textId="77777777" w:rsidR="0000076F" w:rsidRDefault="0000076F" w:rsidP="00E27C55">
            <w:pPr>
              <w:rPr>
                <w:rFonts w:ascii="Segoe UI" w:hAnsi="Segoe UI" w:cs="Segoe UI"/>
                <w:sz w:val="20"/>
                <w:szCs w:val="20"/>
              </w:rPr>
            </w:pPr>
            <w:r>
              <w:rPr>
                <w:rFonts w:ascii="Segoe UI" w:hAnsi="Segoe UI" w:cs="Segoe UI"/>
                <w:b/>
                <w:sz w:val="20"/>
                <w:szCs w:val="20"/>
              </w:rPr>
              <w:t xml:space="preserve">Technology: </w:t>
            </w:r>
            <w:r>
              <w:rPr>
                <w:rFonts w:ascii="Segoe UI" w:hAnsi="Segoe UI" w:cs="Segoe UI"/>
                <w:sz w:val="20"/>
                <w:szCs w:val="20"/>
              </w:rPr>
              <w:t>PowerShell</w:t>
            </w:r>
          </w:p>
          <w:p w14:paraId="769F287A" w14:textId="77777777" w:rsidR="0000076F" w:rsidRDefault="0000076F" w:rsidP="00E27C55">
            <w:pPr>
              <w:rPr>
                <w:rFonts w:ascii="Segoe UI" w:hAnsi="Segoe UI" w:cs="Segoe UI"/>
                <w:b/>
                <w:sz w:val="20"/>
                <w:szCs w:val="20"/>
              </w:rPr>
            </w:pPr>
            <w:r w:rsidRPr="0088376A">
              <w:rPr>
                <w:rFonts w:ascii="Segoe UI" w:hAnsi="Segoe UI" w:cs="Segoe UI"/>
                <w:b/>
                <w:sz w:val="20"/>
                <w:szCs w:val="20"/>
              </w:rPr>
              <w:t>Description:</w:t>
            </w:r>
          </w:p>
          <w:p w14:paraId="316F2713" w14:textId="77777777" w:rsidR="0000076F" w:rsidRDefault="0000076F" w:rsidP="0088376A">
            <w:pPr>
              <w:pStyle w:val="ListParagraph"/>
              <w:numPr>
                <w:ilvl w:val="0"/>
                <w:numId w:val="244"/>
              </w:numPr>
              <w:rPr>
                <w:rFonts w:ascii="Segoe UI" w:hAnsi="Segoe UI" w:cs="Segoe UI"/>
                <w:sz w:val="20"/>
                <w:szCs w:val="20"/>
              </w:rPr>
            </w:pPr>
            <w:r>
              <w:rPr>
                <w:rFonts w:ascii="Segoe UI" w:hAnsi="Segoe UI" w:cs="Segoe UI"/>
                <w:sz w:val="20"/>
                <w:szCs w:val="20"/>
              </w:rPr>
              <w:t>On IIS</w:t>
            </w:r>
          </w:p>
          <w:p w14:paraId="4F1BE845" w14:textId="3A4E96BE" w:rsidR="0000076F" w:rsidRPr="0088376A" w:rsidRDefault="0000076F" w:rsidP="0088376A">
            <w:pPr>
              <w:pStyle w:val="ListParagraph"/>
              <w:rPr>
                <w:rFonts w:ascii="Segoe UI" w:hAnsi="Segoe UI" w:cs="Segoe UI"/>
                <w:sz w:val="20"/>
                <w:szCs w:val="20"/>
              </w:rPr>
            </w:pPr>
            <w:r>
              <w:rPr>
                <w:rFonts w:ascii="Segoe UI" w:hAnsi="Segoe UI" w:cs="Segoe UI"/>
                <w:sz w:val="20"/>
                <w:szCs w:val="20"/>
              </w:rPr>
              <w:t>Creates Azure redis cache and updates the app settings of the azure service site</w:t>
            </w:r>
          </w:p>
        </w:tc>
        <w:tc>
          <w:tcPr>
            <w:tcW w:w="1620" w:type="dxa"/>
          </w:tcPr>
          <w:p w14:paraId="7CAA833E" w14:textId="73F9D4AE" w:rsidR="0000076F" w:rsidRPr="00C54284" w:rsidRDefault="0000076F" w:rsidP="00E27C55">
            <w:pPr>
              <w:pStyle w:val="Body"/>
              <w:rPr>
                <w:rFonts w:ascii="Segoe UI" w:hAnsi="Segoe UI" w:cs="Segoe UI"/>
              </w:rPr>
            </w:pPr>
            <w:r>
              <w:rPr>
                <w:rFonts w:ascii="Segoe UI" w:hAnsi="Segoe UI" w:cs="Segoe UI"/>
              </w:rPr>
              <w:t>Automated</w:t>
            </w:r>
          </w:p>
        </w:tc>
      </w:tr>
      <w:tr w:rsidR="00E27C55" w:rsidRPr="00C54284" w14:paraId="6458B20F" w14:textId="77777777" w:rsidTr="00E27C55">
        <w:tc>
          <w:tcPr>
            <w:tcW w:w="1975" w:type="dxa"/>
          </w:tcPr>
          <w:p w14:paraId="5E030C4B" w14:textId="103AC970" w:rsidR="00E27C55" w:rsidRPr="00C54284" w:rsidRDefault="00E27C55" w:rsidP="00E27C55">
            <w:pPr>
              <w:pStyle w:val="Body"/>
              <w:rPr>
                <w:rFonts w:ascii="Segoe UI" w:hAnsi="Segoe UI" w:cs="Segoe UI"/>
              </w:rPr>
            </w:pPr>
            <w:r w:rsidRPr="00C54284">
              <w:rPr>
                <w:rFonts w:ascii="Segoe UI" w:hAnsi="Segoe UI" w:cs="Segoe UI"/>
              </w:rPr>
              <w:t>Add and install Apps to SharePoint and Office</w:t>
            </w:r>
          </w:p>
        </w:tc>
        <w:tc>
          <w:tcPr>
            <w:tcW w:w="5940" w:type="dxa"/>
          </w:tcPr>
          <w:p w14:paraId="35FB80DF" w14:textId="77777777" w:rsidR="00E27C55" w:rsidRPr="00C54284" w:rsidRDefault="00E27C55" w:rsidP="00E27C55">
            <w:pPr>
              <w:rPr>
                <w:rFonts w:ascii="Segoe UI" w:hAnsi="Segoe UI" w:cs="Segoe UI"/>
                <w:sz w:val="20"/>
                <w:szCs w:val="20"/>
              </w:rPr>
            </w:pPr>
            <w:r w:rsidRPr="00C54284">
              <w:rPr>
                <w:rFonts w:ascii="Segoe UI" w:hAnsi="Segoe UI" w:cs="Segoe UI"/>
                <w:b/>
                <w:sz w:val="20"/>
                <w:szCs w:val="20"/>
              </w:rPr>
              <w:t>Technology:</w:t>
            </w:r>
            <w:r w:rsidRPr="00C54284">
              <w:rPr>
                <w:rFonts w:ascii="Segoe UI" w:hAnsi="Segoe UI" w:cs="Segoe UI"/>
                <w:sz w:val="20"/>
                <w:szCs w:val="20"/>
              </w:rPr>
              <w:t xml:space="preserve"> PowerShell</w:t>
            </w:r>
          </w:p>
          <w:p w14:paraId="0C8BCCDF" w14:textId="77777777" w:rsidR="00E27C55" w:rsidRPr="00C54284" w:rsidRDefault="00E27C55" w:rsidP="00E27C55">
            <w:pPr>
              <w:rPr>
                <w:rFonts w:ascii="Segoe UI" w:hAnsi="Segoe UI" w:cs="Segoe UI"/>
                <w:b/>
                <w:sz w:val="20"/>
                <w:szCs w:val="20"/>
              </w:rPr>
            </w:pPr>
            <w:r w:rsidRPr="00C54284">
              <w:rPr>
                <w:rFonts w:ascii="Segoe UI" w:hAnsi="Segoe UI" w:cs="Segoe UI"/>
                <w:b/>
                <w:sz w:val="20"/>
                <w:szCs w:val="20"/>
              </w:rPr>
              <w:t>Description:</w:t>
            </w:r>
          </w:p>
          <w:p w14:paraId="6A3F4307" w14:textId="77777777" w:rsidR="00E27C55" w:rsidRPr="00C54284" w:rsidRDefault="00E27C55" w:rsidP="00E27C55">
            <w:pPr>
              <w:rPr>
                <w:rFonts w:ascii="Segoe UI" w:hAnsi="Segoe UI" w:cs="Segoe UI"/>
                <w:b/>
                <w:sz w:val="20"/>
                <w:szCs w:val="20"/>
              </w:rPr>
            </w:pPr>
            <w:r w:rsidRPr="00C54284">
              <w:rPr>
                <w:rFonts w:ascii="Segoe UI" w:hAnsi="Segoe UI" w:cs="Segoe UI"/>
                <w:sz w:val="20"/>
                <w:szCs w:val="20"/>
              </w:rPr>
              <w:t>Deploys SharePoint Apps and removes the existing app if any and installs Apps to SharePoint and Office</w:t>
            </w:r>
          </w:p>
          <w:p w14:paraId="17FB5057" w14:textId="77777777" w:rsidR="00E27C55" w:rsidRPr="00C54284" w:rsidRDefault="00E27C55" w:rsidP="00E27C55">
            <w:pPr>
              <w:rPr>
                <w:rFonts w:ascii="Segoe UI" w:hAnsi="Segoe UI" w:cs="Segoe UI"/>
                <w:b/>
                <w:sz w:val="20"/>
                <w:szCs w:val="20"/>
              </w:rPr>
            </w:pPr>
            <w:r w:rsidRPr="00C54284">
              <w:rPr>
                <w:rFonts w:ascii="Segoe UI" w:hAnsi="Segoe UI" w:cs="Segoe UI"/>
                <w:b/>
                <w:sz w:val="20"/>
                <w:szCs w:val="20"/>
              </w:rPr>
              <w:t>Configuration:</w:t>
            </w:r>
          </w:p>
          <w:p w14:paraId="1F45E98E"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It reads the following configuration from the excel file</w:t>
            </w:r>
          </w:p>
          <w:p w14:paraId="581DBF28" w14:textId="77777777" w:rsidR="00E27C55" w:rsidRPr="00C54284" w:rsidRDefault="00E27C55" w:rsidP="00E27C55">
            <w:pPr>
              <w:pStyle w:val="ListParagraph"/>
              <w:numPr>
                <w:ilvl w:val="0"/>
                <w:numId w:val="78"/>
              </w:numPr>
              <w:rPr>
                <w:rFonts w:ascii="Segoe UI" w:hAnsi="Segoe UI" w:cs="Segoe UI"/>
                <w:sz w:val="20"/>
                <w:szCs w:val="20"/>
              </w:rPr>
            </w:pPr>
            <w:r w:rsidRPr="00C54284">
              <w:rPr>
                <w:rFonts w:ascii="Segoe UI" w:hAnsi="Segoe UI" w:cs="Segoe UI"/>
                <w:sz w:val="20"/>
                <w:szCs w:val="20"/>
              </w:rPr>
              <w:t>CatalogSiteURL</w:t>
            </w:r>
          </w:p>
        </w:tc>
        <w:tc>
          <w:tcPr>
            <w:tcW w:w="1620" w:type="dxa"/>
          </w:tcPr>
          <w:p w14:paraId="083B41D1" w14:textId="77777777" w:rsidR="00E27C55" w:rsidRPr="00C54284" w:rsidRDefault="00E27C55" w:rsidP="00E27C55">
            <w:pPr>
              <w:pStyle w:val="Body"/>
              <w:rPr>
                <w:rFonts w:ascii="Segoe UI" w:hAnsi="Segoe UI" w:cs="Segoe UI"/>
              </w:rPr>
            </w:pPr>
            <w:r w:rsidRPr="00C54284">
              <w:rPr>
                <w:rFonts w:ascii="Segoe UI" w:hAnsi="Segoe UI" w:cs="Segoe UI"/>
              </w:rPr>
              <w:t>Automated</w:t>
            </w:r>
          </w:p>
        </w:tc>
      </w:tr>
      <w:tr w:rsidR="00E27C55" w:rsidRPr="00C54284" w14:paraId="6141237C" w14:textId="77777777" w:rsidTr="00E27C55">
        <w:tc>
          <w:tcPr>
            <w:tcW w:w="1975" w:type="dxa"/>
          </w:tcPr>
          <w:p w14:paraId="39B3E010" w14:textId="77777777" w:rsidR="00E27C55" w:rsidRPr="00C54284" w:rsidRDefault="00E27C55" w:rsidP="00E27C55">
            <w:pPr>
              <w:pStyle w:val="Body"/>
              <w:rPr>
                <w:rFonts w:ascii="Segoe UI" w:hAnsi="Segoe UI" w:cs="Segoe UI"/>
              </w:rPr>
            </w:pPr>
            <w:r w:rsidRPr="00C54284">
              <w:rPr>
                <w:rFonts w:ascii="Segoe UI" w:hAnsi="Segoe UI" w:cs="Segoe UI"/>
              </w:rPr>
              <w:t>Add Apps to Exchange</w:t>
            </w:r>
          </w:p>
        </w:tc>
        <w:tc>
          <w:tcPr>
            <w:tcW w:w="5940" w:type="dxa"/>
          </w:tcPr>
          <w:p w14:paraId="44A78DE5" w14:textId="77777777" w:rsidR="00E27C55" w:rsidRPr="00C54284" w:rsidRDefault="00E27C55" w:rsidP="00E27C55">
            <w:pPr>
              <w:rPr>
                <w:rFonts w:ascii="Segoe UI" w:hAnsi="Segoe UI" w:cs="Segoe UI"/>
                <w:sz w:val="20"/>
                <w:szCs w:val="20"/>
              </w:rPr>
            </w:pPr>
            <w:r w:rsidRPr="00C54284">
              <w:rPr>
                <w:rFonts w:ascii="Segoe UI" w:hAnsi="Segoe UI" w:cs="Segoe UI"/>
                <w:b/>
                <w:sz w:val="20"/>
                <w:szCs w:val="20"/>
              </w:rPr>
              <w:t>Technology:</w:t>
            </w:r>
            <w:r w:rsidRPr="00C54284">
              <w:rPr>
                <w:rFonts w:ascii="Segoe UI" w:hAnsi="Segoe UI" w:cs="Segoe UI"/>
                <w:sz w:val="20"/>
                <w:szCs w:val="20"/>
              </w:rPr>
              <w:t xml:space="preserve"> PowerShell</w:t>
            </w:r>
          </w:p>
          <w:p w14:paraId="6AFB59FD" w14:textId="77777777" w:rsidR="00E27C55" w:rsidRPr="00C54284" w:rsidRDefault="00E27C55" w:rsidP="00E27C55">
            <w:pPr>
              <w:rPr>
                <w:rFonts w:ascii="Segoe UI" w:hAnsi="Segoe UI" w:cs="Segoe UI"/>
                <w:b/>
                <w:sz w:val="20"/>
                <w:szCs w:val="20"/>
              </w:rPr>
            </w:pPr>
            <w:r w:rsidRPr="00C54284">
              <w:rPr>
                <w:rFonts w:ascii="Segoe UI" w:hAnsi="Segoe UI" w:cs="Segoe UI"/>
                <w:b/>
                <w:sz w:val="20"/>
                <w:szCs w:val="20"/>
              </w:rPr>
              <w:t>Description:</w:t>
            </w:r>
          </w:p>
          <w:p w14:paraId="47B829E8" w14:textId="77777777" w:rsidR="00E27C55" w:rsidRPr="00C54284" w:rsidRDefault="00E27C55" w:rsidP="00E27C55">
            <w:pPr>
              <w:rPr>
                <w:rFonts w:ascii="Segoe UI" w:hAnsi="Segoe UI" w:cs="Segoe UI"/>
              </w:rPr>
            </w:pPr>
            <w:r w:rsidRPr="00C54284">
              <w:rPr>
                <w:rFonts w:ascii="Segoe UI" w:hAnsi="Segoe UI" w:cs="Segoe UI"/>
                <w:sz w:val="20"/>
                <w:szCs w:val="20"/>
              </w:rPr>
              <w:t>Adds Apps to exchange</w:t>
            </w:r>
          </w:p>
          <w:p w14:paraId="7F2C91CD"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On premise:</w:t>
            </w:r>
          </w:p>
          <w:p w14:paraId="6BE27495"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lastRenderedPageBreak/>
              <w:t>Checks if Exchange server certificate is present on client user machine</w:t>
            </w:r>
          </w:p>
          <w:p w14:paraId="699F75EE" w14:textId="77777777" w:rsidR="00E27C55" w:rsidRPr="00C54284" w:rsidRDefault="00E27C55" w:rsidP="00E27C55">
            <w:pPr>
              <w:rPr>
                <w:rFonts w:ascii="Segoe UI" w:hAnsi="Segoe UI" w:cs="Segoe UI"/>
                <w:b/>
                <w:sz w:val="20"/>
                <w:szCs w:val="20"/>
              </w:rPr>
            </w:pPr>
            <w:r w:rsidRPr="00C54284">
              <w:rPr>
                <w:rFonts w:ascii="Segoe UI" w:hAnsi="Segoe UI" w:cs="Segoe UI"/>
                <w:b/>
                <w:sz w:val="20"/>
                <w:szCs w:val="20"/>
              </w:rPr>
              <w:t>Configuration:</w:t>
            </w:r>
          </w:p>
          <w:p w14:paraId="257C2AC4"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It reads the following configuration from the excel file</w:t>
            </w:r>
          </w:p>
          <w:p w14:paraId="27816BFC" w14:textId="77777777" w:rsidR="00E27C55" w:rsidRPr="00C54284" w:rsidRDefault="00E27C55" w:rsidP="00E27C55">
            <w:pPr>
              <w:pStyle w:val="ListParagraph"/>
              <w:numPr>
                <w:ilvl w:val="0"/>
                <w:numId w:val="85"/>
              </w:numPr>
              <w:rPr>
                <w:rFonts w:ascii="Segoe UI" w:hAnsi="Segoe UI" w:cs="Segoe UI"/>
                <w:sz w:val="20"/>
                <w:szCs w:val="20"/>
              </w:rPr>
            </w:pPr>
            <w:r w:rsidRPr="00C54284">
              <w:rPr>
                <w:rFonts w:ascii="Segoe UI" w:hAnsi="Segoe UI" w:cs="Segoe UI"/>
                <w:sz w:val="20"/>
                <w:szCs w:val="20"/>
              </w:rPr>
              <w:t>ExchangePowerShellURL</w:t>
            </w:r>
          </w:p>
        </w:tc>
        <w:tc>
          <w:tcPr>
            <w:tcW w:w="1620" w:type="dxa"/>
          </w:tcPr>
          <w:p w14:paraId="2B1860AA" w14:textId="77777777" w:rsidR="00E27C55" w:rsidRPr="00C54284" w:rsidRDefault="00E27C55" w:rsidP="00E27C55">
            <w:pPr>
              <w:pStyle w:val="Body"/>
              <w:rPr>
                <w:rFonts w:ascii="Segoe UI" w:hAnsi="Segoe UI" w:cs="Segoe UI"/>
              </w:rPr>
            </w:pPr>
            <w:r w:rsidRPr="00C54284">
              <w:rPr>
                <w:rFonts w:ascii="Segoe UI" w:hAnsi="Segoe UI" w:cs="Segoe UI"/>
              </w:rPr>
              <w:lastRenderedPageBreak/>
              <w:t>Automated</w:t>
            </w:r>
          </w:p>
        </w:tc>
      </w:tr>
      <w:tr w:rsidR="00E27C55" w:rsidRPr="00C54284" w14:paraId="11E45187" w14:textId="77777777" w:rsidTr="00E27C55">
        <w:tc>
          <w:tcPr>
            <w:tcW w:w="1975" w:type="dxa"/>
          </w:tcPr>
          <w:p w14:paraId="1AFB4210" w14:textId="77777777" w:rsidR="00E27C55" w:rsidRPr="00C54284" w:rsidRDefault="00E27C55" w:rsidP="00E27C55">
            <w:pPr>
              <w:pStyle w:val="Body"/>
              <w:rPr>
                <w:rFonts w:ascii="Segoe UI" w:hAnsi="Segoe UI" w:cs="Segoe UI"/>
              </w:rPr>
            </w:pPr>
            <w:r w:rsidRPr="00C54284">
              <w:rPr>
                <w:rFonts w:ascii="Segoe UI" w:hAnsi="Segoe UI" w:cs="Segoe UI"/>
              </w:rPr>
              <w:lastRenderedPageBreak/>
              <w:t>Upload files required for Matter landing page to SharePoint library</w:t>
            </w:r>
          </w:p>
        </w:tc>
        <w:tc>
          <w:tcPr>
            <w:tcW w:w="5940" w:type="dxa"/>
          </w:tcPr>
          <w:p w14:paraId="34221683" w14:textId="77777777" w:rsidR="00E27C55" w:rsidRPr="00C54284" w:rsidRDefault="00E27C55" w:rsidP="00E27C55">
            <w:pPr>
              <w:rPr>
                <w:rFonts w:ascii="Segoe UI" w:hAnsi="Segoe UI" w:cs="Segoe UI"/>
                <w:sz w:val="20"/>
                <w:szCs w:val="20"/>
              </w:rPr>
            </w:pPr>
            <w:r w:rsidRPr="00C54284">
              <w:rPr>
                <w:rFonts w:ascii="Segoe UI" w:hAnsi="Segoe UI" w:cs="Segoe UI"/>
                <w:b/>
                <w:sz w:val="20"/>
                <w:szCs w:val="20"/>
              </w:rPr>
              <w:t>Technology:</w:t>
            </w:r>
            <w:r w:rsidRPr="00C54284">
              <w:rPr>
                <w:rFonts w:ascii="Segoe UI" w:hAnsi="Segoe UI" w:cs="Segoe UI"/>
                <w:sz w:val="20"/>
                <w:szCs w:val="20"/>
              </w:rPr>
              <w:t xml:space="preserve"> CSOM</w:t>
            </w:r>
          </w:p>
          <w:p w14:paraId="1AC669FF" w14:textId="77777777" w:rsidR="00E27C55" w:rsidRPr="00C54284" w:rsidRDefault="00E27C55" w:rsidP="00E27C55">
            <w:pPr>
              <w:rPr>
                <w:rFonts w:ascii="Segoe UI" w:hAnsi="Segoe UI" w:cs="Segoe UI"/>
                <w:b/>
                <w:sz w:val="20"/>
              </w:rPr>
            </w:pPr>
            <w:r w:rsidRPr="00C54284">
              <w:rPr>
                <w:rFonts w:ascii="Segoe UI" w:hAnsi="Segoe UI" w:cs="Segoe UI"/>
                <w:b/>
                <w:sz w:val="20"/>
                <w:szCs w:val="20"/>
              </w:rPr>
              <w:t>Description:</w:t>
            </w:r>
          </w:p>
          <w:p w14:paraId="48DD1D46" w14:textId="77777777" w:rsidR="00E27C55" w:rsidRPr="00C54284" w:rsidRDefault="00E27C55" w:rsidP="00E27C55">
            <w:pPr>
              <w:rPr>
                <w:rFonts w:ascii="Segoe UI" w:hAnsi="Segoe UI" w:cs="Segoe UI"/>
                <w:sz w:val="20"/>
              </w:rPr>
            </w:pPr>
            <w:r w:rsidRPr="00C54284">
              <w:rPr>
                <w:rFonts w:ascii="Segoe UI" w:hAnsi="Segoe UI" w:cs="Segoe UI"/>
                <w:sz w:val="20"/>
                <w:szCs w:val="20"/>
              </w:rPr>
              <w:t>Uploads the required file for matter landing page to SharePoint library</w:t>
            </w:r>
          </w:p>
          <w:p w14:paraId="65B8E4C3" w14:textId="77777777" w:rsidR="00E27C55" w:rsidRPr="00C54284" w:rsidRDefault="00E27C55" w:rsidP="00E27C55">
            <w:pPr>
              <w:rPr>
                <w:rFonts w:ascii="Segoe UI" w:hAnsi="Segoe UI" w:cs="Segoe UI"/>
                <w:b/>
                <w:sz w:val="20"/>
                <w:szCs w:val="20"/>
              </w:rPr>
            </w:pPr>
            <w:r w:rsidRPr="00C54284">
              <w:rPr>
                <w:rFonts w:ascii="Segoe UI" w:hAnsi="Segoe UI" w:cs="Segoe UI"/>
                <w:b/>
                <w:sz w:val="20"/>
                <w:szCs w:val="20"/>
              </w:rPr>
              <w:t>Configuration:</w:t>
            </w:r>
          </w:p>
          <w:p w14:paraId="012D00FC"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It reads the following configuration from the configuration file</w:t>
            </w:r>
          </w:p>
          <w:p w14:paraId="368B657E" w14:textId="77777777" w:rsidR="00E27C55" w:rsidRPr="00C54284" w:rsidRDefault="00E27C55" w:rsidP="00E27C55">
            <w:pPr>
              <w:pStyle w:val="ListParagraph"/>
              <w:numPr>
                <w:ilvl w:val="0"/>
                <w:numId w:val="61"/>
              </w:numPr>
              <w:rPr>
                <w:rFonts w:ascii="Segoe UI" w:hAnsi="Segoe UI" w:cs="Segoe UI"/>
                <w:sz w:val="20"/>
                <w:szCs w:val="20"/>
              </w:rPr>
            </w:pPr>
            <w:r w:rsidRPr="00C54284">
              <w:rPr>
                <w:rFonts w:ascii="Segoe UI" w:hAnsi="Segoe UI" w:cs="Segoe UI"/>
                <w:sz w:val="20"/>
                <w:szCs w:val="20"/>
              </w:rPr>
              <w:t>LibraryName</w:t>
            </w:r>
          </w:p>
          <w:p w14:paraId="1CC1511E" w14:textId="77777777" w:rsidR="00E27C55" w:rsidRPr="00C54284" w:rsidRDefault="00E27C55" w:rsidP="00E27C55">
            <w:pPr>
              <w:pStyle w:val="ListParagraph"/>
              <w:numPr>
                <w:ilvl w:val="0"/>
                <w:numId w:val="61"/>
              </w:numPr>
              <w:rPr>
                <w:rFonts w:ascii="Segoe UI" w:hAnsi="Segoe UI" w:cs="Segoe UI"/>
                <w:sz w:val="20"/>
                <w:szCs w:val="20"/>
              </w:rPr>
            </w:pPr>
            <w:r w:rsidRPr="00C54284">
              <w:rPr>
                <w:rFonts w:ascii="Segoe UI" w:hAnsi="Segoe UI" w:cs="Segoe UI"/>
                <w:sz w:val="20"/>
                <w:szCs w:val="20"/>
              </w:rPr>
              <w:t>AssetsFolder</w:t>
            </w:r>
          </w:p>
          <w:p w14:paraId="3F51AFA2" w14:textId="77777777" w:rsidR="00E27C55" w:rsidRPr="00C54284" w:rsidRDefault="00E27C55" w:rsidP="00E27C55">
            <w:pPr>
              <w:pStyle w:val="ListParagraph"/>
              <w:numPr>
                <w:ilvl w:val="0"/>
                <w:numId w:val="61"/>
              </w:numPr>
              <w:rPr>
                <w:rFonts w:ascii="Segoe UI" w:hAnsi="Segoe UI" w:cs="Segoe UI"/>
              </w:rPr>
            </w:pPr>
            <w:r w:rsidRPr="00C54284">
              <w:rPr>
                <w:rFonts w:ascii="Segoe UI" w:hAnsi="Segoe UI" w:cs="Segoe UI"/>
                <w:sz w:val="20"/>
                <w:szCs w:val="20"/>
              </w:rPr>
              <w:t>FolderName</w:t>
            </w:r>
          </w:p>
        </w:tc>
        <w:tc>
          <w:tcPr>
            <w:tcW w:w="1620" w:type="dxa"/>
          </w:tcPr>
          <w:p w14:paraId="3BCBBB7C" w14:textId="77777777" w:rsidR="00E27C55" w:rsidRPr="00C54284" w:rsidRDefault="00E27C55" w:rsidP="00E27C55">
            <w:pPr>
              <w:pStyle w:val="Body"/>
              <w:rPr>
                <w:rFonts w:ascii="Segoe UI" w:hAnsi="Segoe UI" w:cs="Segoe UI"/>
              </w:rPr>
            </w:pPr>
            <w:r w:rsidRPr="00C54284">
              <w:rPr>
                <w:rFonts w:ascii="Segoe UI" w:hAnsi="Segoe UI" w:cs="Segoe UI"/>
              </w:rPr>
              <w:t>Automated</w:t>
            </w:r>
          </w:p>
        </w:tc>
      </w:tr>
      <w:tr w:rsidR="00E27C55" w:rsidRPr="00C54284" w14:paraId="4F810E25" w14:textId="77777777" w:rsidTr="00E27C55">
        <w:tc>
          <w:tcPr>
            <w:tcW w:w="1975" w:type="dxa"/>
          </w:tcPr>
          <w:p w14:paraId="7F185479" w14:textId="77777777" w:rsidR="00E27C55" w:rsidRPr="00C54284" w:rsidRDefault="00E27C55" w:rsidP="00E27C55">
            <w:pPr>
              <w:pStyle w:val="Body"/>
              <w:rPr>
                <w:rFonts w:ascii="Segoe UI" w:hAnsi="Segoe UI" w:cs="Segoe UI"/>
              </w:rPr>
            </w:pPr>
            <w:r w:rsidRPr="00C54284">
              <w:rPr>
                <w:rFonts w:ascii="Segoe UI" w:hAnsi="Segoe UI" w:cs="Segoe UI"/>
              </w:rPr>
              <w:t>Create Site collection</w:t>
            </w:r>
          </w:p>
        </w:tc>
        <w:tc>
          <w:tcPr>
            <w:tcW w:w="5940" w:type="dxa"/>
          </w:tcPr>
          <w:p w14:paraId="636D9B25" w14:textId="77777777" w:rsidR="00E27C55" w:rsidRPr="00C54284" w:rsidRDefault="00E27C55" w:rsidP="00E27C55">
            <w:pPr>
              <w:rPr>
                <w:rFonts w:ascii="Segoe UI" w:hAnsi="Segoe UI" w:cs="Segoe UI"/>
                <w:sz w:val="20"/>
                <w:szCs w:val="20"/>
              </w:rPr>
            </w:pPr>
            <w:r w:rsidRPr="00C54284">
              <w:rPr>
                <w:rFonts w:ascii="Segoe UI" w:hAnsi="Segoe UI" w:cs="Segoe UI"/>
                <w:b/>
                <w:sz w:val="20"/>
                <w:szCs w:val="20"/>
              </w:rPr>
              <w:t>Technology:</w:t>
            </w:r>
            <w:r w:rsidRPr="00C54284">
              <w:rPr>
                <w:rFonts w:ascii="Segoe UI" w:hAnsi="Segoe UI" w:cs="Segoe UI"/>
                <w:sz w:val="20"/>
                <w:szCs w:val="20"/>
              </w:rPr>
              <w:t xml:space="preserve"> CSOM(Online), PowerShell(On Premise)</w:t>
            </w:r>
          </w:p>
          <w:p w14:paraId="7EE5B793" w14:textId="77777777" w:rsidR="00E27C55" w:rsidRPr="00C54284" w:rsidRDefault="00E27C55" w:rsidP="00E27C55">
            <w:pPr>
              <w:rPr>
                <w:rFonts w:ascii="Segoe UI" w:hAnsi="Segoe UI" w:cs="Segoe UI"/>
                <w:b/>
                <w:sz w:val="20"/>
                <w:szCs w:val="20"/>
              </w:rPr>
            </w:pPr>
            <w:r w:rsidRPr="00C54284">
              <w:rPr>
                <w:rFonts w:ascii="Segoe UI" w:hAnsi="Segoe UI" w:cs="Segoe UI"/>
                <w:b/>
                <w:sz w:val="20"/>
                <w:szCs w:val="20"/>
              </w:rPr>
              <w:t>Description:</w:t>
            </w:r>
          </w:p>
          <w:p w14:paraId="4DC07A23"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Creates site collection for each client</w:t>
            </w:r>
          </w:p>
          <w:p w14:paraId="6C1A74BE" w14:textId="77777777" w:rsidR="00E27C55" w:rsidRPr="00C54284" w:rsidRDefault="00E27C55" w:rsidP="00E27C55">
            <w:pPr>
              <w:rPr>
                <w:rFonts w:ascii="Segoe UI" w:hAnsi="Segoe UI" w:cs="Segoe UI"/>
                <w:b/>
                <w:sz w:val="20"/>
                <w:szCs w:val="20"/>
              </w:rPr>
            </w:pPr>
            <w:r w:rsidRPr="00C54284">
              <w:rPr>
                <w:rFonts w:ascii="Segoe UI" w:hAnsi="Segoe UI" w:cs="Segoe UI"/>
                <w:b/>
                <w:sz w:val="20"/>
                <w:szCs w:val="20"/>
              </w:rPr>
              <w:t>Configuration:</w:t>
            </w:r>
          </w:p>
          <w:p w14:paraId="4DFD89AB"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It reads the following configuration from the excel file</w:t>
            </w:r>
          </w:p>
          <w:p w14:paraId="12974DA6" w14:textId="77777777" w:rsidR="00E27C55" w:rsidRPr="00C54284" w:rsidRDefault="00E27C55" w:rsidP="00E27C55">
            <w:pPr>
              <w:pStyle w:val="ListParagraph"/>
              <w:numPr>
                <w:ilvl w:val="0"/>
                <w:numId w:val="79"/>
              </w:numPr>
              <w:rPr>
                <w:rFonts w:ascii="Segoe UI" w:hAnsi="Segoe UI" w:cs="Segoe UI"/>
                <w:sz w:val="20"/>
                <w:szCs w:val="20"/>
              </w:rPr>
            </w:pPr>
            <w:r w:rsidRPr="00C54284">
              <w:rPr>
                <w:rFonts w:ascii="Segoe UI" w:hAnsi="Segoe UI" w:cs="Segoe UI"/>
                <w:sz w:val="20"/>
                <w:szCs w:val="20"/>
              </w:rPr>
              <w:t>Client Name</w:t>
            </w:r>
          </w:p>
          <w:p w14:paraId="518A9BB1" w14:textId="77777777" w:rsidR="00E27C55" w:rsidRPr="00C54284" w:rsidRDefault="00E27C55" w:rsidP="00E27C55">
            <w:pPr>
              <w:pStyle w:val="ListParagraph"/>
              <w:numPr>
                <w:ilvl w:val="0"/>
                <w:numId w:val="79"/>
              </w:numPr>
              <w:rPr>
                <w:rFonts w:ascii="Segoe UI" w:hAnsi="Segoe UI" w:cs="Segoe UI"/>
                <w:sz w:val="20"/>
                <w:szCs w:val="20"/>
              </w:rPr>
            </w:pPr>
            <w:r w:rsidRPr="00C54284">
              <w:rPr>
                <w:rFonts w:ascii="Segoe UI" w:hAnsi="Segoe UI" w:cs="Segoe UI"/>
                <w:sz w:val="20"/>
                <w:szCs w:val="20"/>
              </w:rPr>
              <w:t>Client URL</w:t>
            </w:r>
          </w:p>
        </w:tc>
        <w:tc>
          <w:tcPr>
            <w:tcW w:w="1620" w:type="dxa"/>
          </w:tcPr>
          <w:p w14:paraId="4D83AC97" w14:textId="77777777" w:rsidR="00E27C55" w:rsidRPr="00C54284" w:rsidRDefault="00E27C55" w:rsidP="00E27C55">
            <w:pPr>
              <w:pStyle w:val="Body"/>
              <w:rPr>
                <w:rFonts w:ascii="Segoe UI" w:hAnsi="Segoe UI" w:cs="Segoe UI"/>
              </w:rPr>
            </w:pPr>
            <w:r w:rsidRPr="00C54284">
              <w:rPr>
                <w:rFonts w:ascii="Segoe UI" w:hAnsi="Segoe UI" w:cs="Segoe UI"/>
              </w:rPr>
              <w:t>Automated</w:t>
            </w:r>
          </w:p>
        </w:tc>
      </w:tr>
      <w:tr w:rsidR="00E27C55" w:rsidRPr="00C54284" w14:paraId="082B42C5" w14:textId="77777777" w:rsidTr="00E27C55">
        <w:tc>
          <w:tcPr>
            <w:tcW w:w="1975" w:type="dxa"/>
          </w:tcPr>
          <w:p w14:paraId="250893DC" w14:textId="7636B193" w:rsidR="00E27C55" w:rsidRPr="00C54284" w:rsidRDefault="00E27C55">
            <w:pPr>
              <w:pStyle w:val="Body"/>
              <w:rPr>
                <w:rFonts w:ascii="Segoe UI" w:hAnsi="Segoe UI" w:cs="Segoe UI"/>
              </w:rPr>
            </w:pPr>
            <w:r w:rsidRPr="00C54284">
              <w:rPr>
                <w:rFonts w:ascii="Segoe UI" w:hAnsi="Segoe UI" w:cs="Segoe UI"/>
              </w:rPr>
              <w:t>Provision Web dashboard</w:t>
            </w:r>
            <w:r w:rsidR="00FD7501">
              <w:rPr>
                <w:rFonts w:ascii="Segoe UI" w:hAnsi="Segoe UI" w:cs="Segoe UI"/>
              </w:rPr>
              <w:t xml:space="preserve">, </w:t>
            </w:r>
            <w:r w:rsidR="00DF17EB">
              <w:rPr>
                <w:rFonts w:ascii="Segoe UI" w:hAnsi="Segoe UI" w:cs="Segoe UI"/>
              </w:rPr>
              <w:t>Settings page</w:t>
            </w:r>
            <w:r w:rsidR="00FD7501">
              <w:rPr>
                <w:rFonts w:ascii="Segoe UI" w:hAnsi="Segoe UI" w:cs="Segoe UI"/>
              </w:rPr>
              <w:t xml:space="preserve"> and Document landing page</w:t>
            </w:r>
            <w:r w:rsidRPr="00C54284">
              <w:rPr>
                <w:rFonts w:ascii="Segoe UI" w:hAnsi="Segoe UI" w:cs="Segoe UI"/>
              </w:rPr>
              <w:t xml:space="preserve"> at site collection and tenant level</w:t>
            </w:r>
          </w:p>
        </w:tc>
        <w:tc>
          <w:tcPr>
            <w:tcW w:w="5940" w:type="dxa"/>
          </w:tcPr>
          <w:p w14:paraId="551D2069" w14:textId="77777777" w:rsidR="00E27C55" w:rsidRPr="00C54284" w:rsidRDefault="00E27C55" w:rsidP="00E27C55">
            <w:pPr>
              <w:rPr>
                <w:rFonts w:ascii="Segoe UI" w:hAnsi="Segoe UI" w:cs="Segoe UI"/>
                <w:sz w:val="20"/>
                <w:szCs w:val="20"/>
              </w:rPr>
            </w:pPr>
            <w:r w:rsidRPr="00C54284">
              <w:rPr>
                <w:rFonts w:ascii="Segoe UI" w:hAnsi="Segoe UI" w:cs="Segoe UI"/>
                <w:b/>
                <w:sz w:val="20"/>
                <w:szCs w:val="20"/>
              </w:rPr>
              <w:t>Technology:</w:t>
            </w:r>
            <w:r w:rsidRPr="00C54284">
              <w:rPr>
                <w:rFonts w:ascii="Segoe UI" w:hAnsi="Segoe UI" w:cs="Segoe UI"/>
                <w:sz w:val="20"/>
                <w:szCs w:val="20"/>
              </w:rPr>
              <w:t xml:space="preserve"> CSOM</w:t>
            </w:r>
          </w:p>
          <w:p w14:paraId="59712C8B" w14:textId="77777777" w:rsidR="00E27C55" w:rsidRPr="00C54284" w:rsidRDefault="00E27C55" w:rsidP="00E27C55">
            <w:pPr>
              <w:rPr>
                <w:rFonts w:ascii="Segoe UI" w:hAnsi="Segoe UI" w:cs="Segoe UI"/>
                <w:b/>
                <w:sz w:val="20"/>
              </w:rPr>
            </w:pPr>
            <w:r w:rsidRPr="00C54284">
              <w:rPr>
                <w:rFonts w:ascii="Segoe UI" w:hAnsi="Segoe UI" w:cs="Segoe UI"/>
                <w:b/>
                <w:sz w:val="20"/>
                <w:szCs w:val="20"/>
              </w:rPr>
              <w:t>Description:</w:t>
            </w:r>
          </w:p>
          <w:p w14:paraId="65C6A683" w14:textId="18DC44C3" w:rsidR="00E27C55" w:rsidRPr="00C54284" w:rsidRDefault="00E27C55" w:rsidP="00E27C55">
            <w:pPr>
              <w:rPr>
                <w:rFonts w:ascii="Segoe UI" w:hAnsi="Segoe UI" w:cs="Segoe UI"/>
                <w:sz w:val="20"/>
              </w:rPr>
            </w:pPr>
            <w:r w:rsidRPr="00C54284">
              <w:rPr>
                <w:rFonts w:ascii="Segoe UI" w:hAnsi="Segoe UI" w:cs="Segoe UI"/>
                <w:sz w:val="20"/>
                <w:szCs w:val="20"/>
              </w:rPr>
              <w:t xml:space="preserve">Provisions </w:t>
            </w:r>
            <w:r w:rsidR="00FD7501">
              <w:rPr>
                <w:rFonts w:ascii="Segoe UI" w:hAnsi="Segoe UI" w:cs="Segoe UI"/>
                <w:sz w:val="20"/>
                <w:szCs w:val="20"/>
              </w:rPr>
              <w:t>w</w:t>
            </w:r>
            <w:r w:rsidRPr="00C54284">
              <w:rPr>
                <w:rFonts w:ascii="Segoe UI" w:hAnsi="Segoe UI" w:cs="Segoe UI"/>
                <w:sz w:val="20"/>
                <w:szCs w:val="20"/>
              </w:rPr>
              <w:t>eb dashboard</w:t>
            </w:r>
            <w:r w:rsidR="00FC2341">
              <w:rPr>
                <w:rFonts w:ascii="Segoe UI" w:hAnsi="Segoe UI" w:cs="Segoe UI"/>
                <w:sz w:val="20"/>
                <w:szCs w:val="20"/>
              </w:rPr>
              <w:t xml:space="preserve">, document landing page at tenant level and </w:t>
            </w:r>
            <w:r w:rsidR="00DF17EB">
              <w:rPr>
                <w:rFonts w:ascii="Segoe UI" w:hAnsi="Segoe UI" w:cs="Segoe UI"/>
                <w:sz w:val="20"/>
                <w:szCs w:val="20"/>
              </w:rPr>
              <w:t>settings page</w:t>
            </w:r>
            <w:r w:rsidRPr="00C54284">
              <w:rPr>
                <w:rFonts w:ascii="Segoe UI" w:hAnsi="Segoe UI" w:cs="Segoe UI"/>
                <w:sz w:val="20"/>
                <w:szCs w:val="20"/>
              </w:rPr>
              <w:t xml:space="preserve"> at tenant and for each client</w:t>
            </w:r>
          </w:p>
          <w:p w14:paraId="10EEDD83" w14:textId="77777777" w:rsidR="00E27C55" w:rsidRPr="00C54284" w:rsidRDefault="00E27C55" w:rsidP="00E27C55">
            <w:pPr>
              <w:rPr>
                <w:rFonts w:ascii="Segoe UI" w:hAnsi="Segoe UI" w:cs="Segoe UI"/>
                <w:b/>
                <w:sz w:val="20"/>
                <w:szCs w:val="20"/>
              </w:rPr>
            </w:pPr>
            <w:r w:rsidRPr="00C54284">
              <w:rPr>
                <w:rFonts w:ascii="Segoe UI" w:hAnsi="Segoe UI" w:cs="Segoe UI"/>
                <w:b/>
                <w:sz w:val="20"/>
                <w:szCs w:val="20"/>
              </w:rPr>
              <w:t>Configuration:</w:t>
            </w:r>
          </w:p>
          <w:p w14:paraId="36B4AFF9"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It reads the following configuration from the excel file</w:t>
            </w:r>
          </w:p>
          <w:p w14:paraId="4CCFC4F0" w14:textId="77777777" w:rsidR="00E27C55" w:rsidRPr="00C54284" w:rsidRDefault="00E27C55" w:rsidP="00E27C55">
            <w:pPr>
              <w:pStyle w:val="Body"/>
              <w:numPr>
                <w:ilvl w:val="0"/>
                <w:numId w:val="59"/>
              </w:numPr>
              <w:spacing w:after="0"/>
              <w:rPr>
                <w:rFonts w:ascii="Segoe UI" w:hAnsi="Segoe UI" w:cs="Segoe UI"/>
              </w:rPr>
            </w:pPr>
            <w:r w:rsidRPr="00C54284">
              <w:rPr>
                <w:rFonts w:ascii="Segoe UI" w:hAnsi="Segoe UI" w:cs="Segoe UI"/>
              </w:rPr>
              <w:t xml:space="preserve">Client URL </w:t>
            </w:r>
          </w:p>
          <w:p w14:paraId="59C31117" w14:textId="77777777" w:rsidR="00E27C55" w:rsidRPr="00C54284" w:rsidRDefault="00E27C55" w:rsidP="00E27C55">
            <w:pPr>
              <w:pStyle w:val="Body"/>
              <w:numPr>
                <w:ilvl w:val="0"/>
                <w:numId w:val="59"/>
              </w:numPr>
              <w:spacing w:after="0"/>
              <w:rPr>
                <w:rFonts w:ascii="Segoe UI" w:hAnsi="Segoe UI" w:cs="Segoe UI"/>
              </w:rPr>
            </w:pPr>
            <w:r w:rsidRPr="00C54284">
              <w:rPr>
                <w:rFonts w:ascii="Segoe UI" w:hAnsi="Segoe UI" w:cs="Segoe UI"/>
              </w:rPr>
              <w:t>Tenant URL</w:t>
            </w:r>
          </w:p>
        </w:tc>
        <w:tc>
          <w:tcPr>
            <w:tcW w:w="1620" w:type="dxa"/>
          </w:tcPr>
          <w:p w14:paraId="2B737A65" w14:textId="77777777" w:rsidR="00E27C55" w:rsidRPr="00C54284" w:rsidRDefault="00E27C55" w:rsidP="00E27C55">
            <w:pPr>
              <w:pStyle w:val="Body"/>
              <w:rPr>
                <w:rFonts w:ascii="Segoe UI" w:hAnsi="Segoe UI" w:cs="Segoe UI"/>
              </w:rPr>
            </w:pPr>
            <w:r w:rsidRPr="00C54284">
              <w:rPr>
                <w:rFonts w:ascii="Segoe UI" w:hAnsi="Segoe UI" w:cs="Segoe UI"/>
              </w:rPr>
              <w:t>Automated</w:t>
            </w:r>
          </w:p>
        </w:tc>
      </w:tr>
      <w:tr w:rsidR="00E27C55" w:rsidRPr="00C54284" w14:paraId="4EBCE92D" w14:textId="77777777" w:rsidTr="00E27C55">
        <w:trPr>
          <w:trHeight w:val="1700"/>
        </w:trPr>
        <w:tc>
          <w:tcPr>
            <w:tcW w:w="1975" w:type="dxa"/>
          </w:tcPr>
          <w:p w14:paraId="7EAD3D61" w14:textId="77777777" w:rsidR="00E27C55" w:rsidRPr="00C54284" w:rsidRDefault="00E27C55" w:rsidP="00E27C55">
            <w:pPr>
              <w:pStyle w:val="Body"/>
              <w:rPr>
                <w:rFonts w:ascii="Segoe UI" w:hAnsi="Segoe UI" w:cs="Segoe UI"/>
              </w:rPr>
            </w:pPr>
            <w:r w:rsidRPr="00C54284">
              <w:rPr>
                <w:rFonts w:ascii="Segoe UI" w:hAnsi="Segoe UI" w:cs="Segoe UI"/>
              </w:rPr>
              <w:t>Create source in event viewer</w:t>
            </w:r>
          </w:p>
        </w:tc>
        <w:tc>
          <w:tcPr>
            <w:tcW w:w="5940" w:type="dxa"/>
          </w:tcPr>
          <w:p w14:paraId="5718ACD2" w14:textId="77777777" w:rsidR="00E27C55" w:rsidRPr="00C54284" w:rsidRDefault="00E27C55" w:rsidP="00E27C55">
            <w:pPr>
              <w:rPr>
                <w:rFonts w:ascii="Segoe UI" w:hAnsi="Segoe UI" w:cs="Segoe UI"/>
                <w:sz w:val="20"/>
                <w:szCs w:val="20"/>
              </w:rPr>
            </w:pPr>
            <w:r w:rsidRPr="00C54284">
              <w:rPr>
                <w:rFonts w:ascii="Segoe UI" w:hAnsi="Segoe UI" w:cs="Segoe UI"/>
                <w:b/>
                <w:sz w:val="20"/>
                <w:szCs w:val="20"/>
              </w:rPr>
              <w:t>Technology:</w:t>
            </w:r>
            <w:r w:rsidRPr="00C54284">
              <w:rPr>
                <w:rFonts w:ascii="Segoe UI" w:hAnsi="Segoe UI" w:cs="Segoe UI"/>
                <w:sz w:val="20"/>
                <w:szCs w:val="20"/>
              </w:rPr>
              <w:t xml:space="preserve"> PowerShell</w:t>
            </w:r>
          </w:p>
          <w:p w14:paraId="68AAD46B" w14:textId="77777777" w:rsidR="00E27C55" w:rsidRPr="00C54284" w:rsidRDefault="00E27C55" w:rsidP="00E27C55">
            <w:pPr>
              <w:rPr>
                <w:rFonts w:ascii="Segoe UI" w:hAnsi="Segoe UI" w:cs="Segoe UI"/>
                <w:b/>
                <w:sz w:val="20"/>
                <w:szCs w:val="20"/>
              </w:rPr>
            </w:pPr>
            <w:r w:rsidRPr="00C54284">
              <w:rPr>
                <w:rFonts w:ascii="Segoe UI" w:hAnsi="Segoe UI" w:cs="Segoe UI"/>
                <w:b/>
                <w:sz w:val="20"/>
                <w:szCs w:val="20"/>
              </w:rPr>
              <w:t>Description:</w:t>
            </w:r>
          </w:p>
          <w:p w14:paraId="7CA40ECB" w14:textId="77777777" w:rsidR="00E27C55" w:rsidRPr="00C54284" w:rsidRDefault="00E27C55" w:rsidP="00E27C55">
            <w:pPr>
              <w:rPr>
                <w:rFonts w:ascii="Segoe UI" w:hAnsi="Segoe UI" w:cs="Segoe UI"/>
                <w:b/>
                <w:sz w:val="20"/>
                <w:szCs w:val="20"/>
              </w:rPr>
            </w:pPr>
            <w:r w:rsidRPr="00C54284">
              <w:rPr>
                <w:rFonts w:ascii="Segoe UI" w:hAnsi="Segoe UI" w:cs="Segoe UI"/>
                <w:b/>
                <w:sz w:val="20"/>
                <w:szCs w:val="20"/>
              </w:rPr>
              <w:t>On Premise:</w:t>
            </w:r>
          </w:p>
          <w:p w14:paraId="3CD8809A" w14:textId="77777777" w:rsidR="00E27C55" w:rsidRPr="00C54284" w:rsidRDefault="00E27C55" w:rsidP="00E27C55">
            <w:pPr>
              <w:rPr>
                <w:rFonts w:ascii="Segoe UI" w:hAnsi="Segoe UI" w:cs="Segoe UI"/>
                <w:sz w:val="20"/>
              </w:rPr>
            </w:pPr>
            <w:r w:rsidRPr="00C54284">
              <w:rPr>
                <w:rFonts w:ascii="Segoe UI" w:hAnsi="Segoe UI" w:cs="Segoe UI"/>
                <w:sz w:val="20"/>
                <w:szCs w:val="20"/>
              </w:rPr>
              <w:t>Creates a source in event viewer to log events</w:t>
            </w:r>
          </w:p>
          <w:p w14:paraId="58CA5B5A" w14:textId="77777777" w:rsidR="00E27C55" w:rsidRPr="00C54284" w:rsidRDefault="00E27C55" w:rsidP="00E27C55">
            <w:pPr>
              <w:rPr>
                <w:rFonts w:ascii="Segoe UI" w:hAnsi="Segoe UI" w:cs="Segoe UI"/>
                <w:b/>
                <w:sz w:val="20"/>
                <w:szCs w:val="20"/>
              </w:rPr>
            </w:pPr>
            <w:r w:rsidRPr="00C54284">
              <w:rPr>
                <w:rFonts w:ascii="Segoe UI" w:hAnsi="Segoe UI" w:cs="Segoe UI"/>
                <w:b/>
                <w:sz w:val="20"/>
                <w:szCs w:val="20"/>
              </w:rPr>
              <w:t>Configuration:</w:t>
            </w:r>
          </w:p>
          <w:p w14:paraId="661F6981"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It reads the following configuration from the excel file</w:t>
            </w:r>
          </w:p>
          <w:p w14:paraId="5E1F6396" w14:textId="77777777" w:rsidR="00E27C55" w:rsidRPr="00C54284" w:rsidRDefault="00E27C55" w:rsidP="00E27C55">
            <w:pPr>
              <w:pStyle w:val="Body"/>
              <w:numPr>
                <w:ilvl w:val="0"/>
                <w:numId w:val="60"/>
              </w:numPr>
              <w:spacing w:after="0"/>
              <w:rPr>
                <w:rFonts w:ascii="Segoe UI" w:hAnsi="Segoe UI" w:cs="Segoe UI"/>
              </w:rPr>
            </w:pPr>
            <w:r w:rsidRPr="00C54284">
              <w:rPr>
                <w:rFonts w:ascii="Segoe UI" w:hAnsi="Segoe UI" w:cs="Segoe UI"/>
              </w:rPr>
              <w:t>IIS log source</w:t>
            </w:r>
          </w:p>
          <w:p w14:paraId="753C56A4" w14:textId="77777777" w:rsidR="00E27C55" w:rsidRPr="00C54284" w:rsidRDefault="00E27C55" w:rsidP="00E27C55">
            <w:pPr>
              <w:pStyle w:val="Body"/>
              <w:numPr>
                <w:ilvl w:val="0"/>
                <w:numId w:val="60"/>
              </w:numPr>
              <w:spacing w:after="0"/>
              <w:rPr>
                <w:rFonts w:ascii="Segoe UI" w:hAnsi="Segoe UI" w:cs="Segoe UI"/>
              </w:rPr>
            </w:pPr>
            <w:r w:rsidRPr="00C54284">
              <w:rPr>
                <w:rFonts w:ascii="Segoe UI" w:hAnsi="Segoe UI" w:cs="Segoe UI"/>
              </w:rPr>
              <w:t>IIS log name</w:t>
            </w:r>
          </w:p>
        </w:tc>
        <w:tc>
          <w:tcPr>
            <w:tcW w:w="1620" w:type="dxa"/>
          </w:tcPr>
          <w:p w14:paraId="26D4DA06" w14:textId="77777777" w:rsidR="00E27C55" w:rsidRPr="00C54284" w:rsidRDefault="00E27C55" w:rsidP="00E27C55">
            <w:pPr>
              <w:pStyle w:val="Body"/>
              <w:rPr>
                <w:rFonts w:ascii="Segoe UI" w:hAnsi="Segoe UI" w:cs="Segoe UI"/>
              </w:rPr>
            </w:pPr>
            <w:r w:rsidRPr="00C54284">
              <w:rPr>
                <w:rFonts w:ascii="Segoe UI" w:hAnsi="Segoe UI" w:cs="Segoe UI"/>
              </w:rPr>
              <w:t>Automated</w:t>
            </w:r>
          </w:p>
        </w:tc>
      </w:tr>
    </w:tbl>
    <w:p w14:paraId="404A4AC0" w14:textId="77777777" w:rsidR="00E27C55" w:rsidRPr="00C54284" w:rsidRDefault="00E27C55" w:rsidP="0088376A">
      <w:pPr>
        <w:pStyle w:val="Heading30"/>
        <w:numPr>
          <w:ilvl w:val="2"/>
          <w:numId w:val="283"/>
        </w:numPr>
        <w:rPr>
          <w:rFonts w:ascii="Segoe UI" w:hAnsi="Segoe UI" w:cs="Segoe UI"/>
          <w:b w:val="0"/>
          <w:sz w:val="28"/>
        </w:rPr>
      </w:pPr>
      <w:bookmarkStart w:id="387" w:name="_Toc398053875"/>
      <w:bookmarkStart w:id="388" w:name="_Toc398054105"/>
      <w:bookmarkStart w:id="389" w:name="_Toc398054315"/>
      <w:bookmarkStart w:id="390" w:name="_Toc398133998"/>
      <w:bookmarkStart w:id="391" w:name="_Toc398134217"/>
      <w:bookmarkStart w:id="392" w:name="_Toc398203109"/>
      <w:bookmarkStart w:id="393" w:name="_Toc398203328"/>
      <w:bookmarkStart w:id="394" w:name="_Toc398053878"/>
      <w:bookmarkStart w:id="395" w:name="_Toc398054108"/>
      <w:bookmarkStart w:id="396" w:name="_Toc398054318"/>
      <w:bookmarkStart w:id="397" w:name="_Toc398134001"/>
      <w:bookmarkStart w:id="398" w:name="_Toc398134220"/>
      <w:bookmarkStart w:id="399" w:name="_Toc398203112"/>
      <w:bookmarkStart w:id="400" w:name="_Toc398203331"/>
      <w:bookmarkStart w:id="401" w:name="_Toc398053881"/>
      <w:bookmarkStart w:id="402" w:name="_Toc398054111"/>
      <w:bookmarkStart w:id="403" w:name="_Toc398054321"/>
      <w:bookmarkStart w:id="404" w:name="_Toc398134004"/>
      <w:bookmarkStart w:id="405" w:name="_Toc398134223"/>
      <w:bookmarkStart w:id="406" w:name="_Toc398203115"/>
      <w:bookmarkStart w:id="407" w:name="_Toc398203334"/>
      <w:bookmarkStart w:id="408" w:name="_Toc398053884"/>
      <w:bookmarkStart w:id="409" w:name="_Toc398054114"/>
      <w:bookmarkStart w:id="410" w:name="_Toc398054324"/>
      <w:bookmarkStart w:id="411" w:name="_Toc398134007"/>
      <w:bookmarkStart w:id="412" w:name="_Toc398134226"/>
      <w:bookmarkStart w:id="413" w:name="_Toc398203118"/>
      <w:bookmarkStart w:id="414" w:name="_Toc398203337"/>
      <w:bookmarkStart w:id="415" w:name="_Toc398053887"/>
      <w:bookmarkStart w:id="416" w:name="_Toc398054117"/>
      <w:bookmarkStart w:id="417" w:name="_Toc398054327"/>
      <w:bookmarkStart w:id="418" w:name="_Toc398134010"/>
      <w:bookmarkStart w:id="419" w:name="_Toc398134229"/>
      <w:bookmarkStart w:id="420" w:name="_Toc398203121"/>
      <w:bookmarkStart w:id="421" w:name="_Toc398203340"/>
      <w:bookmarkStart w:id="422" w:name="_Toc398053890"/>
      <w:bookmarkStart w:id="423" w:name="_Toc398054120"/>
      <w:bookmarkStart w:id="424" w:name="_Toc398054330"/>
      <w:bookmarkStart w:id="425" w:name="_Toc398134013"/>
      <w:bookmarkStart w:id="426" w:name="_Toc398134232"/>
      <w:bookmarkStart w:id="427" w:name="_Toc398203124"/>
      <w:bookmarkStart w:id="428" w:name="_Toc398203343"/>
      <w:bookmarkStart w:id="429" w:name="_Toc398053893"/>
      <w:bookmarkStart w:id="430" w:name="_Toc398054123"/>
      <w:bookmarkStart w:id="431" w:name="_Toc398054333"/>
      <w:bookmarkStart w:id="432" w:name="_Toc398134016"/>
      <w:bookmarkStart w:id="433" w:name="_Toc398134235"/>
      <w:bookmarkStart w:id="434" w:name="_Toc398203127"/>
      <w:bookmarkStart w:id="435" w:name="_Toc398203346"/>
      <w:bookmarkStart w:id="436" w:name="_Toc398053896"/>
      <w:bookmarkStart w:id="437" w:name="_Toc398054126"/>
      <w:bookmarkStart w:id="438" w:name="_Toc398054336"/>
      <w:bookmarkStart w:id="439" w:name="_Toc398134019"/>
      <w:bookmarkStart w:id="440" w:name="_Toc398134238"/>
      <w:bookmarkStart w:id="441" w:name="_Toc398203130"/>
      <w:bookmarkStart w:id="442" w:name="_Toc398203349"/>
      <w:bookmarkStart w:id="443" w:name="_Toc398053899"/>
      <w:bookmarkStart w:id="444" w:name="_Toc398054129"/>
      <w:bookmarkStart w:id="445" w:name="_Toc398054339"/>
      <w:bookmarkStart w:id="446" w:name="_Toc398134022"/>
      <w:bookmarkStart w:id="447" w:name="_Toc398134241"/>
      <w:bookmarkStart w:id="448" w:name="_Toc398203133"/>
      <w:bookmarkStart w:id="449" w:name="_Toc398203352"/>
      <w:bookmarkStart w:id="450" w:name="_Toc398053902"/>
      <w:bookmarkStart w:id="451" w:name="_Toc398054132"/>
      <w:bookmarkStart w:id="452" w:name="_Toc398054342"/>
      <w:bookmarkStart w:id="453" w:name="_Toc398134025"/>
      <w:bookmarkStart w:id="454" w:name="_Toc398134244"/>
      <w:bookmarkStart w:id="455" w:name="_Toc398203136"/>
      <w:bookmarkStart w:id="456" w:name="_Toc398203355"/>
      <w:bookmarkStart w:id="457" w:name="_Toc398053905"/>
      <w:bookmarkStart w:id="458" w:name="_Toc398054135"/>
      <w:bookmarkStart w:id="459" w:name="_Toc398054345"/>
      <w:bookmarkStart w:id="460" w:name="_Toc398134028"/>
      <w:bookmarkStart w:id="461" w:name="_Toc398134247"/>
      <w:bookmarkStart w:id="462" w:name="_Toc398203139"/>
      <w:bookmarkStart w:id="463" w:name="_Toc398203358"/>
      <w:bookmarkStart w:id="464" w:name="_Toc398053908"/>
      <w:bookmarkStart w:id="465" w:name="_Toc398054138"/>
      <w:bookmarkStart w:id="466" w:name="_Toc398054348"/>
      <w:bookmarkStart w:id="467" w:name="_Toc398134031"/>
      <w:bookmarkStart w:id="468" w:name="_Toc398134250"/>
      <w:bookmarkStart w:id="469" w:name="_Toc398203142"/>
      <w:bookmarkStart w:id="470" w:name="_Toc398203361"/>
      <w:bookmarkStart w:id="471" w:name="_Toc398053911"/>
      <w:bookmarkStart w:id="472" w:name="_Toc398054141"/>
      <w:bookmarkStart w:id="473" w:name="_Toc398054351"/>
      <w:bookmarkStart w:id="474" w:name="_Toc398134034"/>
      <w:bookmarkStart w:id="475" w:name="_Toc398134253"/>
      <w:bookmarkStart w:id="476" w:name="_Toc398203145"/>
      <w:bookmarkStart w:id="477" w:name="_Toc398203364"/>
      <w:bookmarkStart w:id="478" w:name="_Toc398053914"/>
      <w:bookmarkStart w:id="479" w:name="_Toc398054144"/>
      <w:bookmarkStart w:id="480" w:name="_Toc398054354"/>
      <w:bookmarkStart w:id="481" w:name="_Toc398134037"/>
      <w:bookmarkStart w:id="482" w:name="_Toc398134256"/>
      <w:bookmarkStart w:id="483" w:name="_Toc398203148"/>
      <w:bookmarkStart w:id="484" w:name="_Toc398203367"/>
      <w:bookmarkStart w:id="485" w:name="_Toc398053917"/>
      <w:bookmarkStart w:id="486" w:name="_Toc398054147"/>
      <w:bookmarkStart w:id="487" w:name="_Toc398054357"/>
      <w:bookmarkStart w:id="488" w:name="_Toc398134040"/>
      <w:bookmarkStart w:id="489" w:name="_Toc398134259"/>
      <w:bookmarkStart w:id="490" w:name="_Toc398203151"/>
      <w:bookmarkStart w:id="491" w:name="_Toc398203370"/>
      <w:bookmarkStart w:id="492" w:name="_Toc398053920"/>
      <w:bookmarkStart w:id="493" w:name="_Toc398054150"/>
      <w:bookmarkStart w:id="494" w:name="_Toc398054360"/>
      <w:bookmarkStart w:id="495" w:name="_Toc398134043"/>
      <w:bookmarkStart w:id="496" w:name="_Toc398134262"/>
      <w:bookmarkStart w:id="497" w:name="_Toc398203154"/>
      <w:bookmarkStart w:id="498" w:name="_Toc398203373"/>
      <w:bookmarkStart w:id="499" w:name="_Toc42602267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bookmarkEnd w:id="497"/>
      <w:bookmarkEnd w:id="498"/>
      <w:r w:rsidRPr="00C54284">
        <w:rPr>
          <w:rFonts w:ascii="Segoe UI" w:hAnsi="Segoe UI" w:cs="Segoe UI"/>
          <w:b w:val="0"/>
          <w:sz w:val="28"/>
        </w:rPr>
        <w:t>Matter Center Add-Ins</w:t>
      </w:r>
      <w:bookmarkEnd w:id="499"/>
    </w:p>
    <w:p w14:paraId="7D2274B3" w14:textId="77777777" w:rsidR="00E27C55" w:rsidRPr="00C54284" w:rsidRDefault="00E27C55" w:rsidP="00E27C55">
      <w:pPr>
        <w:pStyle w:val="Body"/>
        <w:ind w:left="720"/>
        <w:rPr>
          <w:rFonts w:ascii="Segoe UI" w:hAnsi="Segoe UI" w:cs="Segoe UI"/>
        </w:rPr>
      </w:pPr>
      <w:r w:rsidRPr="00C54284">
        <w:rPr>
          <w:rFonts w:ascii="Segoe UI" w:hAnsi="Segoe UI" w:cs="Segoe UI"/>
        </w:rPr>
        <w:t>Matter Center Add-Ins include Add-Ins for Microsoft Outlook and Microsoft Word. These Add-Ins help the user to open Matter Center web dashboard page from respective products. When user configures this Add-In in Outlook or Word, Matter Center tab gets added in the ribbon. This tab contains a button “Matter Center” which takes the path of App_Data folder from the application settings and fetches the web dashboard URL from the addinConfig file and opens the URL in browser</w:t>
      </w:r>
    </w:p>
    <w:p w14:paraId="2DE3E5C6" w14:textId="77777777" w:rsidR="00E27C55" w:rsidRPr="00C54284" w:rsidRDefault="00E27C55" w:rsidP="00E27C55">
      <w:pPr>
        <w:pStyle w:val="Body"/>
        <w:rPr>
          <w:rFonts w:ascii="Segoe UI" w:hAnsi="Segoe UI" w:cs="Segoe UI"/>
          <w:b/>
        </w:rPr>
      </w:pPr>
    </w:p>
    <w:p w14:paraId="1AF2A264" w14:textId="7ADEA78E" w:rsidR="00E27C55" w:rsidRPr="00C54284" w:rsidRDefault="00E27C55" w:rsidP="0088376A">
      <w:pPr>
        <w:pStyle w:val="Heading2"/>
        <w:numPr>
          <w:ilvl w:val="1"/>
          <w:numId w:val="86"/>
        </w:numPr>
        <w:tabs>
          <w:tab w:val="clear" w:pos="10206"/>
        </w:tabs>
        <w:rPr>
          <w:rFonts w:ascii="Segoe UI" w:hAnsi="Segoe UI" w:cs="Segoe UI"/>
        </w:rPr>
      </w:pPr>
      <w:bookmarkStart w:id="500" w:name="_Toc426022677"/>
      <w:r w:rsidRPr="00C54284">
        <w:rPr>
          <w:rFonts w:ascii="Segoe UI" w:hAnsi="Segoe UI" w:cs="Segoe UI"/>
        </w:rPr>
        <w:lastRenderedPageBreak/>
        <w:t>SharePoint Objects</w:t>
      </w:r>
      <w:bookmarkEnd w:id="500"/>
    </w:p>
    <w:p w14:paraId="694C986A" w14:textId="77777777" w:rsidR="00E27C55" w:rsidRPr="00C54284" w:rsidRDefault="00E27C55" w:rsidP="00E27C55">
      <w:pPr>
        <w:pStyle w:val="Body"/>
        <w:rPr>
          <w:rFonts w:ascii="Segoe UI" w:hAnsi="Segoe UI" w:cs="Segoe UI"/>
        </w:rPr>
      </w:pPr>
      <w:r w:rsidRPr="00C54284">
        <w:rPr>
          <w:rFonts w:ascii="Segoe UI" w:hAnsi="Segoe UI" w:cs="Segoe UI"/>
        </w:rPr>
        <w:t xml:space="preserve">        This section will provide the details about all the SharePoint objects used by Matter Center App.</w:t>
      </w:r>
    </w:p>
    <w:p w14:paraId="3A7FFC4A" w14:textId="77777777" w:rsidR="00E27C55" w:rsidRPr="00C54284" w:rsidRDefault="00E27C55" w:rsidP="00E27C55">
      <w:pPr>
        <w:pStyle w:val="Body"/>
        <w:numPr>
          <w:ilvl w:val="0"/>
          <w:numId w:val="90"/>
        </w:numPr>
        <w:spacing w:after="0"/>
        <w:rPr>
          <w:rFonts w:ascii="Segoe UI" w:hAnsi="Segoe UI" w:cs="Segoe UI"/>
        </w:rPr>
      </w:pPr>
      <w:r w:rsidRPr="00C54284">
        <w:rPr>
          <w:rFonts w:ascii="Segoe UI" w:hAnsi="Segoe UI" w:cs="Segoe UI"/>
        </w:rPr>
        <w:t xml:space="preserve">SharePoint App </w:t>
      </w:r>
    </w:p>
    <w:p w14:paraId="5AFE7E4B" w14:textId="77777777" w:rsidR="00E27C55" w:rsidRPr="00C54284" w:rsidRDefault="00E27C55" w:rsidP="00E27C55">
      <w:pPr>
        <w:pStyle w:val="Body"/>
        <w:spacing w:after="0"/>
        <w:ind w:left="720"/>
        <w:rPr>
          <w:rFonts w:ascii="Segoe UI" w:hAnsi="Segoe UI" w:cs="Segoe UI"/>
        </w:rPr>
      </w:pPr>
      <w:r w:rsidRPr="00C54284">
        <w:rPr>
          <w:rFonts w:ascii="Segoe UI" w:hAnsi="Segoe UI" w:cs="Segoe UI"/>
        </w:rPr>
        <w:t>Following 2 SharePoint Apps are deployed and installed on catalog site,</w:t>
      </w:r>
    </w:p>
    <w:p w14:paraId="703FF429" w14:textId="77777777" w:rsidR="00E27C55" w:rsidRPr="00C54284" w:rsidRDefault="00E27C55" w:rsidP="00E27C55">
      <w:pPr>
        <w:pStyle w:val="Body"/>
        <w:numPr>
          <w:ilvl w:val="0"/>
          <w:numId w:val="92"/>
        </w:numPr>
        <w:spacing w:after="0"/>
        <w:rPr>
          <w:rFonts w:ascii="Segoe UI" w:hAnsi="Segoe UI" w:cs="Segoe UI"/>
        </w:rPr>
      </w:pPr>
      <w:r w:rsidRPr="00C54284">
        <w:rPr>
          <w:rFonts w:ascii="Segoe UI" w:hAnsi="Segoe UI" w:cs="Segoe UI"/>
        </w:rPr>
        <w:t>Matter Center App - App to provide Search Matter, Search Document and Provision Matter functionality. This is required for the authentication to work for all the apps.</w:t>
      </w:r>
    </w:p>
    <w:p w14:paraId="6086BED4" w14:textId="77777777" w:rsidR="00E27C55" w:rsidRPr="00C54284" w:rsidRDefault="00E27C55" w:rsidP="00E27C55">
      <w:pPr>
        <w:pStyle w:val="Body"/>
        <w:spacing w:after="0"/>
        <w:ind w:left="1080"/>
        <w:rPr>
          <w:rFonts w:ascii="Segoe UI" w:hAnsi="Segoe UI" w:cs="Segoe UI"/>
        </w:rPr>
      </w:pPr>
      <w:r w:rsidRPr="00C54284">
        <w:rPr>
          <w:rFonts w:ascii="Segoe UI" w:hAnsi="Segoe UI" w:cs="Segoe UI"/>
        </w:rPr>
        <w:t xml:space="preserve">The following components are created in the App </w:t>
      </w:r>
    </w:p>
    <w:p w14:paraId="2C53C79F" w14:textId="77777777" w:rsidR="00E27C55" w:rsidRPr="00C54284" w:rsidRDefault="00E27C55" w:rsidP="00E27C55">
      <w:pPr>
        <w:pStyle w:val="Body"/>
        <w:numPr>
          <w:ilvl w:val="0"/>
          <w:numId w:val="102"/>
        </w:numPr>
        <w:spacing w:after="0"/>
        <w:rPr>
          <w:rFonts w:ascii="Segoe UI" w:hAnsi="Segoe UI" w:cs="Segoe UI"/>
        </w:rPr>
      </w:pPr>
      <w:r w:rsidRPr="00C54284">
        <w:rPr>
          <w:rFonts w:ascii="Segoe UI" w:hAnsi="Segoe UI" w:cs="Segoe UI"/>
        </w:rPr>
        <w:t>ECB menu</w:t>
      </w:r>
    </w:p>
    <w:p w14:paraId="251DFB3A" w14:textId="77777777" w:rsidR="00E27C55" w:rsidRPr="00C54284" w:rsidRDefault="00E27C55" w:rsidP="00E27C55">
      <w:pPr>
        <w:pStyle w:val="Body"/>
        <w:numPr>
          <w:ilvl w:val="0"/>
          <w:numId w:val="103"/>
        </w:numPr>
        <w:spacing w:after="0"/>
        <w:rPr>
          <w:rFonts w:ascii="Segoe UI" w:hAnsi="Segoe UI" w:cs="Segoe UI"/>
        </w:rPr>
      </w:pPr>
      <w:r w:rsidRPr="00C54284">
        <w:rPr>
          <w:rFonts w:ascii="Segoe UI" w:hAnsi="Segoe UI" w:cs="Segoe UI"/>
        </w:rPr>
        <w:t>Update Copy -  This is used to update copy in One Drive with latest version from Matter Library</w:t>
      </w:r>
    </w:p>
    <w:p w14:paraId="0A3B9918" w14:textId="77777777" w:rsidR="00E27C55" w:rsidRPr="00C54284" w:rsidRDefault="00E27C55" w:rsidP="00E27C55">
      <w:pPr>
        <w:pStyle w:val="Body"/>
        <w:numPr>
          <w:ilvl w:val="0"/>
          <w:numId w:val="103"/>
        </w:numPr>
        <w:spacing w:after="0"/>
        <w:rPr>
          <w:rFonts w:ascii="Segoe UI" w:hAnsi="Segoe UI" w:cs="Segoe UI"/>
        </w:rPr>
      </w:pPr>
      <w:r w:rsidRPr="00C54284">
        <w:rPr>
          <w:rFonts w:ascii="Segoe UI" w:hAnsi="Segoe UI" w:cs="Segoe UI"/>
        </w:rPr>
        <w:t>Matter Check In - This is used to check in the document in Matter Library</w:t>
      </w:r>
    </w:p>
    <w:p w14:paraId="2B6CE9F6" w14:textId="77777777" w:rsidR="00E27C55" w:rsidRPr="00C54284" w:rsidRDefault="00E27C55" w:rsidP="00E27C55">
      <w:pPr>
        <w:pStyle w:val="Body"/>
        <w:numPr>
          <w:ilvl w:val="0"/>
          <w:numId w:val="103"/>
        </w:numPr>
        <w:spacing w:after="0"/>
        <w:rPr>
          <w:rFonts w:ascii="Segoe UI" w:hAnsi="Segoe UI" w:cs="Segoe UI"/>
        </w:rPr>
      </w:pPr>
      <w:r w:rsidRPr="00C54284">
        <w:rPr>
          <w:rFonts w:ascii="Segoe UI" w:hAnsi="Segoe UI" w:cs="Segoe UI"/>
        </w:rPr>
        <w:t>Matter Check Out - This is used to check out the document from Matter Library</w:t>
      </w:r>
    </w:p>
    <w:p w14:paraId="0C585DB5" w14:textId="77777777" w:rsidR="00E27C55" w:rsidRPr="00C54284" w:rsidRDefault="00E27C55" w:rsidP="00E27C55">
      <w:pPr>
        <w:pStyle w:val="Body"/>
        <w:numPr>
          <w:ilvl w:val="0"/>
          <w:numId w:val="103"/>
        </w:numPr>
        <w:spacing w:after="0"/>
        <w:rPr>
          <w:rFonts w:ascii="Segoe UI" w:hAnsi="Segoe UI" w:cs="Segoe UI"/>
        </w:rPr>
      </w:pPr>
      <w:r w:rsidRPr="00C54284">
        <w:rPr>
          <w:rFonts w:ascii="Segoe UI" w:hAnsi="Segoe UI" w:cs="Segoe UI"/>
        </w:rPr>
        <w:t>Detach from Matter Center Beta - Used to detach the document from Matter Library</w:t>
      </w:r>
    </w:p>
    <w:p w14:paraId="350FAC57" w14:textId="77777777" w:rsidR="00E27C55" w:rsidRPr="00C54284" w:rsidRDefault="00E27C55" w:rsidP="00E27C55">
      <w:pPr>
        <w:pStyle w:val="Body"/>
        <w:numPr>
          <w:ilvl w:val="0"/>
          <w:numId w:val="102"/>
        </w:numPr>
        <w:spacing w:after="0"/>
        <w:rPr>
          <w:rFonts w:ascii="Segoe UI" w:hAnsi="Segoe UI" w:cs="Segoe UI"/>
        </w:rPr>
      </w:pPr>
      <w:r w:rsidRPr="00C54284">
        <w:rPr>
          <w:rFonts w:ascii="Segoe UI" w:hAnsi="Segoe UI" w:cs="Segoe UI"/>
        </w:rPr>
        <w:t>Send Mail</w:t>
      </w:r>
    </w:p>
    <w:p w14:paraId="3553594D" w14:textId="77777777" w:rsidR="00E27C55" w:rsidRPr="00C54284" w:rsidRDefault="00E27C55" w:rsidP="00E27C55">
      <w:pPr>
        <w:pStyle w:val="Body"/>
        <w:numPr>
          <w:ilvl w:val="0"/>
          <w:numId w:val="104"/>
        </w:numPr>
        <w:spacing w:after="0"/>
        <w:rPr>
          <w:rFonts w:ascii="Segoe UI" w:hAnsi="Segoe UI" w:cs="Segoe UI"/>
        </w:rPr>
      </w:pPr>
      <w:r w:rsidRPr="00C54284">
        <w:rPr>
          <w:rFonts w:ascii="Segoe UI" w:hAnsi="Segoe UI" w:cs="Segoe UI"/>
        </w:rPr>
        <w:t>This is a SharePoint workflow used to send mail upon creation of matter</w:t>
      </w:r>
    </w:p>
    <w:p w14:paraId="5995B4B0" w14:textId="77777777" w:rsidR="00E27C55" w:rsidRPr="00C54284" w:rsidRDefault="00E27C55" w:rsidP="00E27C55">
      <w:pPr>
        <w:pStyle w:val="Body"/>
        <w:numPr>
          <w:ilvl w:val="0"/>
          <w:numId w:val="102"/>
        </w:numPr>
        <w:spacing w:after="0"/>
        <w:rPr>
          <w:rFonts w:ascii="Segoe UI" w:hAnsi="Segoe UI" w:cs="Segoe UI"/>
        </w:rPr>
      </w:pPr>
      <w:r w:rsidRPr="00C54284">
        <w:rPr>
          <w:rFonts w:ascii="Segoe UI" w:hAnsi="Segoe UI" w:cs="Segoe UI"/>
        </w:rPr>
        <w:t>Send to OneDrive</w:t>
      </w:r>
    </w:p>
    <w:p w14:paraId="5F41BC58" w14:textId="77777777" w:rsidR="00E27C55" w:rsidRPr="00C54284" w:rsidRDefault="00E27C55" w:rsidP="00E27C55">
      <w:pPr>
        <w:pStyle w:val="Body"/>
        <w:numPr>
          <w:ilvl w:val="0"/>
          <w:numId w:val="104"/>
        </w:numPr>
        <w:spacing w:after="0"/>
        <w:rPr>
          <w:rFonts w:ascii="Segoe UI" w:hAnsi="Segoe UI" w:cs="Segoe UI"/>
        </w:rPr>
      </w:pPr>
      <w:r w:rsidRPr="00C54284">
        <w:rPr>
          <w:rFonts w:ascii="Segoe UI" w:hAnsi="Segoe UI" w:cs="Segoe UI"/>
        </w:rPr>
        <w:t>This is used to send document to the users OneDrive</w:t>
      </w:r>
    </w:p>
    <w:p w14:paraId="77E37832" w14:textId="77777777" w:rsidR="00E27C55" w:rsidRPr="00C54284" w:rsidRDefault="00E27C55" w:rsidP="00E27C55">
      <w:pPr>
        <w:pStyle w:val="Body"/>
        <w:numPr>
          <w:ilvl w:val="0"/>
          <w:numId w:val="92"/>
        </w:numPr>
        <w:spacing w:after="0"/>
        <w:rPr>
          <w:rFonts w:ascii="Segoe UI" w:hAnsi="Segoe UI" w:cs="Segoe UI"/>
        </w:rPr>
      </w:pPr>
      <w:r w:rsidRPr="00C54284">
        <w:rPr>
          <w:rFonts w:ascii="Segoe UI" w:hAnsi="Segoe UI" w:cs="Segoe UI"/>
        </w:rPr>
        <w:t>Matter Center OneDrive Bulk Action - Enables user to perform the following ribbon actions</w:t>
      </w:r>
    </w:p>
    <w:p w14:paraId="6C871C82" w14:textId="77777777" w:rsidR="00E27C55" w:rsidRPr="00C54284" w:rsidRDefault="00E27C55" w:rsidP="00E27C55">
      <w:pPr>
        <w:pStyle w:val="Body"/>
        <w:numPr>
          <w:ilvl w:val="0"/>
          <w:numId w:val="101"/>
        </w:numPr>
        <w:spacing w:after="0"/>
        <w:rPr>
          <w:rFonts w:ascii="Segoe UI" w:hAnsi="Segoe UI" w:cs="Segoe UI"/>
        </w:rPr>
      </w:pPr>
      <w:r w:rsidRPr="00C54284">
        <w:rPr>
          <w:rFonts w:ascii="Segoe UI" w:hAnsi="Segoe UI" w:cs="Segoe UI"/>
        </w:rPr>
        <w:t>Update Copy - Used to update copy in One Drive with latest version from Matter Library</w:t>
      </w:r>
    </w:p>
    <w:p w14:paraId="165D9B4B" w14:textId="77777777" w:rsidR="00E27C55" w:rsidRPr="00C54284" w:rsidRDefault="00E27C55" w:rsidP="00E27C55">
      <w:pPr>
        <w:pStyle w:val="Body"/>
        <w:numPr>
          <w:ilvl w:val="0"/>
          <w:numId w:val="101"/>
        </w:numPr>
        <w:spacing w:after="0"/>
        <w:rPr>
          <w:rFonts w:ascii="Segoe UI" w:hAnsi="Segoe UI" w:cs="Segoe UI"/>
        </w:rPr>
      </w:pPr>
      <w:r w:rsidRPr="00C54284">
        <w:rPr>
          <w:rFonts w:ascii="Segoe UI" w:hAnsi="Segoe UI" w:cs="Segoe UI"/>
        </w:rPr>
        <w:t>Matter Check In - Used to check in the document in Matter Library</w:t>
      </w:r>
    </w:p>
    <w:p w14:paraId="201B4DA9" w14:textId="77777777" w:rsidR="00E27C55" w:rsidRPr="00C54284" w:rsidRDefault="00E27C55" w:rsidP="00E27C55">
      <w:pPr>
        <w:pStyle w:val="Body"/>
        <w:numPr>
          <w:ilvl w:val="0"/>
          <w:numId w:val="101"/>
        </w:numPr>
        <w:spacing w:after="0"/>
        <w:rPr>
          <w:rFonts w:ascii="Segoe UI" w:hAnsi="Segoe UI" w:cs="Segoe UI"/>
        </w:rPr>
      </w:pPr>
      <w:r w:rsidRPr="00C54284">
        <w:rPr>
          <w:rFonts w:ascii="Segoe UI" w:hAnsi="Segoe UI" w:cs="Segoe UI"/>
        </w:rPr>
        <w:t>Matter Check Out - Used to check out the document from Matter Library</w:t>
      </w:r>
    </w:p>
    <w:p w14:paraId="527F15D3" w14:textId="77777777" w:rsidR="00E27C55" w:rsidRPr="00C54284" w:rsidRDefault="00E27C55" w:rsidP="00E27C55">
      <w:pPr>
        <w:pStyle w:val="Body"/>
        <w:numPr>
          <w:ilvl w:val="0"/>
          <w:numId w:val="101"/>
        </w:numPr>
        <w:spacing w:after="0"/>
        <w:rPr>
          <w:rFonts w:ascii="Segoe UI" w:hAnsi="Segoe UI" w:cs="Segoe UI"/>
        </w:rPr>
      </w:pPr>
      <w:r w:rsidRPr="00C54284">
        <w:rPr>
          <w:rFonts w:ascii="Segoe UI" w:hAnsi="Segoe UI" w:cs="Segoe UI"/>
        </w:rPr>
        <w:t>Detach from Matter Center Beta - Used to detach the document from Matter Library</w:t>
      </w:r>
    </w:p>
    <w:p w14:paraId="707519CA" w14:textId="77777777" w:rsidR="00E27C55" w:rsidRPr="00C54284" w:rsidRDefault="00E27C55" w:rsidP="00E27C55">
      <w:pPr>
        <w:pStyle w:val="Body"/>
        <w:spacing w:after="0"/>
        <w:ind w:left="1440"/>
        <w:rPr>
          <w:rFonts w:ascii="Segoe UI" w:hAnsi="Segoe UI" w:cs="Segoe UI"/>
        </w:rPr>
      </w:pPr>
    </w:p>
    <w:p w14:paraId="576B47ED" w14:textId="77777777" w:rsidR="00E27C55" w:rsidRPr="00C54284" w:rsidRDefault="00E27C55" w:rsidP="00E27C55">
      <w:pPr>
        <w:pStyle w:val="Body"/>
        <w:numPr>
          <w:ilvl w:val="0"/>
          <w:numId w:val="90"/>
        </w:numPr>
        <w:spacing w:after="0"/>
        <w:rPr>
          <w:rFonts w:ascii="Segoe UI" w:hAnsi="Segoe UI" w:cs="Segoe UI"/>
        </w:rPr>
      </w:pPr>
      <w:r w:rsidRPr="00C54284">
        <w:rPr>
          <w:rFonts w:ascii="Segoe UI" w:hAnsi="Segoe UI" w:cs="Segoe UI"/>
        </w:rPr>
        <w:t>Site collections</w:t>
      </w:r>
    </w:p>
    <w:p w14:paraId="49B33E84" w14:textId="77777777" w:rsidR="00E27C55" w:rsidRPr="00C54284" w:rsidRDefault="00E27C55" w:rsidP="00E27C55">
      <w:pPr>
        <w:pStyle w:val="Body"/>
        <w:numPr>
          <w:ilvl w:val="0"/>
          <w:numId w:val="93"/>
        </w:numPr>
        <w:spacing w:after="0"/>
        <w:rPr>
          <w:rFonts w:ascii="Segoe UI" w:hAnsi="Segoe UI" w:cs="Segoe UI"/>
        </w:rPr>
      </w:pPr>
      <w:r w:rsidRPr="00C54284">
        <w:rPr>
          <w:rFonts w:ascii="Segoe UI" w:hAnsi="Segoe UI" w:cs="Segoe UI"/>
        </w:rPr>
        <w:t>Catalog site – This site collection contains the Matter Center App and all the supporting lists used by Matter Center App</w:t>
      </w:r>
    </w:p>
    <w:p w14:paraId="7C722B9C" w14:textId="77777777" w:rsidR="00E27C55" w:rsidRPr="00C54284" w:rsidRDefault="00E27C55" w:rsidP="00E27C55">
      <w:pPr>
        <w:pStyle w:val="Body"/>
        <w:numPr>
          <w:ilvl w:val="0"/>
          <w:numId w:val="93"/>
        </w:numPr>
        <w:spacing w:after="0"/>
        <w:rPr>
          <w:rFonts w:ascii="Segoe UI" w:hAnsi="Segoe UI" w:cs="Segoe UI"/>
        </w:rPr>
      </w:pPr>
      <w:r w:rsidRPr="00C54284">
        <w:rPr>
          <w:rFonts w:ascii="Segoe UI" w:hAnsi="Segoe UI" w:cs="Segoe UI"/>
        </w:rPr>
        <w:t>Client Site Collections: Separate site collection is created for each client</w:t>
      </w:r>
    </w:p>
    <w:p w14:paraId="430001D3" w14:textId="77777777" w:rsidR="00E27C55" w:rsidRPr="00C54284" w:rsidRDefault="00E27C55" w:rsidP="00E27C55">
      <w:pPr>
        <w:pStyle w:val="Body"/>
        <w:spacing w:after="0"/>
        <w:ind w:left="1080"/>
        <w:rPr>
          <w:rFonts w:ascii="Segoe UI" w:hAnsi="Segoe UI" w:cs="Segoe UI"/>
        </w:rPr>
      </w:pPr>
    </w:p>
    <w:p w14:paraId="7252C2C2" w14:textId="77777777" w:rsidR="00E27C55" w:rsidRPr="00C54284" w:rsidRDefault="00E27C55" w:rsidP="00E27C55">
      <w:pPr>
        <w:pStyle w:val="Body"/>
        <w:numPr>
          <w:ilvl w:val="0"/>
          <w:numId w:val="90"/>
        </w:numPr>
        <w:spacing w:after="0"/>
        <w:rPr>
          <w:rFonts w:ascii="Segoe UI" w:hAnsi="Segoe UI" w:cs="Segoe UI"/>
        </w:rPr>
      </w:pPr>
      <w:r w:rsidRPr="00C54284">
        <w:rPr>
          <w:rFonts w:ascii="Segoe UI" w:hAnsi="Segoe UI" w:cs="Segoe UI"/>
        </w:rPr>
        <w:t>Site Columns</w:t>
      </w:r>
    </w:p>
    <w:p w14:paraId="6C0674C6" w14:textId="77777777" w:rsidR="00E27C55" w:rsidRPr="00C54284" w:rsidRDefault="00E27C55" w:rsidP="00E27C55">
      <w:pPr>
        <w:pStyle w:val="Body"/>
        <w:spacing w:after="0"/>
        <w:ind w:left="720"/>
        <w:rPr>
          <w:rFonts w:ascii="Segoe UI" w:hAnsi="Segoe UI" w:cs="Segoe UI"/>
        </w:rPr>
      </w:pPr>
      <w:r w:rsidRPr="00C54284">
        <w:rPr>
          <w:rFonts w:ascii="Segoe UI" w:hAnsi="Segoe UI" w:cs="Segoe UI"/>
        </w:rPr>
        <w:t>Following are the site columns used by Matter Center App with the name and its description,</w:t>
      </w:r>
    </w:p>
    <w:p w14:paraId="4EBACA23" w14:textId="77777777" w:rsidR="00E27C55" w:rsidRPr="00C54284" w:rsidRDefault="00E27C55" w:rsidP="00E27C55">
      <w:pPr>
        <w:pStyle w:val="Body"/>
        <w:numPr>
          <w:ilvl w:val="0"/>
          <w:numId w:val="91"/>
        </w:numPr>
        <w:spacing w:after="0"/>
        <w:rPr>
          <w:rFonts w:ascii="Segoe UI" w:hAnsi="Segoe UI" w:cs="Segoe UI"/>
        </w:rPr>
      </w:pPr>
      <w:r w:rsidRPr="00C54284">
        <w:rPr>
          <w:rFonts w:ascii="Segoe UI" w:hAnsi="Segoe UI" w:cs="Segoe UI"/>
        </w:rPr>
        <w:t>Client_Id  - It is used to save the Client ID</w:t>
      </w:r>
    </w:p>
    <w:p w14:paraId="6EE98471" w14:textId="77777777" w:rsidR="00E27C55" w:rsidRPr="00C54284" w:rsidRDefault="00E27C55" w:rsidP="00E27C55">
      <w:pPr>
        <w:pStyle w:val="Body"/>
        <w:numPr>
          <w:ilvl w:val="0"/>
          <w:numId w:val="91"/>
        </w:numPr>
        <w:spacing w:after="0"/>
        <w:rPr>
          <w:rFonts w:ascii="Segoe UI" w:hAnsi="Segoe UI" w:cs="Segoe UI"/>
        </w:rPr>
      </w:pPr>
      <w:r w:rsidRPr="00C54284">
        <w:rPr>
          <w:rFonts w:ascii="Segoe UI" w:hAnsi="Segoe UI" w:cs="Segoe UI"/>
        </w:rPr>
        <w:t>Client_Name -  It is used to save the Client name</w:t>
      </w:r>
    </w:p>
    <w:p w14:paraId="0F8ADA31" w14:textId="77777777" w:rsidR="00E27C55" w:rsidRPr="00C54284" w:rsidRDefault="00E27C55" w:rsidP="00E27C55">
      <w:pPr>
        <w:pStyle w:val="Body"/>
        <w:numPr>
          <w:ilvl w:val="0"/>
          <w:numId w:val="91"/>
        </w:numPr>
        <w:spacing w:after="0"/>
        <w:rPr>
          <w:rFonts w:ascii="Segoe UI" w:hAnsi="Segoe UI" w:cs="Segoe UI"/>
        </w:rPr>
      </w:pPr>
      <w:r w:rsidRPr="00C54284">
        <w:rPr>
          <w:rFonts w:ascii="Segoe UI" w:hAnsi="Segoe UI" w:cs="Segoe UI"/>
        </w:rPr>
        <w:t>CustomDocumentId – It saves the same value of the SharePoint generated Document ID. This column is created so that the Document ID can be queried and searched.</w:t>
      </w:r>
    </w:p>
    <w:p w14:paraId="5CE13615" w14:textId="77777777" w:rsidR="00E27C55" w:rsidRPr="00C54284" w:rsidRDefault="00E27C55" w:rsidP="00E27C55">
      <w:pPr>
        <w:pStyle w:val="Body"/>
        <w:numPr>
          <w:ilvl w:val="0"/>
          <w:numId w:val="91"/>
        </w:numPr>
        <w:spacing w:after="0"/>
        <w:rPr>
          <w:rFonts w:ascii="Segoe UI" w:hAnsi="Segoe UI" w:cs="Segoe UI"/>
        </w:rPr>
      </w:pPr>
      <w:r w:rsidRPr="00C54284">
        <w:rPr>
          <w:rFonts w:ascii="Segoe UI" w:hAnsi="Segoe UI" w:cs="Segoe UI"/>
        </w:rPr>
        <w:t>DMS_Attachments - It is used to save the attachments name of an uploaded email</w:t>
      </w:r>
    </w:p>
    <w:p w14:paraId="46E4AAE1" w14:textId="77777777" w:rsidR="00E27C55" w:rsidRPr="00C54284" w:rsidRDefault="00E27C55" w:rsidP="00E27C55">
      <w:pPr>
        <w:pStyle w:val="Body"/>
        <w:numPr>
          <w:ilvl w:val="0"/>
          <w:numId w:val="91"/>
        </w:numPr>
        <w:spacing w:after="0"/>
        <w:rPr>
          <w:rFonts w:ascii="Segoe UI" w:hAnsi="Segoe UI" w:cs="Segoe UI"/>
        </w:rPr>
      </w:pPr>
      <w:r w:rsidRPr="00C54284">
        <w:rPr>
          <w:rFonts w:ascii="Segoe UI" w:hAnsi="Segoe UI" w:cs="Segoe UI"/>
        </w:rPr>
        <w:t>DMS_Cc - It is used to save the CC field of an uploaded email</w:t>
      </w:r>
    </w:p>
    <w:p w14:paraId="4D7C5F1E" w14:textId="77777777" w:rsidR="00E27C55" w:rsidRPr="00C54284" w:rsidRDefault="00E27C55" w:rsidP="00E27C55">
      <w:pPr>
        <w:pStyle w:val="Body"/>
        <w:numPr>
          <w:ilvl w:val="0"/>
          <w:numId w:val="91"/>
        </w:numPr>
        <w:spacing w:after="0"/>
        <w:rPr>
          <w:rFonts w:ascii="Segoe UI" w:hAnsi="Segoe UI" w:cs="Segoe UI"/>
        </w:rPr>
      </w:pPr>
      <w:r w:rsidRPr="00C54284">
        <w:rPr>
          <w:rFonts w:ascii="Segoe UI" w:hAnsi="Segoe UI" w:cs="Segoe UI"/>
        </w:rPr>
        <w:t>DMS_From - It is used to save the from field of an uploaded email</w:t>
      </w:r>
    </w:p>
    <w:p w14:paraId="3759D286" w14:textId="77777777" w:rsidR="00E27C55" w:rsidRPr="00C54284" w:rsidRDefault="00E27C55" w:rsidP="00E27C55">
      <w:pPr>
        <w:pStyle w:val="Body"/>
        <w:numPr>
          <w:ilvl w:val="0"/>
          <w:numId w:val="91"/>
        </w:numPr>
        <w:spacing w:after="0"/>
        <w:rPr>
          <w:rFonts w:ascii="Segoe UI" w:hAnsi="Segoe UI" w:cs="Segoe UI"/>
        </w:rPr>
      </w:pPr>
      <w:r w:rsidRPr="00C54284">
        <w:rPr>
          <w:rFonts w:ascii="Segoe UI" w:hAnsi="Segoe UI" w:cs="Segoe UI"/>
        </w:rPr>
        <w:t>DMS_From_MailBox – It is used to save the name or email of the user who uploaded the email into the matter library.</w:t>
      </w:r>
    </w:p>
    <w:p w14:paraId="0BEE233E" w14:textId="77777777" w:rsidR="00E27C55" w:rsidRPr="00C54284" w:rsidRDefault="00E27C55" w:rsidP="00E27C55">
      <w:pPr>
        <w:pStyle w:val="Body"/>
        <w:numPr>
          <w:ilvl w:val="0"/>
          <w:numId w:val="91"/>
        </w:numPr>
        <w:spacing w:after="0"/>
        <w:rPr>
          <w:rFonts w:ascii="Segoe UI" w:hAnsi="Segoe UI" w:cs="Segoe UI"/>
        </w:rPr>
      </w:pPr>
      <w:r w:rsidRPr="00C54284">
        <w:rPr>
          <w:rFonts w:ascii="Segoe UI" w:hAnsi="Segoe UI" w:cs="Segoe UI"/>
        </w:rPr>
        <w:t>DMS_ReceivedDate - It is used to save the received date field of an uploaded email. The alias for the site column is MailDate.</w:t>
      </w:r>
    </w:p>
    <w:p w14:paraId="49CABCB7" w14:textId="77777777" w:rsidR="00E27C55" w:rsidRPr="00C54284" w:rsidRDefault="00E27C55" w:rsidP="00E27C55">
      <w:pPr>
        <w:pStyle w:val="Body"/>
        <w:numPr>
          <w:ilvl w:val="0"/>
          <w:numId w:val="91"/>
        </w:numPr>
        <w:spacing w:after="0"/>
        <w:rPr>
          <w:rFonts w:ascii="Segoe UI" w:hAnsi="Segoe UI" w:cs="Segoe UI"/>
        </w:rPr>
      </w:pPr>
      <w:r w:rsidRPr="00C54284">
        <w:rPr>
          <w:rFonts w:ascii="Segoe UI" w:hAnsi="Segoe UI" w:cs="Segoe UI"/>
        </w:rPr>
        <w:t>DMS_Subject - It is used to save the subject of an uploaded email</w:t>
      </w:r>
    </w:p>
    <w:p w14:paraId="01B6A55B" w14:textId="77777777" w:rsidR="00E27C55" w:rsidRPr="00C54284" w:rsidRDefault="00E27C55" w:rsidP="00E27C55">
      <w:pPr>
        <w:pStyle w:val="Body"/>
        <w:numPr>
          <w:ilvl w:val="0"/>
          <w:numId w:val="91"/>
        </w:numPr>
        <w:spacing w:after="0"/>
        <w:rPr>
          <w:rFonts w:ascii="Segoe UI" w:hAnsi="Segoe UI" w:cs="Segoe UI"/>
        </w:rPr>
      </w:pPr>
      <w:r w:rsidRPr="00C54284">
        <w:rPr>
          <w:rFonts w:ascii="Segoe UI" w:hAnsi="Segoe UI" w:cs="Segoe UI"/>
        </w:rPr>
        <w:t>DMS_To - It is used to save the To field of an uploaded email</w:t>
      </w:r>
    </w:p>
    <w:p w14:paraId="56F2449C" w14:textId="77777777" w:rsidR="00E27C55" w:rsidRPr="00C54284" w:rsidRDefault="00E27C55" w:rsidP="00E27C55">
      <w:pPr>
        <w:pStyle w:val="Body"/>
        <w:numPr>
          <w:ilvl w:val="0"/>
          <w:numId w:val="91"/>
        </w:numPr>
        <w:spacing w:after="0"/>
        <w:rPr>
          <w:rFonts w:ascii="Segoe UI" w:hAnsi="Segoe UI" w:cs="Segoe UI"/>
        </w:rPr>
      </w:pPr>
      <w:r w:rsidRPr="00C54284">
        <w:rPr>
          <w:rFonts w:ascii="Segoe UI" w:hAnsi="Segoe UI" w:cs="Segoe UI"/>
        </w:rPr>
        <w:t>Matter_Id - It is used to save the Matter ID</w:t>
      </w:r>
    </w:p>
    <w:p w14:paraId="273F097D" w14:textId="77777777" w:rsidR="00E27C55" w:rsidRPr="00C54284" w:rsidRDefault="00E27C55" w:rsidP="00E27C55">
      <w:pPr>
        <w:pStyle w:val="Body"/>
        <w:numPr>
          <w:ilvl w:val="0"/>
          <w:numId w:val="91"/>
        </w:numPr>
        <w:spacing w:after="0"/>
        <w:rPr>
          <w:rFonts w:ascii="Segoe UI" w:hAnsi="Segoe UI" w:cs="Segoe UI"/>
        </w:rPr>
      </w:pPr>
      <w:r w:rsidRPr="00C54284">
        <w:rPr>
          <w:rFonts w:ascii="Segoe UI" w:hAnsi="Segoe UI" w:cs="Segoe UI"/>
        </w:rPr>
        <w:t>Matter_Name - It is used to save the Matter name.</w:t>
      </w:r>
    </w:p>
    <w:p w14:paraId="385BD1B5" w14:textId="77777777" w:rsidR="00E27C55" w:rsidRDefault="00E27C55" w:rsidP="00E27C55">
      <w:pPr>
        <w:pStyle w:val="Body"/>
        <w:numPr>
          <w:ilvl w:val="0"/>
          <w:numId w:val="91"/>
        </w:numPr>
        <w:spacing w:after="0"/>
        <w:rPr>
          <w:rFonts w:ascii="Segoe UI" w:hAnsi="Segoe UI" w:cs="Segoe UI"/>
        </w:rPr>
      </w:pPr>
      <w:r w:rsidRPr="00C54284">
        <w:rPr>
          <w:rFonts w:ascii="Segoe UI" w:hAnsi="Segoe UI" w:cs="Segoe UI"/>
        </w:rPr>
        <w:lastRenderedPageBreak/>
        <w:t>DMS_Mail_Importance: It is used to save the importance of email. Email importance will be high/low/normal</w:t>
      </w:r>
    </w:p>
    <w:p w14:paraId="1B88AF62" w14:textId="4ABB4F25" w:rsidR="00DF17EB" w:rsidRDefault="00DF17EB" w:rsidP="00E27C55">
      <w:pPr>
        <w:pStyle w:val="Body"/>
        <w:numPr>
          <w:ilvl w:val="0"/>
          <w:numId w:val="91"/>
        </w:numPr>
        <w:spacing w:after="0"/>
        <w:rPr>
          <w:rFonts w:ascii="Segoe UI" w:hAnsi="Segoe UI" w:cs="Segoe UI"/>
        </w:rPr>
      </w:pPr>
      <w:r>
        <w:rPr>
          <w:rFonts w:ascii="Segoe UI" w:hAnsi="Segoe UI" w:cs="Segoe UI"/>
        </w:rPr>
        <w:t xml:space="preserve">Sensitivity: It is used to specify the sensitivity of the email. Sensitivity will be </w:t>
      </w:r>
      <w:r w:rsidR="00B73046">
        <w:rPr>
          <w:rFonts w:ascii="Segoe UI" w:hAnsi="Segoe UI" w:cs="Segoe UI"/>
        </w:rPr>
        <w:t>Personal/ Confidential/ Private/ Normal</w:t>
      </w:r>
    </w:p>
    <w:p w14:paraId="35A9B617" w14:textId="6F874C32" w:rsidR="00B73046" w:rsidRDefault="00B73046" w:rsidP="00E27C55">
      <w:pPr>
        <w:pStyle w:val="Body"/>
        <w:numPr>
          <w:ilvl w:val="0"/>
          <w:numId w:val="91"/>
        </w:numPr>
        <w:spacing w:after="0"/>
        <w:rPr>
          <w:rFonts w:ascii="Segoe UI" w:hAnsi="Segoe UI" w:cs="Segoe UI"/>
        </w:rPr>
      </w:pPr>
      <w:r>
        <w:rPr>
          <w:rFonts w:ascii="Segoe UI" w:hAnsi="Segoe UI" w:cs="Segoe UI"/>
        </w:rPr>
        <w:t>EmailCategories: It is used to specify the category that has been associated with the email</w:t>
      </w:r>
    </w:p>
    <w:p w14:paraId="0ED82087" w14:textId="7DE50E33" w:rsidR="00B73046" w:rsidRDefault="00B73046" w:rsidP="00E27C55">
      <w:pPr>
        <w:pStyle w:val="Body"/>
        <w:numPr>
          <w:ilvl w:val="0"/>
          <w:numId w:val="91"/>
        </w:numPr>
        <w:spacing w:after="0"/>
        <w:rPr>
          <w:rFonts w:ascii="Segoe UI" w:hAnsi="Segoe UI" w:cs="Segoe UI"/>
        </w:rPr>
      </w:pPr>
      <w:r>
        <w:rPr>
          <w:rFonts w:ascii="Segoe UI" w:hAnsi="Segoe UI" w:cs="Segoe UI"/>
        </w:rPr>
        <w:t xml:space="preserve">ConversationId: It is used to </w:t>
      </w:r>
      <w:r w:rsidR="007D2B83">
        <w:rPr>
          <w:rFonts w:ascii="Segoe UI" w:hAnsi="Segoe UI" w:cs="Segoe UI"/>
        </w:rPr>
        <w:t>hold</w:t>
      </w:r>
      <w:r>
        <w:rPr>
          <w:rFonts w:ascii="Segoe UI" w:hAnsi="Segoe UI" w:cs="Segoe UI"/>
        </w:rPr>
        <w:t xml:space="preserve"> the conversation id of the email</w:t>
      </w:r>
    </w:p>
    <w:p w14:paraId="41806B50" w14:textId="2A566A0A" w:rsidR="00B73046" w:rsidRDefault="00B73046" w:rsidP="00E27C55">
      <w:pPr>
        <w:pStyle w:val="Body"/>
        <w:numPr>
          <w:ilvl w:val="0"/>
          <w:numId w:val="91"/>
        </w:numPr>
        <w:spacing w:after="0"/>
        <w:rPr>
          <w:rFonts w:ascii="Segoe UI" w:hAnsi="Segoe UI" w:cs="Segoe UI"/>
        </w:rPr>
      </w:pPr>
      <w:r>
        <w:rPr>
          <w:rFonts w:ascii="Segoe UI" w:hAnsi="Segoe UI" w:cs="Segoe UI"/>
        </w:rPr>
        <w:t>ConversationTopic: It is used to hold the conversation topic of the email. Usually in the mail threads this holds the original subject line of the email</w:t>
      </w:r>
    </w:p>
    <w:p w14:paraId="648DADEE" w14:textId="07134F63" w:rsidR="00B73046" w:rsidRDefault="00B73046" w:rsidP="00E27C55">
      <w:pPr>
        <w:pStyle w:val="Body"/>
        <w:numPr>
          <w:ilvl w:val="0"/>
          <w:numId w:val="91"/>
        </w:numPr>
        <w:spacing w:after="0"/>
        <w:rPr>
          <w:rFonts w:ascii="Segoe UI" w:hAnsi="Segoe UI" w:cs="Segoe UI"/>
        </w:rPr>
      </w:pPr>
      <w:r>
        <w:rPr>
          <w:rFonts w:ascii="Segoe UI" w:hAnsi="Segoe UI" w:cs="Segoe UI"/>
        </w:rPr>
        <w:t>EmailSentDate: It is used to save the sent date of the email in UTC format</w:t>
      </w:r>
    </w:p>
    <w:p w14:paraId="5F4F7A4A" w14:textId="5D8A037B" w:rsidR="00B73046" w:rsidRDefault="00B73046" w:rsidP="00E27C55">
      <w:pPr>
        <w:pStyle w:val="Body"/>
        <w:numPr>
          <w:ilvl w:val="0"/>
          <w:numId w:val="91"/>
        </w:numPr>
        <w:spacing w:after="0"/>
        <w:rPr>
          <w:rFonts w:ascii="Segoe UI" w:hAnsi="Segoe UI" w:cs="Segoe UI"/>
        </w:rPr>
      </w:pPr>
      <w:r>
        <w:rPr>
          <w:rFonts w:ascii="Segoe UI" w:hAnsi="Segoe UI" w:cs="Segoe UI"/>
        </w:rPr>
        <w:t>HasAttachments: It is used to save has attachments property of the email</w:t>
      </w:r>
    </w:p>
    <w:p w14:paraId="41EC3D42" w14:textId="77777777" w:rsidR="00055C65" w:rsidRDefault="00F428D7" w:rsidP="0088376A">
      <w:pPr>
        <w:pStyle w:val="Body"/>
        <w:numPr>
          <w:ilvl w:val="0"/>
          <w:numId w:val="91"/>
        </w:numPr>
        <w:spacing w:after="0"/>
        <w:rPr>
          <w:rFonts w:ascii="Segoe UI" w:hAnsi="Segoe UI" w:cs="Segoe UI"/>
        </w:rPr>
      </w:pPr>
      <w:r>
        <w:rPr>
          <w:rFonts w:ascii="Segoe UI" w:hAnsi="Segoe UI" w:cs="Segoe UI"/>
        </w:rPr>
        <w:t>OriginalName: It is used to specify the original name of uploaded file. This property keeps the name of the file intact even if duplicate or renamed files are uploaded.</w:t>
      </w:r>
      <w:r w:rsidR="00AB7098">
        <w:rPr>
          <w:rFonts w:ascii="Segoe UI" w:hAnsi="Segoe UI" w:cs="Segoe UI"/>
        </w:rPr>
        <w:t xml:space="preserve"> For emails (‘msg’ and ‘eml’ type), the subject of the email will be stored in ‘OriginalName’ (including any special characters) and for files (other than ‘msg’ and ‘eml’), the name of the file will be stored in ‘OriginalName’.</w:t>
      </w:r>
    </w:p>
    <w:p w14:paraId="3F412177" w14:textId="4546227D" w:rsidR="00055C65" w:rsidRDefault="00055C65" w:rsidP="0088376A">
      <w:pPr>
        <w:pStyle w:val="Body"/>
        <w:numPr>
          <w:ilvl w:val="0"/>
          <w:numId w:val="91"/>
        </w:numPr>
        <w:spacing w:after="0"/>
        <w:rPr>
          <w:rFonts w:ascii="Segoe UI" w:hAnsi="Segoe UI" w:cs="Segoe UI"/>
        </w:rPr>
      </w:pPr>
      <w:r w:rsidRPr="00055C65">
        <w:rPr>
          <w:rFonts w:ascii="Segoe UI" w:hAnsi="Segoe UI" w:cs="Segoe UI"/>
        </w:rPr>
        <w:t>PracticeGroup</w:t>
      </w:r>
      <w:r>
        <w:rPr>
          <w:rFonts w:ascii="Segoe UI" w:hAnsi="Segoe UI" w:cs="Segoe UI"/>
        </w:rPr>
        <w:t xml:space="preserve">: </w:t>
      </w:r>
      <w:r w:rsidR="00373ABD">
        <w:rPr>
          <w:rFonts w:ascii="Segoe UI" w:hAnsi="Segoe UI" w:cs="Segoe UI"/>
        </w:rPr>
        <w:t>It is used to save the value of Practice group property from taxonomy, based upon default content type selected.</w:t>
      </w:r>
    </w:p>
    <w:p w14:paraId="6A21A18B" w14:textId="25D3008D" w:rsidR="00055C65" w:rsidRDefault="00055C65" w:rsidP="0088376A">
      <w:pPr>
        <w:pStyle w:val="Body"/>
        <w:numPr>
          <w:ilvl w:val="0"/>
          <w:numId w:val="91"/>
        </w:numPr>
        <w:spacing w:after="0"/>
        <w:rPr>
          <w:rFonts w:ascii="Segoe UI" w:hAnsi="Segoe UI" w:cs="Segoe UI"/>
        </w:rPr>
      </w:pPr>
      <w:r w:rsidRPr="00055C65">
        <w:rPr>
          <w:rFonts w:ascii="Segoe UI" w:hAnsi="Segoe UI" w:cs="Segoe UI"/>
        </w:rPr>
        <w:t>AreaOfLaw</w:t>
      </w:r>
      <w:r w:rsidR="00373ABD">
        <w:rPr>
          <w:rFonts w:ascii="Segoe UI" w:hAnsi="Segoe UI" w:cs="Segoe UI"/>
        </w:rPr>
        <w:t xml:space="preserve">: It is used to save the value of Area of law property from taxonomy, based upon the Practice group. </w:t>
      </w:r>
    </w:p>
    <w:p w14:paraId="6FBF6D9B" w14:textId="41BA5EC8" w:rsidR="00055C65" w:rsidRPr="00055C65" w:rsidRDefault="00055C65" w:rsidP="0088376A">
      <w:pPr>
        <w:pStyle w:val="Body"/>
        <w:numPr>
          <w:ilvl w:val="0"/>
          <w:numId w:val="91"/>
        </w:numPr>
        <w:spacing w:after="0"/>
        <w:rPr>
          <w:rFonts w:ascii="Segoe UI" w:hAnsi="Segoe UI" w:cs="Segoe UI"/>
        </w:rPr>
      </w:pPr>
      <w:r w:rsidRPr="00055C65">
        <w:rPr>
          <w:rFonts w:ascii="Segoe UI" w:hAnsi="Segoe UI" w:cs="Segoe UI"/>
        </w:rPr>
        <w:t>SubareaOfLaw</w:t>
      </w:r>
      <w:r w:rsidR="00373ABD">
        <w:rPr>
          <w:rFonts w:ascii="Segoe UI" w:hAnsi="Segoe UI" w:cs="Segoe UI"/>
        </w:rPr>
        <w:t>: It is used to save the value of Subarea of law property from taxonomy, based upon the Area of law.</w:t>
      </w:r>
    </w:p>
    <w:p w14:paraId="46C66213" w14:textId="77777777" w:rsidR="00055C65" w:rsidRPr="00C54284" w:rsidRDefault="00055C65" w:rsidP="0088376A">
      <w:pPr>
        <w:pStyle w:val="Body"/>
        <w:spacing w:after="0"/>
        <w:ind w:left="1080"/>
        <w:rPr>
          <w:rFonts w:ascii="Segoe UI" w:hAnsi="Segoe UI" w:cs="Segoe UI"/>
        </w:rPr>
      </w:pPr>
    </w:p>
    <w:p w14:paraId="3588E9AA" w14:textId="77777777" w:rsidR="00E27C55" w:rsidRPr="00C54284" w:rsidRDefault="00E27C55" w:rsidP="00E27C55">
      <w:pPr>
        <w:pStyle w:val="ListParagraph"/>
        <w:ind w:left="1440"/>
        <w:rPr>
          <w:rFonts w:ascii="Segoe UI" w:hAnsi="Segoe UI" w:cs="Segoe UI"/>
          <w:sz w:val="20"/>
          <w:szCs w:val="20"/>
        </w:rPr>
      </w:pPr>
    </w:p>
    <w:p w14:paraId="60790196" w14:textId="77777777" w:rsidR="00E27C55" w:rsidRPr="00C54284" w:rsidRDefault="00E27C55" w:rsidP="00E27C55">
      <w:pPr>
        <w:pStyle w:val="Body"/>
        <w:numPr>
          <w:ilvl w:val="0"/>
          <w:numId w:val="90"/>
        </w:numPr>
        <w:spacing w:after="0"/>
        <w:rPr>
          <w:rFonts w:ascii="Segoe UI" w:hAnsi="Segoe UI" w:cs="Segoe UI"/>
        </w:rPr>
      </w:pPr>
      <w:r w:rsidRPr="00C54284">
        <w:rPr>
          <w:rFonts w:ascii="Segoe UI" w:hAnsi="Segoe UI" w:cs="Segoe UI"/>
        </w:rPr>
        <w:t>Configuration lists</w:t>
      </w:r>
    </w:p>
    <w:p w14:paraId="1D3EC7BD" w14:textId="77777777" w:rsidR="00E27C55" w:rsidRPr="00C54284" w:rsidRDefault="00E27C55" w:rsidP="00E27C55">
      <w:pPr>
        <w:pStyle w:val="Body"/>
        <w:ind w:left="1140"/>
        <w:rPr>
          <w:rFonts w:ascii="Segoe UI" w:hAnsi="Segoe UI" w:cs="Segoe UI"/>
        </w:rPr>
      </w:pPr>
      <w:r w:rsidRPr="00C54284">
        <w:rPr>
          <w:rFonts w:ascii="Segoe UI" w:hAnsi="Segoe UI" w:cs="Segoe UI"/>
        </w:rPr>
        <w:t>The following lists are used in the App.</w:t>
      </w:r>
    </w:p>
    <w:p w14:paraId="0C8154E3" w14:textId="77777777" w:rsidR="00E27C55" w:rsidRPr="00C54284" w:rsidRDefault="00E27C55" w:rsidP="00E27C55">
      <w:pPr>
        <w:pStyle w:val="Body"/>
        <w:numPr>
          <w:ilvl w:val="0"/>
          <w:numId w:val="89"/>
        </w:numPr>
        <w:spacing w:after="0"/>
        <w:rPr>
          <w:rFonts w:ascii="Segoe UI" w:hAnsi="Segoe UI" w:cs="Segoe UI"/>
        </w:rPr>
      </w:pPr>
      <w:r w:rsidRPr="00C54284">
        <w:rPr>
          <w:rFonts w:ascii="Segoe UI" w:hAnsi="Segoe UI" w:cs="Segoe UI"/>
        </w:rPr>
        <w:t>MatterCenterRoles - This list stores the various roles that can be assigned to user. The various roles are as follows,</w:t>
      </w:r>
    </w:p>
    <w:p w14:paraId="58A236EB" w14:textId="77777777" w:rsidR="00E27C55" w:rsidRPr="00C54284" w:rsidRDefault="00E27C55" w:rsidP="00E27C55">
      <w:pPr>
        <w:pStyle w:val="Body"/>
        <w:numPr>
          <w:ilvl w:val="0"/>
          <w:numId w:val="99"/>
        </w:numPr>
        <w:spacing w:after="0"/>
        <w:rPr>
          <w:rFonts w:ascii="Segoe UI" w:hAnsi="Segoe UI" w:cs="Segoe UI"/>
        </w:rPr>
      </w:pPr>
      <w:r w:rsidRPr="00C54284">
        <w:rPr>
          <w:rFonts w:ascii="Segoe UI" w:hAnsi="Segoe UI" w:cs="Segoe UI"/>
        </w:rPr>
        <w:t>Responsible Attorney</w:t>
      </w:r>
    </w:p>
    <w:p w14:paraId="6221C6E3" w14:textId="77777777" w:rsidR="00E27C55" w:rsidRPr="00C54284" w:rsidRDefault="00E27C55" w:rsidP="00E27C55">
      <w:pPr>
        <w:pStyle w:val="Body"/>
        <w:numPr>
          <w:ilvl w:val="0"/>
          <w:numId w:val="99"/>
        </w:numPr>
        <w:spacing w:after="0"/>
        <w:rPr>
          <w:rFonts w:ascii="Segoe UI" w:hAnsi="Segoe UI" w:cs="Segoe UI"/>
        </w:rPr>
      </w:pPr>
      <w:r w:rsidRPr="00C54284">
        <w:rPr>
          <w:rFonts w:ascii="Segoe UI" w:hAnsi="Segoe UI" w:cs="Segoe UI"/>
        </w:rPr>
        <w:t>Paralegal</w:t>
      </w:r>
    </w:p>
    <w:p w14:paraId="44D7D36C" w14:textId="77777777" w:rsidR="00E27C55" w:rsidRPr="00C54284" w:rsidRDefault="00E27C55" w:rsidP="00E27C55">
      <w:pPr>
        <w:pStyle w:val="Body"/>
        <w:numPr>
          <w:ilvl w:val="0"/>
          <w:numId w:val="99"/>
        </w:numPr>
        <w:spacing w:after="0"/>
        <w:rPr>
          <w:rFonts w:ascii="Segoe UI" w:hAnsi="Segoe UI" w:cs="Segoe UI"/>
        </w:rPr>
      </w:pPr>
      <w:r w:rsidRPr="00C54284">
        <w:rPr>
          <w:rFonts w:ascii="Segoe UI" w:hAnsi="Segoe UI" w:cs="Segoe UI"/>
        </w:rPr>
        <w:t>Working Attorney</w:t>
      </w:r>
    </w:p>
    <w:p w14:paraId="26D6B1B9" w14:textId="77777777" w:rsidR="00E27C55" w:rsidRPr="00C54284" w:rsidRDefault="00E27C55" w:rsidP="00E27C55">
      <w:pPr>
        <w:pStyle w:val="Body"/>
        <w:numPr>
          <w:ilvl w:val="0"/>
          <w:numId w:val="99"/>
        </w:numPr>
        <w:spacing w:after="0"/>
        <w:rPr>
          <w:rFonts w:ascii="Segoe UI" w:hAnsi="Segoe UI" w:cs="Segoe UI"/>
        </w:rPr>
      </w:pPr>
      <w:r w:rsidRPr="00C54284">
        <w:rPr>
          <w:rFonts w:ascii="Segoe UI" w:hAnsi="Segoe UI" w:cs="Segoe UI"/>
        </w:rPr>
        <w:t>Legal Admin</w:t>
      </w:r>
    </w:p>
    <w:p w14:paraId="156CD7BB" w14:textId="77777777" w:rsidR="00E27C55" w:rsidRPr="00C54284" w:rsidRDefault="00E27C55" w:rsidP="00E27C55">
      <w:pPr>
        <w:pStyle w:val="Body"/>
        <w:numPr>
          <w:ilvl w:val="0"/>
          <w:numId w:val="99"/>
        </w:numPr>
        <w:spacing w:after="0"/>
        <w:rPr>
          <w:rFonts w:ascii="Segoe UI" w:hAnsi="Segoe UI" w:cs="Segoe UI"/>
        </w:rPr>
      </w:pPr>
      <w:r w:rsidRPr="00C54284">
        <w:rPr>
          <w:rFonts w:ascii="Segoe UI" w:hAnsi="Segoe UI" w:cs="Segoe UI"/>
        </w:rPr>
        <w:t>Attorney</w:t>
      </w:r>
    </w:p>
    <w:p w14:paraId="0B9CEC64" w14:textId="31E0EB1F" w:rsidR="00E27C55" w:rsidRPr="00C54284" w:rsidRDefault="00E27C55" w:rsidP="00E27C55">
      <w:pPr>
        <w:pStyle w:val="Body"/>
        <w:numPr>
          <w:ilvl w:val="0"/>
          <w:numId w:val="89"/>
        </w:numPr>
        <w:spacing w:after="0"/>
        <w:rPr>
          <w:rFonts w:ascii="Segoe UI" w:hAnsi="Segoe UI" w:cs="Segoe UI"/>
        </w:rPr>
      </w:pPr>
      <w:r w:rsidRPr="00C54284">
        <w:rPr>
          <w:rFonts w:ascii="Segoe UI" w:hAnsi="Segoe UI" w:cs="Segoe UI"/>
        </w:rPr>
        <w:t xml:space="preserve">UserPinnedDetails - This list stores the pinned documents for all the users. The documents are stored in the following format: User name , All pinned documents(JSON format) </w:t>
      </w:r>
    </w:p>
    <w:p w14:paraId="1E25686F" w14:textId="77777777" w:rsidR="00E27C55" w:rsidRPr="00C54284" w:rsidRDefault="00E27C55" w:rsidP="00E27C55">
      <w:pPr>
        <w:pStyle w:val="Body"/>
        <w:numPr>
          <w:ilvl w:val="0"/>
          <w:numId w:val="89"/>
        </w:numPr>
        <w:spacing w:after="0"/>
        <w:rPr>
          <w:rFonts w:ascii="Segoe UI" w:hAnsi="Segoe UI" w:cs="Segoe UI"/>
        </w:rPr>
      </w:pPr>
      <w:r w:rsidRPr="00C54284">
        <w:rPr>
          <w:rFonts w:ascii="Segoe UI" w:hAnsi="Segoe UI" w:cs="Segoe UI"/>
        </w:rPr>
        <w:t xml:space="preserve">UserPinnedMatter  - This list stores the pinned matters for all the users The matters are stored in the following format: User name , All pinned documents(JSON format) </w:t>
      </w:r>
    </w:p>
    <w:p w14:paraId="1C243554" w14:textId="77777777" w:rsidR="00E27C55" w:rsidRPr="00C54284" w:rsidRDefault="00E27C55" w:rsidP="00E27C55">
      <w:pPr>
        <w:pStyle w:val="Body"/>
        <w:numPr>
          <w:ilvl w:val="0"/>
          <w:numId w:val="89"/>
        </w:numPr>
        <w:spacing w:after="0"/>
        <w:rPr>
          <w:rFonts w:ascii="Segoe UI" w:hAnsi="Segoe UI" w:cs="Segoe UI"/>
        </w:rPr>
      </w:pPr>
      <w:r w:rsidRPr="00C54284">
        <w:rPr>
          <w:rFonts w:ascii="Segoe UI" w:hAnsi="Segoe UI" w:cs="Segoe UI"/>
        </w:rPr>
        <w:t>MatterCenterMatters - This list stores all the matters for all the clients. The following details are tracked for each matter,</w:t>
      </w:r>
    </w:p>
    <w:p w14:paraId="341EAA8A" w14:textId="77777777" w:rsidR="00E27C55" w:rsidRPr="00C54284" w:rsidRDefault="00E27C55" w:rsidP="00E27C55">
      <w:pPr>
        <w:pStyle w:val="Body"/>
        <w:numPr>
          <w:ilvl w:val="0"/>
          <w:numId w:val="100"/>
        </w:numPr>
        <w:spacing w:after="0"/>
        <w:rPr>
          <w:rFonts w:ascii="Segoe UI" w:hAnsi="Segoe UI" w:cs="Segoe UI"/>
        </w:rPr>
      </w:pPr>
      <w:r w:rsidRPr="00C54284">
        <w:rPr>
          <w:rFonts w:ascii="Segoe UI" w:hAnsi="Segoe UI" w:cs="Segoe UI"/>
        </w:rPr>
        <w:t>Title</w:t>
      </w:r>
    </w:p>
    <w:p w14:paraId="17812D80" w14:textId="77777777" w:rsidR="00E27C55" w:rsidRPr="00C54284" w:rsidRDefault="00E27C55" w:rsidP="00E27C55">
      <w:pPr>
        <w:pStyle w:val="Body"/>
        <w:numPr>
          <w:ilvl w:val="0"/>
          <w:numId w:val="100"/>
        </w:numPr>
        <w:spacing w:after="0"/>
        <w:rPr>
          <w:rFonts w:ascii="Segoe UI" w:hAnsi="Segoe UI" w:cs="Segoe UI"/>
        </w:rPr>
      </w:pPr>
      <w:r w:rsidRPr="00C54284">
        <w:rPr>
          <w:rFonts w:ascii="Segoe UI" w:hAnsi="Segoe UI" w:cs="Segoe UI"/>
        </w:rPr>
        <w:t>Client Name</w:t>
      </w:r>
    </w:p>
    <w:p w14:paraId="51BB5846" w14:textId="77777777" w:rsidR="00E27C55" w:rsidRPr="00C54284" w:rsidRDefault="00E27C55" w:rsidP="00E27C55">
      <w:pPr>
        <w:pStyle w:val="Body"/>
        <w:numPr>
          <w:ilvl w:val="0"/>
          <w:numId w:val="100"/>
        </w:numPr>
        <w:spacing w:after="0"/>
        <w:rPr>
          <w:rFonts w:ascii="Segoe UI" w:hAnsi="Segoe UI" w:cs="Segoe UI"/>
        </w:rPr>
      </w:pPr>
      <w:r w:rsidRPr="00C54284">
        <w:rPr>
          <w:rFonts w:ascii="Segoe UI" w:hAnsi="Segoe UI" w:cs="Segoe UI"/>
        </w:rPr>
        <w:t>Client ID</w:t>
      </w:r>
    </w:p>
    <w:p w14:paraId="1B3647EE" w14:textId="77777777" w:rsidR="00E27C55" w:rsidRPr="00C54284" w:rsidRDefault="00E27C55" w:rsidP="00E27C55">
      <w:pPr>
        <w:pStyle w:val="Body"/>
        <w:numPr>
          <w:ilvl w:val="0"/>
          <w:numId w:val="100"/>
        </w:numPr>
        <w:spacing w:after="0"/>
        <w:rPr>
          <w:rFonts w:ascii="Segoe UI" w:hAnsi="Segoe UI" w:cs="Segoe UI"/>
        </w:rPr>
      </w:pPr>
      <w:r w:rsidRPr="00C54284">
        <w:rPr>
          <w:rFonts w:ascii="Segoe UI" w:hAnsi="Segoe UI" w:cs="Segoe UI"/>
        </w:rPr>
        <w:t>Matter Name</w:t>
      </w:r>
    </w:p>
    <w:p w14:paraId="0C72286A" w14:textId="77777777" w:rsidR="00E27C55" w:rsidRPr="00C54284" w:rsidRDefault="00E27C55" w:rsidP="00E27C55">
      <w:pPr>
        <w:pStyle w:val="Body"/>
        <w:numPr>
          <w:ilvl w:val="0"/>
          <w:numId w:val="100"/>
        </w:numPr>
        <w:spacing w:after="0"/>
        <w:rPr>
          <w:rFonts w:ascii="Segoe UI" w:hAnsi="Segoe UI" w:cs="Segoe UI"/>
        </w:rPr>
      </w:pPr>
      <w:r w:rsidRPr="00C54284">
        <w:rPr>
          <w:rFonts w:ascii="Segoe UI" w:hAnsi="Segoe UI" w:cs="Segoe UI"/>
        </w:rPr>
        <w:t>Matter ID</w:t>
      </w:r>
    </w:p>
    <w:p w14:paraId="128531C5" w14:textId="77777777" w:rsidR="00E27C55" w:rsidRPr="00C54284" w:rsidRDefault="00E27C55" w:rsidP="00E27C55">
      <w:pPr>
        <w:pStyle w:val="Body"/>
        <w:numPr>
          <w:ilvl w:val="0"/>
          <w:numId w:val="100"/>
        </w:numPr>
        <w:spacing w:after="0"/>
        <w:rPr>
          <w:rFonts w:ascii="Segoe UI" w:hAnsi="Segoe UI" w:cs="Segoe UI"/>
        </w:rPr>
      </w:pPr>
      <w:r w:rsidRPr="00C54284">
        <w:rPr>
          <w:rFonts w:ascii="Segoe UI" w:hAnsi="Segoe UI" w:cs="Segoe UI"/>
        </w:rPr>
        <w:t>Conflict Check by</w:t>
      </w:r>
    </w:p>
    <w:p w14:paraId="1AD2FC14" w14:textId="77777777" w:rsidR="00E27C55" w:rsidRPr="00C54284" w:rsidRDefault="00E27C55" w:rsidP="00E27C55">
      <w:pPr>
        <w:pStyle w:val="Body"/>
        <w:numPr>
          <w:ilvl w:val="0"/>
          <w:numId w:val="100"/>
        </w:numPr>
        <w:spacing w:after="0"/>
        <w:rPr>
          <w:rFonts w:ascii="Segoe UI" w:hAnsi="Segoe UI" w:cs="Segoe UI"/>
        </w:rPr>
      </w:pPr>
      <w:r w:rsidRPr="00C54284">
        <w:rPr>
          <w:rFonts w:ascii="Segoe UI" w:hAnsi="Segoe UI" w:cs="Segoe UI"/>
        </w:rPr>
        <w:t>Conflict Check On</w:t>
      </w:r>
    </w:p>
    <w:p w14:paraId="2B1D56DF" w14:textId="77777777" w:rsidR="00E27C55" w:rsidRPr="00C54284" w:rsidRDefault="00E27C55" w:rsidP="00E27C55">
      <w:pPr>
        <w:pStyle w:val="Body"/>
        <w:numPr>
          <w:ilvl w:val="0"/>
          <w:numId w:val="100"/>
        </w:numPr>
        <w:spacing w:after="0"/>
        <w:rPr>
          <w:rFonts w:ascii="Segoe UI" w:hAnsi="Segoe UI" w:cs="Segoe UI"/>
        </w:rPr>
      </w:pPr>
      <w:r w:rsidRPr="00C54284">
        <w:rPr>
          <w:rFonts w:ascii="Segoe UI" w:hAnsi="Segoe UI" w:cs="Segoe UI"/>
        </w:rPr>
        <w:t>Conflict Identified</w:t>
      </w:r>
    </w:p>
    <w:p w14:paraId="1F9A670E" w14:textId="77777777" w:rsidR="00E27C55" w:rsidRPr="00C54284" w:rsidRDefault="00E27C55" w:rsidP="00E27C55">
      <w:pPr>
        <w:pStyle w:val="Body"/>
        <w:numPr>
          <w:ilvl w:val="0"/>
          <w:numId w:val="100"/>
        </w:numPr>
        <w:spacing w:after="0"/>
        <w:rPr>
          <w:rFonts w:ascii="Segoe UI" w:hAnsi="Segoe UI" w:cs="Segoe UI"/>
        </w:rPr>
      </w:pPr>
      <w:r w:rsidRPr="00C54284">
        <w:rPr>
          <w:rFonts w:ascii="Segoe UI" w:hAnsi="Segoe UI" w:cs="Segoe UI"/>
        </w:rPr>
        <w:t>Block users</w:t>
      </w:r>
    </w:p>
    <w:p w14:paraId="017046DA" w14:textId="77777777" w:rsidR="00E27C55" w:rsidRPr="00C54284" w:rsidRDefault="00E27C55" w:rsidP="00E27C55">
      <w:pPr>
        <w:pStyle w:val="Body"/>
        <w:numPr>
          <w:ilvl w:val="0"/>
          <w:numId w:val="100"/>
        </w:numPr>
        <w:spacing w:after="0"/>
        <w:rPr>
          <w:rFonts w:ascii="Segoe UI" w:hAnsi="Segoe UI" w:cs="Segoe UI"/>
        </w:rPr>
      </w:pPr>
      <w:r w:rsidRPr="00C54284">
        <w:rPr>
          <w:rFonts w:ascii="Segoe UI" w:hAnsi="Segoe UI" w:cs="Segoe UI"/>
        </w:rPr>
        <w:t>Managing Attorney</w:t>
      </w:r>
    </w:p>
    <w:p w14:paraId="4B5AC69A" w14:textId="77777777" w:rsidR="00E27C55" w:rsidRPr="00C54284" w:rsidRDefault="00E27C55" w:rsidP="00E27C55">
      <w:pPr>
        <w:pStyle w:val="Body"/>
        <w:numPr>
          <w:ilvl w:val="0"/>
          <w:numId w:val="100"/>
        </w:numPr>
        <w:spacing w:after="0"/>
        <w:rPr>
          <w:rFonts w:ascii="Segoe UI" w:hAnsi="Segoe UI" w:cs="Segoe UI"/>
        </w:rPr>
      </w:pPr>
      <w:r w:rsidRPr="00C54284">
        <w:rPr>
          <w:rFonts w:ascii="Segoe UI" w:hAnsi="Segoe UI" w:cs="Segoe UI"/>
        </w:rPr>
        <w:lastRenderedPageBreak/>
        <w:t>Support</w:t>
      </w:r>
    </w:p>
    <w:p w14:paraId="7481DEA1" w14:textId="77777777" w:rsidR="00E27C55" w:rsidRPr="00C54284" w:rsidRDefault="00E27C55" w:rsidP="00E27C55">
      <w:pPr>
        <w:pStyle w:val="Body"/>
        <w:numPr>
          <w:ilvl w:val="0"/>
          <w:numId w:val="100"/>
        </w:numPr>
        <w:spacing w:after="0"/>
        <w:rPr>
          <w:rFonts w:ascii="Segoe UI" w:hAnsi="Segoe UI" w:cs="Segoe UI"/>
        </w:rPr>
      </w:pPr>
      <w:r w:rsidRPr="00C54284">
        <w:rPr>
          <w:rFonts w:ascii="Segoe UI" w:hAnsi="Segoe UI" w:cs="Segoe UI"/>
        </w:rPr>
        <w:t>Created Date</w:t>
      </w:r>
    </w:p>
    <w:p w14:paraId="3546C63E" w14:textId="5AB8E6AC" w:rsidR="00E27C55" w:rsidRPr="00A34A12" w:rsidDel="0056489E" w:rsidRDefault="00E27C55" w:rsidP="00E27C55">
      <w:pPr>
        <w:pStyle w:val="Body"/>
        <w:numPr>
          <w:ilvl w:val="0"/>
          <w:numId w:val="89"/>
        </w:numPr>
        <w:spacing w:after="0"/>
        <w:rPr>
          <w:del w:id="501" w:author="Saurabh Verma" w:date="2015-11-18T11:57:00Z"/>
          <w:rFonts w:ascii="Segoe UI" w:hAnsi="Segoe UI" w:cs="Segoe UI"/>
          <w:highlight w:val="yellow"/>
          <w:rPrChange w:id="502" w:author="Saurabh Verma" w:date="2015-11-18T11:21:00Z">
            <w:rPr>
              <w:del w:id="503" w:author="Saurabh Verma" w:date="2015-11-18T11:57:00Z"/>
              <w:rFonts w:ascii="Segoe UI" w:hAnsi="Segoe UI" w:cs="Segoe UI"/>
            </w:rPr>
          </w:rPrChange>
        </w:rPr>
      </w:pPr>
      <w:del w:id="504" w:author="Saurabh Verma" w:date="2015-11-18T11:57:00Z">
        <w:r w:rsidRPr="00A34A12" w:rsidDel="0056489E">
          <w:rPr>
            <w:rFonts w:ascii="Segoe UI" w:hAnsi="Segoe UI" w:cs="Segoe UI"/>
            <w:highlight w:val="yellow"/>
            <w:rPrChange w:id="505" w:author="Saurabh Verma" w:date="2015-11-18T11:21:00Z">
              <w:rPr>
                <w:rFonts w:ascii="Segoe UI" w:hAnsi="Segoe UI" w:cs="Segoe UI"/>
              </w:rPr>
            </w:rPrChange>
          </w:rPr>
          <w:delText xml:space="preserve">UserSavedSearch - This list stores the saved search for all the clients The saved searches are stored in the following format: User name , All saved searches(JSON format) </w:delText>
        </w:r>
      </w:del>
    </w:p>
    <w:p w14:paraId="38744791" w14:textId="77777777" w:rsidR="003F61B2" w:rsidRPr="00C54284" w:rsidRDefault="003F61B2" w:rsidP="00B95C7F">
      <w:pPr>
        <w:pStyle w:val="Body"/>
        <w:spacing w:after="0"/>
        <w:rPr>
          <w:rFonts w:ascii="Segoe UI" w:hAnsi="Segoe UI" w:cs="Segoe UI"/>
        </w:rPr>
      </w:pPr>
    </w:p>
    <w:p w14:paraId="2E80BC94" w14:textId="54821A9F" w:rsidR="009F2588" w:rsidRDefault="004C76EE" w:rsidP="00B95C7F">
      <w:pPr>
        <w:pStyle w:val="Body"/>
        <w:numPr>
          <w:ilvl w:val="0"/>
          <w:numId w:val="90"/>
        </w:numPr>
        <w:spacing w:after="0"/>
        <w:rPr>
          <w:rFonts w:ascii="Segoe UI" w:hAnsi="Segoe UI" w:cs="Segoe UI"/>
        </w:rPr>
      </w:pPr>
      <w:r>
        <w:rPr>
          <w:rFonts w:ascii="Segoe UI" w:hAnsi="Segoe UI" w:cs="Segoe UI"/>
        </w:rPr>
        <w:t>Permission L</w:t>
      </w:r>
      <w:r w:rsidR="009F2588">
        <w:rPr>
          <w:rFonts w:ascii="Segoe UI" w:hAnsi="Segoe UI" w:cs="Segoe UI"/>
        </w:rPr>
        <w:t>evel</w:t>
      </w:r>
    </w:p>
    <w:p w14:paraId="26D8602B" w14:textId="3A715EC7" w:rsidR="00C277CE" w:rsidRDefault="009F2588" w:rsidP="00B95C7F">
      <w:pPr>
        <w:pStyle w:val="Body"/>
        <w:numPr>
          <w:ilvl w:val="1"/>
          <w:numId w:val="90"/>
        </w:numPr>
        <w:spacing w:after="0"/>
        <w:ind w:left="1080"/>
        <w:rPr>
          <w:rFonts w:ascii="Segoe UI" w:hAnsi="Segoe UI" w:cs="Segoe UI"/>
        </w:rPr>
      </w:pPr>
      <w:r w:rsidRPr="009F2588">
        <w:rPr>
          <w:rFonts w:ascii="Segoe UI" w:hAnsi="Segoe UI" w:cs="Segoe UI"/>
        </w:rPr>
        <w:t>Matter Center Contribute - this permission level is</w:t>
      </w:r>
      <w:r w:rsidR="00AA6765">
        <w:rPr>
          <w:rFonts w:ascii="Segoe UI" w:hAnsi="Segoe UI" w:cs="Segoe UI"/>
        </w:rPr>
        <w:t xml:space="preserve"> used in “Matter Center Users” group and provisioned for pinned item security.</w:t>
      </w:r>
      <w:r w:rsidR="00C277CE">
        <w:rPr>
          <w:rFonts w:ascii="Segoe UI" w:hAnsi="Segoe UI" w:cs="Segoe UI"/>
        </w:rPr>
        <w:t xml:space="preserve"> It is </w:t>
      </w:r>
      <w:r>
        <w:rPr>
          <w:rFonts w:ascii="Segoe UI" w:hAnsi="Segoe UI" w:cs="Segoe UI"/>
        </w:rPr>
        <w:t>exact replica of “Contribute” permission level with two additional permissions, “Manage Permissions” and “Enumerate Permissions”</w:t>
      </w:r>
      <w:r w:rsidR="00BA5199">
        <w:rPr>
          <w:rFonts w:ascii="Segoe UI" w:hAnsi="Segoe UI" w:cs="Segoe UI"/>
        </w:rPr>
        <w:t>.</w:t>
      </w:r>
      <w:r w:rsidR="00C277CE">
        <w:rPr>
          <w:rFonts w:ascii="Segoe UI" w:hAnsi="Segoe UI" w:cs="Segoe UI"/>
        </w:rPr>
        <w:t xml:space="preserve"> </w:t>
      </w:r>
    </w:p>
    <w:p w14:paraId="2E598015" w14:textId="77777777" w:rsidR="0057015E" w:rsidRDefault="0057015E" w:rsidP="00B95C7F">
      <w:pPr>
        <w:pStyle w:val="Body"/>
        <w:spacing w:after="0"/>
        <w:ind w:left="1080" w:hanging="360"/>
        <w:rPr>
          <w:rFonts w:ascii="Segoe UI" w:hAnsi="Segoe UI" w:cs="Segoe UI"/>
        </w:rPr>
      </w:pPr>
    </w:p>
    <w:p w14:paraId="5E9E3B5D" w14:textId="7CA1F256" w:rsidR="00602043" w:rsidRDefault="0057015E" w:rsidP="00B95C7F">
      <w:pPr>
        <w:pStyle w:val="Body"/>
        <w:spacing w:after="0"/>
        <w:ind w:left="1080" w:hanging="360"/>
        <w:rPr>
          <w:rFonts w:ascii="Segoe UI" w:hAnsi="Segoe UI" w:cs="Segoe UI"/>
        </w:rPr>
      </w:pPr>
      <w:r>
        <w:rPr>
          <w:rFonts w:ascii="Segoe UI" w:hAnsi="Segoe UI" w:cs="Segoe UI"/>
        </w:rPr>
        <w:t>P</w:t>
      </w:r>
      <w:r w:rsidR="00C277CE">
        <w:rPr>
          <w:rFonts w:ascii="Segoe UI" w:hAnsi="Segoe UI" w:cs="Segoe UI"/>
        </w:rPr>
        <w:t>ermission items of “Matter Center Contribute” permission level</w:t>
      </w:r>
      <w:r w:rsidR="00175667">
        <w:rPr>
          <w:rFonts w:ascii="Segoe UI" w:hAnsi="Segoe UI" w:cs="Segoe UI"/>
        </w:rPr>
        <w:t>:</w:t>
      </w:r>
    </w:p>
    <w:p w14:paraId="3A935F53" w14:textId="77777777" w:rsidR="0057015E" w:rsidRPr="00AA6765" w:rsidRDefault="0057015E" w:rsidP="00B95C7F">
      <w:pPr>
        <w:pStyle w:val="Body"/>
        <w:spacing w:after="0"/>
        <w:ind w:left="1080" w:hanging="360"/>
        <w:rPr>
          <w:rFonts w:ascii="Segoe UI" w:hAnsi="Segoe UI" w:cs="Segoe UI"/>
        </w:rPr>
      </w:pPr>
    </w:p>
    <w:tbl>
      <w:tblPr>
        <w:tblStyle w:val="TableGrid"/>
        <w:tblW w:w="0" w:type="auto"/>
        <w:tblInd w:w="1435" w:type="dxa"/>
        <w:tblLook w:val="04A0" w:firstRow="1" w:lastRow="0" w:firstColumn="1" w:lastColumn="0" w:noHBand="0" w:noVBand="1"/>
      </w:tblPr>
      <w:tblGrid>
        <w:gridCol w:w="805"/>
        <w:gridCol w:w="5698"/>
      </w:tblGrid>
      <w:tr w:rsidR="00C277CE" w:rsidRPr="00C277CE" w14:paraId="5F153C98" w14:textId="77777777" w:rsidTr="00B95C7F">
        <w:tc>
          <w:tcPr>
            <w:tcW w:w="6503" w:type="dxa"/>
            <w:gridSpan w:val="2"/>
          </w:tcPr>
          <w:p w14:paraId="60956A20" w14:textId="77777777" w:rsidR="00C277CE" w:rsidRPr="00C277CE" w:rsidRDefault="00C277CE" w:rsidP="00B95C7F">
            <w:pPr>
              <w:pStyle w:val="Body"/>
              <w:rPr>
                <w:rFonts w:ascii="Segoe UI" w:hAnsi="Segoe UI" w:cs="Segoe UI"/>
              </w:rPr>
            </w:pPr>
            <w:r w:rsidRPr="00C277CE">
              <w:rPr>
                <w:rFonts w:ascii="Segoe UI" w:hAnsi="Segoe UI" w:cs="Segoe UI"/>
              </w:rPr>
              <w:t>List Permissions</w:t>
            </w:r>
          </w:p>
        </w:tc>
      </w:tr>
      <w:tr w:rsidR="00C277CE" w:rsidRPr="00C277CE" w14:paraId="7591521A" w14:textId="77777777" w:rsidTr="00B95C7F">
        <w:tc>
          <w:tcPr>
            <w:tcW w:w="805" w:type="dxa"/>
          </w:tcPr>
          <w:p w14:paraId="4CC26D6F" w14:textId="77777777" w:rsidR="00C277CE" w:rsidRPr="00C277CE" w:rsidRDefault="00C277CE" w:rsidP="00C277CE">
            <w:pPr>
              <w:pStyle w:val="Body"/>
              <w:numPr>
                <w:ilvl w:val="0"/>
                <w:numId w:val="231"/>
              </w:numPr>
              <w:rPr>
                <w:rFonts w:ascii="Segoe UI" w:hAnsi="Segoe UI" w:cs="Segoe UI"/>
              </w:rPr>
            </w:pPr>
          </w:p>
        </w:tc>
        <w:tc>
          <w:tcPr>
            <w:tcW w:w="5698" w:type="dxa"/>
          </w:tcPr>
          <w:p w14:paraId="59ED0979" w14:textId="77777777" w:rsidR="00C277CE" w:rsidRPr="00C277CE" w:rsidRDefault="00C277CE" w:rsidP="00B95C7F">
            <w:pPr>
              <w:pStyle w:val="Body"/>
              <w:ind w:left="162"/>
              <w:rPr>
                <w:rFonts w:ascii="Segoe UI" w:hAnsi="Segoe UI" w:cs="Segoe UI"/>
              </w:rPr>
            </w:pPr>
            <w:r w:rsidRPr="00C277CE">
              <w:rPr>
                <w:rFonts w:ascii="Segoe UI" w:hAnsi="Segoe UI" w:cs="Segoe UI"/>
              </w:rPr>
              <w:t>Add Items</w:t>
            </w:r>
          </w:p>
        </w:tc>
      </w:tr>
      <w:tr w:rsidR="00C277CE" w:rsidRPr="00C277CE" w14:paraId="0EA61E4C" w14:textId="77777777" w:rsidTr="00B95C7F">
        <w:tc>
          <w:tcPr>
            <w:tcW w:w="805" w:type="dxa"/>
          </w:tcPr>
          <w:p w14:paraId="6307A5E8" w14:textId="77777777" w:rsidR="00C277CE" w:rsidRPr="00C277CE" w:rsidRDefault="00C277CE" w:rsidP="00C277CE">
            <w:pPr>
              <w:pStyle w:val="Body"/>
              <w:numPr>
                <w:ilvl w:val="0"/>
                <w:numId w:val="231"/>
              </w:numPr>
              <w:rPr>
                <w:rFonts w:ascii="Segoe UI" w:hAnsi="Segoe UI" w:cs="Segoe UI"/>
              </w:rPr>
            </w:pPr>
          </w:p>
        </w:tc>
        <w:tc>
          <w:tcPr>
            <w:tcW w:w="5698" w:type="dxa"/>
          </w:tcPr>
          <w:p w14:paraId="377495DD" w14:textId="77777777" w:rsidR="00C277CE" w:rsidRPr="00C277CE" w:rsidRDefault="00C277CE" w:rsidP="00B95C7F">
            <w:pPr>
              <w:pStyle w:val="Body"/>
              <w:ind w:left="162"/>
              <w:rPr>
                <w:rFonts w:ascii="Segoe UI" w:hAnsi="Segoe UI" w:cs="Segoe UI"/>
              </w:rPr>
            </w:pPr>
            <w:r w:rsidRPr="00C277CE">
              <w:rPr>
                <w:rFonts w:ascii="Segoe UI" w:hAnsi="Segoe UI" w:cs="Segoe UI"/>
              </w:rPr>
              <w:t>Edit Items</w:t>
            </w:r>
          </w:p>
        </w:tc>
      </w:tr>
      <w:tr w:rsidR="00C277CE" w:rsidRPr="00C277CE" w14:paraId="7BFE5736" w14:textId="77777777" w:rsidTr="00B95C7F">
        <w:tc>
          <w:tcPr>
            <w:tcW w:w="805" w:type="dxa"/>
          </w:tcPr>
          <w:p w14:paraId="15E50960" w14:textId="77777777" w:rsidR="00C277CE" w:rsidRPr="00C277CE" w:rsidRDefault="00C277CE" w:rsidP="00C277CE">
            <w:pPr>
              <w:pStyle w:val="Body"/>
              <w:numPr>
                <w:ilvl w:val="0"/>
                <w:numId w:val="231"/>
              </w:numPr>
              <w:rPr>
                <w:rFonts w:ascii="Segoe UI" w:hAnsi="Segoe UI" w:cs="Segoe UI"/>
              </w:rPr>
            </w:pPr>
          </w:p>
        </w:tc>
        <w:tc>
          <w:tcPr>
            <w:tcW w:w="5698" w:type="dxa"/>
          </w:tcPr>
          <w:p w14:paraId="0EA57175" w14:textId="77777777" w:rsidR="00C277CE" w:rsidRPr="00C277CE" w:rsidRDefault="00C277CE" w:rsidP="00B95C7F">
            <w:pPr>
              <w:pStyle w:val="Body"/>
              <w:ind w:left="162"/>
              <w:rPr>
                <w:rFonts w:ascii="Segoe UI" w:hAnsi="Segoe UI" w:cs="Segoe UI"/>
              </w:rPr>
            </w:pPr>
            <w:r w:rsidRPr="00C277CE">
              <w:rPr>
                <w:rFonts w:ascii="Segoe UI" w:hAnsi="Segoe UI" w:cs="Segoe UI"/>
              </w:rPr>
              <w:t>Delete Items</w:t>
            </w:r>
          </w:p>
        </w:tc>
      </w:tr>
      <w:tr w:rsidR="00C277CE" w:rsidRPr="00C277CE" w14:paraId="48AD4707" w14:textId="77777777" w:rsidTr="00B95C7F">
        <w:tc>
          <w:tcPr>
            <w:tcW w:w="805" w:type="dxa"/>
          </w:tcPr>
          <w:p w14:paraId="6764BE48" w14:textId="77777777" w:rsidR="00C277CE" w:rsidRPr="00C277CE" w:rsidRDefault="00C277CE" w:rsidP="00C277CE">
            <w:pPr>
              <w:pStyle w:val="Body"/>
              <w:numPr>
                <w:ilvl w:val="0"/>
                <w:numId w:val="231"/>
              </w:numPr>
              <w:rPr>
                <w:rFonts w:ascii="Segoe UI" w:hAnsi="Segoe UI" w:cs="Segoe UI"/>
              </w:rPr>
            </w:pPr>
          </w:p>
        </w:tc>
        <w:tc>
          <w:tcPr>
            <w:tcW w:w="5698" w:type="dxa"/>
          </w:tcPr>
          <w:p w14:paraId="1EE4C02D" w14:textId="77777777" w:rsidR="00C277CE" w:rsidRPr="00C277CE" w:rsidRDefault="00C277CE" w:rsidP="00B95C7F">
            <w:pPr>
              <w:pStyle w:val="Body"/>
              <w:ind w:left="162"/>
              <w:rPr>
                <w:rFonts w:ascii="Segoe UI" w:hAnsi="Segoe UI" w:cs="Segoe UI"/>
              </w:rPr>
            </w:pPr>
            <w:r w:rsidRPr="00C277CE">
              <w:rPr>
                <w:rFonts w:ascii="Segoe UI" w:hAnsi="Segoe UI" w:cs="Segoe UI"/>
              </w:rPr>
              <w:t>View Items</w:t>
            </w:r>
          </w:p>
        </w:tc>
      </w:tr>
      <w:tr w:rsidR="00C277CE" w:rsidRPr="00C277CE" w14:paraId="2AC1B61B" w14:textId="77777777" w:rsidTr="00B95C7F">
        <w:tc>
          <w:tcPr>
            <w:tcW w:w="805" w:type="dxa"/>
          </w:tcPr>
          <w:p w14:paraId="3A8AB8BA" w14:textId="77777777" w:rsidR="00C277CE" w:rsidRPr="00C277CE" w:rsidRDefault="00C277CE" w:rsidP="00C277CE">
            <w:pPr>
              <w:pStyle w:val="Body"/>
              <w:numPr>
                <w:ilvl w:val="0"/>
                <w:numId w:val="231"/>
              </w:numPr>
              <w:rPr>
                <w:rFonts w:ascii="Segoe UI" w:hAnsi="Segoe UI" w:cs="Segoe UI"/>
              </w:rPr>
            </w:pPr>
          </w:p>
        </w:tc>
        <w:tc>
          <w:tcPr>
            <w:tcW w:w="5698" w:type="dxa"/>
          </w:tcPr>
          <w:p w14:paraId="76DD8199" w14:textId="77777777" w:rsidR="00C277CE" w:rsidRPr="00C277CE" w:rsidRDefault="00C277CE" w:rsidP="00B95C7F">
            <w:pPr>
              <w:pStyle w:val="Body"/>
              <w:ind w:left="162"/>
              <w:rPr>
                <w:rFonts w:ascii="Segoe UI" w:hAnsi="Segoe UI" w:cs="Segoe UI"/>
              </w:rPr>
            </w:pPr>
            <w:r w:rsidRPr="00C277CE">
              <w:rPr>
                <w:rFonts w:ascii="Segoe UI" w:hAnsi="Segoe UI" w:cs="Segoe UI"/>
              </w:rPr>
              <w:t>Open Items</w:t>
            </w:r>
          </w:p>
        </w:tc>
      </w:tr>
      <w:tr w:rsidR="00C277CE" w:rsidRPr="00C277CE" w14:paraId="020E2B75" w14:textId="77777777" w:rsidTr="00B95C7F">
        <w:tc>
          <w:tcPr>
            <w:tcW w:w="805" w:type="dxa"/>
          </w:tcPr>
          <w:p w14:paraId="6473F675" w14:textId="77777777" w:rsidR="00C277CE" w:rsidRPr="00C277CE" w:rsidRDefault="00C277CE" w:rsidP="00C277CE">
            <w:pPr>
              <w:pStyle w:val="Body"/>
              <w:numPr>
                <w:ilvl w:val="0"/>
                <w:numId w:val="231"/>
              </w:numPr>
              <w:rPr>
                <w:rFonts w:ascii="Segoe UI" w:hAnsi="Segoe UI" w:cs="Segoe UI"/>
              </w:rPr>
            </w:pPr>
          </w:p>
        </w:tc>
        <w:tc>
          <w:tcPr>
            <w:tcW w:w="5698" w:type="dxa"/>
          </w:tcPr>
          <w:p w14:paraId="4FC2DFBD" w14:textId="77777777" w:rsidR="00C277CE" w:rsidRPr="00C277CE" w:rsidRDefault="00C277CE" w:rsidP="00B95C7F">
            <w:pPr>
              <w:pStyle w:val="Body"/>
              <w:ind w:left="162"/>
              <w:rPr>
                <w:rFonts w:ascii="Segoe UI" w:hAnsi="Segoe UI" w:cs="Segoe UI"/>
              </w:rPr>
            </w:pPr>
            <w:r w:rsidRPr="00C277CE">
              <w:rPr>
                <w:rFonts w:ascii="Segoe UI" w:hAnsi="Segoe UI" w:cs="Segoe UI"/>
              </w:rPr>
              <w:t>View Versions</w:t>
            </w:r>
          </w:p>
        </w:tc>
      </w:tr>
      <w:tr w:rsidR="00C277CE" w:rsidRPr="00C277CE" w14:paraId="69F75527" w14:textId="77777777" w:rsidTr="00B95C7F">
        <w:tc>
          <w:tcPr>
            <w:tcW w:w="805" w:type="dxa"/>
          </w:tcPr>
          <w:p w14:paraId="74A5DA27" w14:textId="77777777" w:rsidR="00C277CE" w:rsidRPr="00C277CE" w:rsidRDefault="00C277CE" w:rsidP="00C277CE">
            <w:pPr>
              <w:pStyle w:val="Body"/>
              <w:numPr>
                <w:ilvl w:val="0"/>
                <w:numId w:val="231"/>
              </w:numPr>
              <w:rPr>
                <w:rFonts w:ascii="Segoe UI" w:hAnsi="Segoe UI" w:cs="Segoe UI"/>
              </w:rPr>
            </w:pPr>
          </w:p>
        </w:tc>
        <w:tc>
          <w:tcPr>
            <w:tcW w:w="5698" w:type="dxa"/>
          </w:tcPr>
          <w:p w14:paraId="19AF0248" w14:textId="77777777" w:rsidR="00C277CE" w:rsidRPr="00C277CE" w:rsidRDefault="00C277CE" w:rsidP="00B95C7F">
            <w:pPr>
              <w:pStyle w:val="Body"/>
              <w:ind w:left="162"/>
              <w:rPr>
                <w:rFonts w:ascii="Segoe UI" w:hAnsi="Segoe UI" w:cs="Segoe UI"/>
              </w:rPr>
            </w:pPr>
            <w:r w:rsidRPr="00C277CE">
              <w:rPr>
                <w:rFonts w:ascii="Segoe UI" w:hAnsi="Segoe UI" w:cs="Segoe UI"/>
              </w:rPr>
              <w:t>Delete Versions</w:t>
            </w:r>
          </w:p>
        </w:tc>
      </w:tr>
      <w:tr w:rsidR="00C277CE" w:rsidRPr="00C277CE" w14:paraId="117151A8" w14:textId="77777777" w:rsidTr="00B95C7F">
        <w:trPr>
          <w:trHeight w:val="404"/>
        </w:trPr>
        <w:tc>
          <w:tcPr>
            <w:tcW w:w="805" w:type="dxa"/>
          </w:tcPr>
          <w:p w14:paraId="508AA091" w14:textId="77777777" w:rsidR="00C277CE" w:rsidRPr="00C277CE" w:rsidRDefault="00C277CE" w:rsidP="00C277CE">
            <w:pPr>
              <w:pStyle w:val="Body"/>
              <w:numPr>
                <w:ilvl w:val="0"/>
                <w:numId w:val="231"/>
              </w:numPr>
              <w:rPr>
                <w:rFonts w:ascii="Segoe UI" w:hAnsi="Segoe UI" w:cs="Segoe UI"/>
              </w:rPr>
            </w:pPr>
          </w:p>
        </w:tc>
        <w:tc>
          <w:tcPr>
            <w:tcW w:w="5698" w:type="dxa"/>
          </w:tcPr>
          <w:p w14:paraId="713ECDFD" w14:textId="77777777" w:rsidR="00C277CE" w:rsidRPr="00C277CE" w:rsidRDefault="00C277CE" w:rsidP="00B95C7F">
            <w:pPr>
              <w:pStyle w:val="Body"/>
              <w:ind w:left="162"/>
              <w:rPr>
                <w:rFonts w:ascii="Segoe UI" w:hAnsi="Segoe UI" w:cs="Segoe UI"/>
              </w:rPr>
            </w:pPr>
            <w:r w:rsidRPr="00C277CE">
              <w:rPr>
                <w:rFonts w:ascii="Segoe UI" w:hAnsi="Segoe UI" w:cs="Segoe UI"/>
              </w:rPr>
              <w:t>Create Alerts</w:t>
            </w:r>
          </w:p>
        </w:tc>
      </w:tr>
      <w:tr w:rsidR="00C277CE" w:rsidRPr="00C277CE" w14:paraId="639A26DC" w14:textId="77777777" w:rsidTr="00B95C7F">
        <w:tc>
          <w:tcPr>
            <w:tcW w:w="6503" w:type="dxa"/>
            <w:gridSpan w:val="2"/>
          </w:tcPr>
          <w:p w14:paraId="43565F7D" w14:textId="77777777" w:rsidR="00C277CE" w:rsidRPr="00C277CE" w:rsidRDefault="00C277CE" w:rsidP="00175667">
            <w:pPr>
              <w:pStyle w:val="Body"/>
              <w:rPr>
                <w:rFonts w:ascii="Segoe UI" w:hAnsi="Segoe UI" w:cs="Segoe UI"/>
              </w:rPr>
            </w:pPr>
            <w:r w:rsidRPr="00C277CE">
              <w:rPr>
                <w:rFonts w:ascii="Segoe UI" w:hAnsi="Segoe UI" w:cs="Segoe UI"/>
              </w:rPr>
              <w:t>Site Permissions</w:t>
            </w:r>
          </w:p>
        </w:tc>
      </w:tr>
      <w:tr w:rsidR="00C277CE" w:rsidRPr="00C277CE" w14:paraId="2B02CC64" w14:textId="77777777" w:rsidTr="00B95C7F">
        <w:tc>
          <w:tcPr>
            <w:tcW w:w="805" w:type="dxa"/>
          </w:tcPr>
          <w:p w14:paraId="2BD1A7B4" w14:textId="77777777" w:rsidR="00C277CE" w:rsidRPr="00C277CE" w:rsidRDefault="00C277CE" w:rsidP="00C277CE">
            <w:pPr>
              <w:pStyle w:val="Body"/>
              <w:numPr>
                <w:ilvl w:val="0"/>
                <w:numId w:val="232"/>
              </w:numPr>
              <w:rPr>
                <w:rFonts w:ascii="Segoe UI" w:hAnsi="Segoe UI" w:cs="Segoe UI"/>
              </w:rPr>
            </w:pPr>
          </w:p>
        </w:tc>
        <w:tc>
          <w:tcPr>
            <w:tcW w:w="5698" w:type="dxa"/>
          </w:tcPr>
          <w:p w14:paraId="251B7FCE" w14:textId="77777777" w:rsidR="00C277CE" w:rsidRPr="00C277CE" w:rsidRDefault="00C277CE" w:rsidP="00B95C7F">
            <w:pPr>
              <w:pStyle w:val="Body"/>
              <w:ind w:left="162"/>
              <w:rPr>
                <w:rFonts w:ascii="Segoe UI" w:hAnsi="Segoe UI" w:cs="Segoe UI"/>
              </w:rPr>
            </w:pPr>
            <w:r w:rsidRPr="00C277CE">
              <w:rPr>
                <w:rFonts w:ascii="Segoe UI" w:hAnsi="Segoe UI" w:cs="Segoe UI"/>
              </w:rPr>
              <w:t>Manage Permissions</w:t>
            </w:r>
          </w:p>
        </w:tc>
      </w:tr>
      <w:tr w:rsidR="00C277CE" w:rsidRPr="00C277CE" w14:paraId="73A1C49D" w14:textId="77777777" w:rsidTr="00B95C7F">
        <w:tc>
          <w:tcPr>
            <w:tcW w:w="805" w:type="dxa"/>
          </w:tcPr>
          <w:p w14:paraId="2567E7E7" w14:textId="77777777" w:rsidR="00C277CE" w:rsidRPr="00C277CE" w:rsidRDefault="00C277CE" w:rsidP="00C277CE">
            <w:pPr>
              <w:pStyle w:val="Body"/>
              <w:numPr>
                <w:ilvl w:val="0"/>
                <w:numId w:val="232"/>
              </w:numPr>
              <w:rPr>
                <w:rFonts w:ascii="Segoe UI" w:hAnsi="Segoe UI" w:cs="Segoe UI"/>
              </w:rPr>
            </w:pPr>
          </w:p>
        </w:tc>
        <w:tc>
          <w:tcPr>
            <w:tcW w:w="5698" w:type="dxa"/>
          </w:tcPr>
          <w:p w14:paraId="1E385F03" w14:textId="77777777" w:rsidR="00C277CE" w:rsidRPr="00C277CE" w:rsidRDefault="00C277CE" w:rsidP="00B95C7F">
            <w:pPr>
              <w:pStyle w:val="Body"/>
              <w:ind w:left="162"/>
              <w:rPr>
                <w:rFonts w:ascii="Segoe UI" w:hAnsi="Segoe UI" w:cs="Segoe UI"/>
              </w:rPr>
            </w:pPr>
            <w:r w:rsidRPr="00C277CE">
              <w:rPr>
                <w:rFonts w:ascii="Segoe UI" w:hAnsi="Segoe UI" w:cs="Segoe UI"/>
              </w:rPr>
              <w:t>Browse Directories</w:t>
            </w:r>
          </w:p>
        </w:tc>
      </w:tr>
      <w:tr w:rsidR="00C277CE" w:rsidRPr="00C277CE" w14:paraId="19F1CC81" w14:textId="77777777" w:rsidTr="00B95C7F">
        <w:tc>
          <w:tcPr>
            <w:tcW w:w="805" w:type="dxa"/>
          </w:tcPr>
          <w:p w14:paraId="2000A2AA" w14:textId="77777777" w:rsidR="00C277CE" w:rsidRPr="00C277CE" w:rsidRDefault="00C277CE" w:rsidP="00C277CE">
            <w:pPr>
              <w:pStyle w:val="Body"/>
              <w:numPr>
                <w:ilvl w:val="0"/>
                <w:numId w:val="232"/>
              </w:numPr>
              <w:rPr>
                <w:rFonts w:ascii="Segoe UI" w:hAnsi="Segoe UI" w:cs="Segoe UI"/>
              </w:rPr>
            </w:pPr>
          </w:p>
        </w:tc>
        <w:tc>
          <w:tcPr>
            <w:tcW w:w="5698" w:type="dxa"/>
          </w:tcPr>
          <w:p w14:paraId="536D0F53" w14:textId="77777777" w:rsidR="00C277CE" w:rsidRPr="00C277CE" w:rsidRDefault="00C277CE" w:rsidP="00B95C7F">
            <w:pPr>
              <w:pStyle w:val="Body"/>
              <w:ind w:left="162"/>
              <w:rPr>
                <w:rFonts w:ascii="Segoe UI" w:hAnsi="Segoe UI" w:cs="Segoe UI"/>
              </w:rPr>
            </w:pPr>
            <w:r w:rsidRPr="00C277CE">
              <w:rPr>
                <w:rFonts w:ascii="Segoe UI" w:hAnsi="Segoe UI" w:cs="Segoe UI"/>
              </w:rPr>
              <w:t>Use Self-Service Site Creation</w:t>
            </w:r>
          </w:p>
        </w:tc>
      </w:tr>
      <w:tr w:rsidR="00C277CE" w:rsidRPr="00C277CE" w14:paraId="0B9B368A" w14:textId="77777777" w:rsidTr="00B95C7F">
        <w:tc>
          <w:tcPr>
            <w:tcW w:w="805" w:type="dxa"/>
          </w:tcPr>
          <w:p w14:paraId="6C3F332C" w14:textId="77777777" w:rsidR="00C277CE" w:rsidRPr="00C277CE" w:rsidRDefault="00C277CE" w:rsidP="00C277CE">
            <w:pPr>
              <w:pStyle w:val="Body"/>
              <w:numPr>
                <w:ilvl w:val="0"/>
                <w:numId w:val="232"/>
              </w:numPr>
              <w:rPr>
                <w:rFonts w:ascii="Segoe UI" w:hAnsi="Segoe UI" w:cs="Segoe UI"/>
              </w:rPr>
            </w:pPr>
          </w:p>
        </w:tc>
        <w:tc>
          <w:tcPr>
            <w:tcW w:w="5698" w:type="dxa"/>
          </w:tcPr>
          <w:p w14:paraId="4F9B15AC" w14:textId="77777777" w:rsidR="00C277CE" w:rsidRPr="00C277CE" w:rsidRDefault="00C277CE" w:rsidP="00B95C7F">
            <w:pPr>
              <w:pStyle w:val="Body"/>
              <w:ind w:left="162"/>
              <w:rPr>
                <w:rFonts w:ascii="Segoe UI" w:hAnsi="Segoe UI" w:cs="Segoe UI"/>
              </w:rPr>
            </w:pPr>
            <w:r w:rsidRPr="00C277CE">
              <w:rPr>
                <w:rFonts w:ascii="Segoe UI" w:hAnsi="Segoe UI" w:cs="Segoe UI"/>
              </w:rPr>
              <w:t>View Pages</w:t>
            </w:r>
          </w:p>
        </w:tc>
      </w:tr>
      <w:tr w:rsidR="00C277CE" w:rsidRPr="00C277CE" w14:paraId="3BBA3D06" w14:textId="77777777" w:rsidTr="00B95C7F">
        <w:tc>
          <w:tcPr>
            <w:tcW w:w="805" w:type="dxa"/>
          </w:tcPr>
          <w:p w14:paraId="5C87F172" w14:textId="77777777" w:rsidR="00C277CE" w:rsidRPr="00C277CE" w:rsidRDefault="00C277CE" w:rsidP="00C277CE">
            <w:pPr>
              <w:pStyle w:val="Body"/>
              <w:numPr>
                <w:ilvl w:val="0"/>
                <w:numId w:val="232"/>
              </w:numPr>
              <w:rPr>
                <w:rFonts w:ascii="Segoe UI" w:hAnsi="Segoe UI" w:cs="Segoe UI"/>
              </w:rPr>
            </w:pPr>
          </w:p>
        </w:tc>
        <w:tc>
          <w:tcPr>
            <w:tcW w:w="5698" w:type="dxa"/>
          </w:tcPr>
          <w:p w14:paraId="66468DC9" w14:textId="77777777" w:rsidR="00C277CE" w:rsidRPr="00C277CE" w:rsidRDefault="00C277CE" w:rsidP="00B95C7F">
            <w:pPr>
              <w:pStyle w:val="Body"/>
              <w:ind w:left="162"/>
              <w:rPr>
                <w:rFonts w:ascii="Segoe UI" w:hAnsi="Segoe UI" w:cs="Segoe UI"/>
              </w:rPr>
            </w:pPr>
            <w:r w:rsidRPr="00C277CE">
              <w:rPr>
                <w:rFonts w:ascii="Segoe UI" w:hAnsi="Segoe UI" w:cs="Segoe UI"/>
              </w:rPr>
              <w:t>Enumerate Permissions</w:t>
            </w:r>
          </w:p>
        </w:tc>
      </w:tr>
      <w:tr w:rsidR="00C277CE" w:rsidRPr="00C277CE" w14:paraId="4B82C342" w14:textId="77777777" w:rsidTr="00B95C7F">
        <w:tc>
          <w:tcPr>
            <w:tcW w:w="805" w:type="dxa"/>
          </w:tcPr>
          <w:p w14:paraId="72C3E352" w14:textId="77777777" w:rsidR="00C277CE" w:rsidRPr="00C277CE" w:rsidRDefault="00C277CE" w:rsidP="00C277CE">
            <w:pPr>
              <w:pStyle w:val="Body"/>
              <w:numPr>
                <w:ilvl w:val="0"/>
                <w:numId w:val="232"/>
              </w:numPr>
              <w:rPr>
                <w:rFonts w:ascii="Segoe UI" w:hAnsi="Segoe UI" w:cs="Segoe UI"/>
              </w:rPr>
            </w:pPr>
          </w:p>
        </w:tc>
        <w:tc>
          <w:tcPr>
            <w:tcW w:w="5698" w:type="dxa"/>
          </w:tcPr>
          <w:p w14:paraId="5FF4C051" w14:textId="77777777" w:rsidR="00C277CE" w:rsidRPr="00C277CE" w:rsidRDefault="00C277CE" w:rsidP="00B95C7F">
            <w:pPr>
              <w:pStyle w:val="Body"/>
              <w:ind w:left="162"/>
              <w:rPr>
                <w:rFonts w:ascii="Segoe UI" w:hAnsi="Segoe UI" w:cs="Segoe UI"/>
              </w:rPr>
            </w:pPr>
            <w:r w:rsidRPr="00C277CE">
              <w:rPr>
                <w:rFonts w:ascii="Segoe UI" w:hAnsi="Segoe UI" w:cs="Segoe UI"/>
              </w:rPr>
              <w:t>Browse User Information</w:t>
            </w:r>
          </w:p>
        </w:tc>
      </w:tr>
      <w:tr w:rsidR="00C277CE" w:rsidRPr="00C277CE" w14:paraId="2A7D1E3A" w14:textId="77777777" w:rsidTr="00B95C7F">
        <w:tc>
          <w:tcPr>
            <w:tcW w:w="805" w:type="dxa"/>
          </w:tcPr>
          <w:p w14:paraId="7289A107" w14:textId="77777777" w:rsidR="00C277CE" w:rsidRPr="00C277CE" w:rsidRDefault="00C277CE" w:rsidP="00C277CE">
            <w:pPr>
              <w:pStyle w:val="Body"/>
              <w:numPr>
                <w:ilvl w:val="0"/>
                <w:numId w:val="232"/>
              </w:numPr>
              <w:rPr>
                <w:rFonts w:ascii="Segoe UI" w:hAnsi="Segoe UI" w:cs="Segoe UI"/>
              </w:rPr>
            </w:pPr>
          </w:p>
        </w:tc>
        <w:tc>
          <w:tcPr>
            <w:tcW w:w="5698" w:type="dxa"/>
          </w:tcPr>
          <w:p w14:paraId="24F37285" w14:textId="77777777" w:rsidR="00C277CE" w:rsidRPr="00C277CE" w:rsidRDefault="00C277CE" w:rsidP="00B95C7F">
            <w:pPr>
              <w:pStyle w:val="Body"/>
              <w:ind w:left="162"/>
              <w:rPr>
                <w:rFonts w:ascii="Segoe UI" w:hAnsi="Segoe UI" w:cs="Segoe UI"/>
              </w:rPr>
            </w:pPr>
            <w:r w:rsidRPr="00C277CE">
              <w:rPr>
                <w:rFonts w:ascii="Segoe UI" w:hAnsi="Segoe UI" w:cs="Segoe UI"/>
              </w:rPr>
              <w:t>Use Remote Interfaces</w:t>
            </w:r>
          </w:p>
        </w:tc>
      </w:tr>
      <w:tr w:rsidR="00C277CE" w:rsidRPr="00C277CE" w14:paraId="437B2072" w14:textId="77777777" w:rsidTr="00B95C7F">
        <w:tc>
          <w:tcPr>
            <w:tcW w:w="805" w:type="dxa"/>
          </w:tcPr>
          <w:p w14:paraId="1CFD5C9B" w14:textId="77777777" w:rsidR="00C277CE" w:rsidRPr="00C277CE" w:rsidRDefault="00C277CE" w:rsidP="00C277CE">
            <w:pPr>
              <w:pStyle w:val="Body"/>
              <w:numPr>
                <w:ilvl w:val="0"/>
                <w:numId w:val="232"/>
              </w:numPr>
              <w:rPr>
                <w:rFonts w:ascii="Segoe UI" w:hAnsi="Segoe UI" w:cs="Segoe UI"/>
              </w:rPr>
            </w:pPr>
          </w:p>
        </w:tc>
        <w:tc>
          <w:tcPr>
            <w:tcW w:w="5698" w:type="dxa"/>
          </w:tcPr>
          <w:p w14:paraId="3ED66F5D" w14:textId="77777777" w:rsidR="00C277CE" w:rsidRPr="00C277CE" w:rsidRDefault="00C277CE" w:rsidP="00B95C7F">
            <w:pPr>
              <w:pStyle w:val="Body"/>
              <w:ind w:left="162"/>
              <w:rPr>
                <w:rFonts w:ascii="Segoe UI" w:hAnsi="Segoe UI" w:cs="Segoe UI"/>
              </w:rPr>
            </w:pPr>
            <w:r w:rsidRPr="00C277CE">
              <w:rPr>
                <w:rFonts w:ascii="Segoe UI" w:hAnsi="Segoe UI" w:cs="Segoe UI"/>
              </w:rPr>
              <w:t>Use Client Integration Features</w:t>
            </w:r>
          </w:p>
        </w:tc>
      </w:tr>
      <w:tr w:rsidR="00C277CE" w:rsidRPr="00C277CE" w14:paraId="1605C512" w14:textId="77777777" w:rsidTr="00B95C7F">
        <w:tc>
          <w:tcPr>
            <w:tcW w:w="805" w:type="dxa"/>
          </w:tcPr>
          <w:p w14:paraId="65989133" w14:textId="77777777" w:rsidR="00C277CE" w:rsidRPr="00C277CE" w:rsidRDefault="00C277CE" w:rsidP="00C277CE">
            <w:pPr>
              <w:pStyle w:val="Body"/>
              <w:numPr>
                <w:ilvl w:val="0"/>
                <w:numId w:val="232"/>
              </w:numPr>
              <w:rPr>
                <w:rFonts w:ascii="Segoe UI" w:hAnsi="Segoe UI" w:cs="Segoe UI"/>
              </w:rPr>
            </w:pPr>
          </w:p>
        </w:tc>
        <w:tc>
          <w:tcPr>
            <w:tcW w:w="5698" w:type="dxa"/>
          </w:tcPr>
          <w:p w14:paraId="29073EED" w14:textId="77777777" w:rsidR="00C277CE" w:rsidRPr="00C277CE" w:rsidRDefault="00C277CE" w:rsidP="00B95C7F">
            <w:pPr>
              <w:pStyle w:val="Body"/>
              <w:ind w:left="162"/>
              <w:rPr>
                <w:rFonts w:ascii="Segoe UI" w:hAnsi="Segoe UI" w:cs="Segoe UI"/>
              </w:rPr>
            </w:pPr>
            <w:r w:rsidRPr="00C277CE">
              <w:rPr>
                <w:rFonts w:ascii="Segoe UI" w:hAnsi="Segoe UI" w:cs="Segoe UI"/>
              </w:rPr>
              <w:t>Open</w:t>
            </w:r>
          </w:p>
        </w:tc>
      </w:tr>
      <w:tr w:rsidR="00C277CE" w:rsidRPr="00C277CE" w14:paraId="2E5D1BD3" w14:textId="77777777" w:rsidTr="00B95C7F">
        <w:tc>
          <w:tcPr>
            <w:tcW w:w="805" w:type="dxa"/>
          </w:tcPr>
          <w:p w14:paraId="7665F523" w14:textId="77777777" w:rsidR="00C277CE" w:rsidRPr="00C277CE" w:rsidRDefault="00C277CE" w:rsidP="00C277CE">
            <w:pPr>
              <w:pStyle w:val="Body"/>
              <w:numPr>
                <w:ilvl w:val="0"/>
                <w:numId w:val="232"/>
              </w:numPr>
              <w:rPr>
                <w:rFonts w:ascii="Segoe UI" w:hAnsi="Segoe UI" w:cs="Segoe UI"/>
              </w:rPr>
            </w:pPr>
          </w:p>
        </w:tc>
        <w:tc>
          <w:tcPr>
            <w:tcW w:w="5698" w:type="dxa"/>
          </w:tcPr>
          <w:p w14:paraId="407A495C" w14:textId="77777777" w:rsidR="00C277CE" w:rsidRPr="00C277CE" w:rsidRDefault="00C277CE" w:rsidP="00B95C7F">
            <w:pPr>
              <w:pStyle w:val="Body"/>
              <w:ind w:left="162"/>
              <w:rPr>
                <w:rFonts w:ascii="Segoe UI" w:hAnsi="Segoe UI" w:cs="Segoe UI"/>
              </w:rPr>
            </w:pPr>
            <w:r w:rsidRPr="00C277CE">
              <w:rPr>
                <w:rFonts w:ascii="Segoe UI" w:hAnsi="Segoe UI" w:cs="Segoe UI"/>
              </w:rPr>
              <w:t>Edit Personal User Information</w:t>
            </w:r>
          </w:p>
        </w:tc>
      </w:tr>
      <w:tr w:rsidR="00C277CE" w:rsidRPr="00C277CE" w14:paraId="5B06F6A1" w14:textId="77777777" w:rsidTr="00B95C7F">
        <w:tc>
          <w:tcPr>
            <w:tcW w:w="6503" w:type="dxa"/>
            <w:gridSpan w:val="2"/>
          </w:tcPr>
          <w:p w14:paraId="4501397B" w14:textId="77777777" w:rsidR="00C277CE" w:rsidRPr="00C277CE" w:rsidRDefault="00C277CE" w:rsidP="00175667">
            <w:pPr>
              <w:pStyle w:val="Body"/>
              <w:rPr>
                <w:rFonts w:ascii="Segoe UI" w:hAnsi="Segoe UI" w:cs="Segoe UI"/>
              </w:rPr>
            </w:pPr>
            <w:r w:rsidRPr="00C277CE">
              <w:rPr>
                <w:rFonts w:ascii="Segoe UI" w:hAnsi="Segoe UI" w:cs="Segoe UI"/>
              </w:rPr>
              <w:t>Personal Permissions</w:t>
            </w:r>
          </w:p>
        </w:tc>
      </w:tr>
      <w:tr w:rsidR="00C277CE" w:rsidRPr="00C277CE" w14:paraId="21660C91" w14:textId="77777777" w:rsidTr="00B95C7F">
        <w:tc>
          <w:tcPr>
            <w:tcW w:w="805" w:type="dxa"/>
          </w:tcPr>
          <w:p w14:paraId="35305B40" w14:textId="77777777" w:rsidR="00C277CE" w:rsidRPr="00C277CE" w:rsidRDefault="00C277CE" w:rsidP="00C277CE">
            <w:pPr>
              <w:pStyle w:val="Body"/>
              <w:numPr>
                <w:ilvl w:val="0"/>
                <w:numId w:val="233"/>
              </w:numPr>
              <w:rPr>
                <w:rFonts w:ascii="Segoe UI" w:hAnsi="Segoe UI" w:cs="Segoe UI"/>
              </w:rPr>
            </w:pPr>
          </w:p>
        </w:tc>
        <w:tc>
          <w:tcPr>
            <w:tcW w:w="5698" w:type="dxa"/>
          </w:tcPr>
          <w:p w14:paraId="1B297B25" w14:textId="77777777" w:rsidR="00C277CE" w:rsidRPr="00C277CE" w:rsidRDefault="00C277CE" w:rsidP="00B95C7F">
            <w:pPr>
              <w:pStyle w:val="Body"/>
              <w:ind w:left="162"/>
              <w:rPr>
                <w:rFonts w:ascii="Segoe UI" w:hAnsi="Segoe UI" w:cs="Segoe UI"/>
              </w:rPr>
            </w:pPr>
            <w:r w:rsidRPr="00C277CE">
              <w:rPr>
                <w:rFonts w:ascii="Segoe UI" w:hAnsi="Segoe UI" w:cs="Segoe UI"/>
              </w:rPr>
              <w:t>Manage Personal Views</w:t>
            </w:r>
          </w:p>
        </w:tc>
      </w:tr>
      <w:tr w:rsidR="00C277CE" w:rsidRPr="00C277CE" w14:paraId="00A79C20" w14:textId="77777777" w:rsidTr="00B95C7F">
        <w:tc>
          <w:tcPr>
            <w:tcW w:w="805" w:type="dxa"/>
          </w:tcPr>
          <w:p w14:paraId="62FCCD26" w14:textId="77777777" w:rsidR="00C277CE" w:rsidRPr="00C277CE" w:rsidRDefault="00C277CE" w:rsidP="00C277CE">
            <w:pPr>
              <w:pStyle w:val="Body"/>
              <w:numPr>
                <w:ilvl w:val="0"/>
                <w:numId w:val="233"/>
              </w:numPr>
              <w:rPr>
                <w:rFonts w:ascii="Segoe UI" w:hAnsi="Segoe UI" w:cs="Segoe UI"/>
              </w:rPr>
            </w:pPr>
          </w:p>
        </w:tc>
        <w:tc>
          <w:tcPr>
            <w:tcW w:w="5698" w:type="dxa"/>
          </w:tcPr>
          <w:p w14:paraId="175706AB" w14:textId="77777777" w:rsidR="00C277CE" w:rsidRPr="00C277CE" w:rsidRDefault="00C277CE" w:rsidP="00B95C7F">
            <w:pPr>
              <w:pStyle w:val="Body"/>
              <w:ind w:left="162"/>
              <w:rPr>
                <w:rFonts w:ascii="Segoe UI" w:hAnsi="Segoe UI" w:cs="Segoe UI"/>
              </w:rPr>
            </w:pPr>
            <w:r w:rsidRPr="00C277CE">
              <w:rPr>
                <w:rFonts w:ascii="Segoe UI" w:hAnsi="Segoe UI" w:cs="Segoe UI"/>
              </w:rPr>
              <w:t>Add/Remove Personal Web Parts</w:t>
            </w:r>
          </w:p>
        </w:tc>
      </w:tr>
      <w:tr w:rsidR="00C277CE" w:rsidRPr="00C277CE" w14:paraId="43543ED5" w14:textId="77777777" w:rsidTr="00B95C7F">
        <w:tc>
          <w:tcPr>
            <w:tcW w:w="805" w:type="dxa"/>
          </w:tcPr>
          <w:p w14:paraId="391D2E79" w14:textId="77777777" w:rsidR="00C277CE" w:rsidRPr="00C277CE" w:rsidRDefault="00C277CE" w:rsidP="00C277CE">
            <w:pPr>
              <w:pStyle w:val="Body"/>
              <w:numPr>
                <w:ilvl w:val="0"/>
                <w:numId w:val="233"/>
              </w:numPr>
              <w:rPr>
                <w:rFonts w:ascii="Segoe UI" w:hAnsi="Segoe UI" w:cs="Segoe UI"/>
              </w:rPr>
            </w:pPr>
          </w:p>
        </w:tc>
        <w:tc>
          <w:tcPr>
            <w:tcW w:w="5698" w:type="dxa"/>
          </w:tcPr>
          <w:p w14:paraId="2F8CB04D" w14:textId="77777777" w:rsidR="00C277CE" w:rsidRPr="00C277CE" w:rsidRDefault="00C277CE" w:rsidP="00B95C7F">
            <w:pPr>
              <w:pStyle w:val="Body"/>
              <w:ind w:left="162"/>
              <w:rPr>
                <w:rFonts w:ascii="Segoe UI" w:hAnsi="Segoe UI" w:cs="Segoe UI"/>
              </w:rPr>
            </w:pPr>
            <w:r w:rsidRPr="00C277CE">
              <w:rPr>
                <w:rFonts w:ascii="Segoe UI" w:hAnsi="Segoe UI" w:cs="Segoe UI"/>
              </w:rPr>
              <w:t>Update Personal Web Parts</w:t>
            </w:r>
          </w:p>
        </w:tc>
      </w:tr>
    </w:tbl>
    <w:p w14:paraId="2CF58123" w14:textId="77777777" w:rsidR="009F2588" w:rsidRPr="009F2588" w:rsidRDefault="009F2588" w:rsidP="00B95C7F">
      <w:pPr>
        <w:pStyle w:val="Body"/>
        <w:spacing w:after="0"/>
        <w:rPr>
          <w:rFonts w:ascii="Segoe UI" w:hAnsi="Segoe UI" w:cs="Segoe UI"/>
        </w:rPr>
      </w:pPr>
    </w:p>
    <w:p w14:paraId="08829F60" w14:textId="77777777" w:rsidR="00E27C55" w:rsidRPr="00C54284" w:rsidRDefault="00E27C55" w:rsidP="00E27C55">
      <w:pPr>
        <w:pStyle w:val="Body"/>
        <w:numPr>
          <w:ilvl w:val="0"/>
          <w:numId w:val="90"/>
        </w:numPr>
        <w:spacing w:after="0"/>
        <w:rPr>
          <w:rFonts w:ascii="Segoe UI" w:hAnsi="Segoe UI" w:cs="Segoe UI"/>
        </w:rPr>
      </w:pPr>
      <w:r w:rsidRPr="00C54284">
        <w:rPr>
          <w:rFonts w:ascii="Segoe UI" w:hAnsi="Segoe UI" w:cs="Segoe UI"/>
        </w:rPr>
        <w:t>Content Types and Content Type Hub</w:t>
      </w:r>
    </w:p>
    <w:p w14:paraId="1628EDBC" w14:textId="77777777" w:rsidR="00E27C55" w:rsidRPr="00C54284" w:rsidRDefault="00E27C55" w:rsidP="00E27C55">
      <w:pPr>
        <w:pStyle w:val="Body"/>
        <w:numPr>
          <w:ilvl w:val="0"/>
          <w:numId w:val="96"/>
        </w:numPr>
        <w:spacing w:after="0"/>
        <w:rPr>
          <w:rFonts w:ascii="Segoe UI" w:hAnsi="Segoe UI" w:cs="Segoe UI"/>
        </w:rPr>
      </w:pPr>
      <w:r w:rsidRPr="00C54284">
        <w:rPr>
          <w:rFonts w:ascii="Segoe UI" w:hAnsi="Segoe UI" w:cs="Segoe UI"/>
        </w:rPr>
        <w:lastRenderedPageBreak/>
        <w:t>Matter Center – This is the parent content type for all the child content types in the solution</w:t>
      </w:r>
    </w:p>
    <w:p w14:paraId="3B350031" w14:textId="77777777" w:rsidR="00E27C55" w:rsidRPr="00C54284" w:rsidRDefault="00E27C55" w:rsidP="00E27C55">
      <w:pPr>
        <w:pStyle w:val="ListParagraph"/>
        <w:ind w:left="1080"/>
        <w:rPr>
          <w:rFonts w:ascii="Segoe UI" w:hAnsi="Segoe UI" w:cs="Segoe UI"/>
          <w:sz w:val="20"/>
          <w:szCs w:val="20"/>
        </w:rPr>
      </w:pPr>
      <w:r w:rsidRPr="00C54284">
        <w:rPr>
          <w:rFonts w:ascii="Segoe UI" w:hAnsi="Segoe UI" w:cs="Segoe UI"/>
          <w:b/>
          <w:sz w:val="20"/>
          <w:szCs w:val="20"/>
        </w:rPr>
        <w:t>Note:</w:t>
      </w:r>
      <w:r w:rsidRPr="00C54284">
        <w:rPr>
          <w:rFonts w:ascii="Segoe UI" w:hAnsi="Segoe UI" w:cs="Segoe UI"/>
          <w:sz w:val="20"/>
          <w:szCs w:val="20"/>
        </w:rPr>
        <w:t xml:space="preserve"> The user can create child content type according to his requirement by specifying them in OneClickConfig file in TermStore_Config sheet.</w:t>
      </w:r>
    </w:p>
    <w:p w14:paraId="7B5528CC" w14:textId="77777777" w:rsidR="00E27C55" w:rsidRPr="00C54284" w:rsidRDefault="00E27C55" w:rsidP="00E27C55">
      <w:pPr>
        <w:pStyle w:val="ListParagraph"/>
        <w:numPr>
          <w:ilvl w:val="0"/>
          <w:numId w:val="96"/>
        </w:numPr>
        <w:rPr>
          <w:rFonts w:ascii="Segoe UI" w:hAnsi="Segoe UI" w:cs="Segoe UI"/>
          <w:sz w:val="20"/>
          <w:szCs w:val="20"/>
        </w:rPr>
      </w:pPr>
      <w:r w:rsidRPr="00C54284">
        <w:rPr>
          <w:rFonts w:ascii="Segoe UI" w:hAnsi="Segoe UI" w:cs="Segoe UI"/>
          <w:sz w:val="20"/>
          <w:szCs w:val="20"/>
        </w:rPr>
        <w:t>The hierarchy in the term store is as follows:</w:t>
      </w:r>
    </w:p>
    <w:p w14:paraId="0D0B0184" w14:textId="77777777" w:rsidR="00E27C55" w:rsidRPr="00C54284" w:rsidRDefault="00E27C55" w:rsidP="00E27C55">
      <w:pPr>
        <w:pStyle w:val="ListParagraph"/>
        <w:ind w:left="1080"/>
        <w:rPr>
          <w:rFonts w:ascii="Segoe UI" w:hAnsi="Segoe UI" w:cs="Segoe UI"/>
          <w:sz w:val="20"/>
          <w:szCs w:val="20"/>
        </w:rPr>
      </w:pPr>
      <w:r w:rsidRPr="00C54284">
        <w:rPr>
          <w:rFonts w:ascii="Segoe UI" w:hAnsi="Segoe UI" w:cs="Segoe UI"/>
          <w:noProof/>
          <w:sz w:val="20"/>
          <w:szCs w:val="20"/>
        </w:rPr>
        <mc:AlternateContent>
          <mc:Choice Requires="wps">
            <w:drawing>
              <wp:anchor distT="0" distB="0" distL="114300" distR="114300" simplePos="0" relativeHeight="251660288" behindDoc="0" locked="0" layoutInCell="1" allowOverlap="1" wp14:anchorId="21AAC60F" wp14:editId="2F7D04BE">
                <wp:simplePos x="0" y="0"/>
                <wp:positionH relativeFrom="column">
                  <wp:posOffset>1514475</wp:posOffset>
                </wp:positionH>
                <wp:positionV relativeFrom="paragraph">
                  <wp:posOffset>104775</wp:posOffset>
                </wp:positionV>
                <wp:extent cx="180975" cy="161925"/>
                <wp:effectExtent l="0" t="0" r="28575" b="85725"/>
                <wp:wrapNone/>
                <wp:docPr id="7" name="Elbow Connector 7"/>
                <wp:cNvGraphicFramePr/>
                <a:graphic xmlns:a="http://schemas.openxmlformats.org/drawingml/2006/main">
                  <a:graphicData uri="http://schemas.microsoft.com/office/word/2010/wordprocessingShape">
                    <wps:wsp>
                      <wps:cNvCnPr/>
                      <wps:spPr>
                        <a:xfrm>
                          <a:off x="0" y="0"/>
                          <a:ext cx="180975" cy="161925"/>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E9D86F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7" o:spid="_x0000_s1026" type="#_x0000_t34" style="position:absolute;margin-left:119.25pt;margin-top:8.25pt;width:14.25pt;height:12.7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" strokecolor="black [3213]" strokeweight=".5pt">
                <v:stroke endarrow="block"/>
              </v:shape>
            </w:pict>
          </mc:Fallback>
        </mc:AlternateContent>
      </w:r>
      <w:r w:rsidRPr="00C54284">
        <w:rPr>
          <w:rFonts w:ascii="Segoe UI" w:hAnsi="Segoe UI" w:cs="Segoe UI"/>
          <w:sz w:val="20"/>
          <w:szCs w:val="20"/>
        </w:rPr>
        <w:t>Practice Group</w:t>
      </w:r>
    </w:p>
    <w:p w14:paraId="7A45CB8A" w14:textId="77777777" w:rsidR="00E27C55" w:rsidRPr="00C54284" w:rsidRDefault="00E27C55" w:rsidP="00E27C55">
      <w:pPr>
        <w:pStyle w:val="ListParagraph"/>
        <w:tabs>
          <w:tab w:val="left" w:pos="720"/>
          <w:tab w:val="left" w:pos="1440"/>
          <w:tab w:val="left" w:pos="2160"/>
          <w:tab w:val="left" w:pos="2895"/>
        </w:tabs>
        <w:ind w:left="1080"/>
        <w:rPr>
          <w:rFonts w:ascii="Segoe UI" w:hAnsi="Segoe UI" w:cs="Segoe UI"/>
          <w:sz w:val="20"/>
          <w:szCs w:val="20"/>
        </w:rPr>
      </w:pPr>
      <w:r w:rsidRPr="00C54284">
        <w:rPr>
          <w:rFonts w:ascii="Segoe UI" w:hAnsi="Segoe UI" w:cs="Segoe UI"/>
          <w:noProof/>
          <w:sz w:val="20"/>
          <w:szCs w:val="20"/>
        </w:rPr>
        <mc:AlternateContent>
          <mc:Choice Requires="wps">
            <w:drawing>
              <wp:anchor distT="0" distB="0" distL="114300" distR="114300" simplePos="0" relativeHeight="251661312" behindDoc="0" locked="0" layoutInCell="1" allowOverlap="1" wp14:anchorId="6A2BB7F3" wp14:editId="2A3CD7B2">
                <wp:simplePos x="0" y="0"/>
                <wp:positionH relativeFrom="column">
                  <wp:posOffset>2524125</wp:posOffset>
                </wp:positionH>
                <wp:positionV relativeFrom="paragraph">
                  <wp:posOffset>107315</wp:posOffset>
                </wp:positionV>
                <wp:extent cx="180975" cy="161925"/>
                <wp:effectExtent l="0" t="0" r="28575" b="85725"/>
                <wp:wrapNone/>
                <wp:docPr id="8" name="Elbow Connector 8"/>
                <wp:cNvGraphicFramePr/>
                <a:graphic xmlns:a="http://schemas.openxmlformats.org/drawingml/2006/main">
                  <a:graphicData uri="http://schemas.microsoft.com/office/word/2010/wordprocessingShape">
                    <wps:wsp>
                      <wps:cNvCnPr/>
                      <wps:spPr>
                        <a:xfrm>
                          <a:off x="0" y="0"/>
                          <a:ext cx="180975" cy="161925"/>
                        </a:xfrm>
                        <a:prstGeom prst="bentConnector3">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9EAADA" id="Elbow Connector 8" o:spid="_x0000_s1026" type="#_x0000_t34" style="position:absolute;margin-left:198.75pt;margin-top:8.45pt;width:14.25pt;height:12.7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" strokecolor="black [3213]" strokeweight=".5pt">
                <v:stroke endarrow="block"/>
              </v:shape>
            </w:pict>
          </mc:Fallback>
        </mc:AlternateContent>
      </w:r>
      <w:r w:rsidRPr="00C54284">
        <w:rPr>
          <w:rFonts w:ascii="Segoe UI" w:hAnsi="Segoe UI" w:cs="Segoe UI"/>
          <w:sz w:val="20"/>
          <w:szCs w:val="20"/>
        </w:rPr>
        <w:tab/>
      </w:r>
      <w:r w:rsidRPr="00C54284">
        <w:rPr>
          <w:rFonts w:ascii="Segoe UI" w:hAnsi="Segoe UI" w:cs="Segoe UI"/>
          <w:sz w:val="20"/>
          <w:szCs w:val="20"/>
        </w:rPr>
        <w:tab/>
        <w:t xml:space="preserve">    </w:t>
      </w:r>
      <w:r w:rsidRPr="00C54284">
        <w:rPr>
          <w:rFonts w:ascii="Segoe UI" w:hAnsi="Segoe UI" w:cs="Segoe UI"/>
          <w:sz w:val="20"/>
          <w:szCs w:val="20"/>
        </w:rPr>
        <w:tab/>
        <w:t>Area of Law</w:t>
      </w:r>
    </w:p>
    <w:p w14:paraId="629E5BE0" w14:textId="77777777" w:rsidR="00E27C55" w:rsidRPr="00C54284" w:rsidRDefault="00E27C55" w:rsidP="00E27C55">
      <w:pPr>
        <w:pStyle w:val="ListParagraph"/>
        <w:tabs>
          <w:tab w:val="left" w:pos="4755"/>
        </w:tabs>
        <w:ind w:left="1080"/>
        <w:rPr>
          <w:rFonts w:ascii="Segoe UI" w:hAnsi="Segoe UI" w:cs="Segoe UI"/>
          <w:sz w:val="20"/>
          <w:szCs w:val="20"/>
        </w:rPr>
      </w:pPr>
      <w:r w:rsidRPr="00C54284">
        <w:rPr>
          <w:rFonts w:ascii="Segoe UI" w:hAnsi="Segoe UI" w:cs="Segoe UI"/>
          <w:sz w:val="20"/>
          <w:szCs w:val="20"/>
        </w:rPr>
        <w:tab/>
        <w:t>Sub Area of Law</w:t>
      </w:r>
    </w:p>
    <w:p w14:paraId="70378C32" w14:textId="77777777" w:rsidR="00E27C55" w:rsidRPr="00C54284" w:rsidRDefault="00E27C55" w:rsidP="00E27C55">
      <w:pPr>
        <w:pStyle w:val="ListParagraph"/>
        <w:tabs>
          <w:tab w:val="left" w:pos="4755"/>
        </w:tabs>
        <w:ind w:left="1080"/>
        <w:rPr>
          <w:rFonts w:ascii="Segoe UI" w:hAnsi="Segoe UI" w:cs="Segoe UI"/>
          <w:sz w:val="20"/>
          <w:szCs w:val="20"/>
        </w:rPr>
      </w:pPr>
      <w:r w:rsidRPr="00C54284">
        <w:rPr>
          <w:rFonts w:ascii="Segoe UI" w:hAnsi="Segoe UI" w:cs="Segoe UI"/>
          <w:sz w:val="20"/>
          <w:szCs w:val="20"/>
        </w:rPr>
        <w:t>For each Sub Area of law a content type is created. Content Type Name is the property of Sub Area of Law which specifies the default Content type for that Sub Area of Law. Document Template is the property of Sub Area of Law which specifies all the Content type for that Sub Area of Law.</w:t>
      </w:r>
    </w:p>
    <w:p w14:paraId="1E0A429E" w14:textId="77777777" w:rsidR="00E27C55" w:rsidRPr="00C54284" w:rsidRDefault="00E27C55" w:rsidP="00E27C55">
      <w:pPr>
        <w:pStyle w:val="ListParagraph"/>
        <w:numPr>
          <w:ilvl w:val="0"/>
          <w:numId w:val="96"/>
        </w:numPr>
        <w:rPr>
          <w:rFonts w:ascii="Segoe UI" w:hAnsi="Segoe UI" w:cs="Segoe UI"/>
          <w:sz w:val="20"/>
          <w:szCs w:val="20"/>
        </w:rPr>
      </w:pPr>
      <w:r w:rsidRPr="00C54284">
        <w:rPr>
          <w:rFonts w:ascii="Segoe UI" w:hAnsi="Segoe UI" w:cs="Segoe UI"/>
          <w:sz w:val="20"/>
          <w:szCs w:val="20"/>
        </w:rPr>
        <w:t>Content Type Hub is used to manage and publish all the content types.</w:t>
      </w:r>
    </w:p>
    <w:p w14:paraId="0AAA62F8" w14:textId="77777777" w:rsidR="00E27C55" w:rsidRDefault="00E27C55" w:rsidP="00E27C55">
      <w:pPr>
        <w:ind w:left="1140"/>
        <w:rPr>
          <w:rFonts w:ascii="Segoe UI" w:hAnsi="Segoe UI" w:cs="Segoe UI"/>
          <w:sz w:val="20"/>
          <w:szCs w:val="20"/>
        </w:rPr>
      </w:pPr>
    </w:p>
    <w:p w14:paraId="439956BB" w14:textId="6976C3C1" w:rsidR="000624C4" w:rsidRDefault="000624C4" w:rsidP="0088376A">
      <w:pPr>
        <w:pStyle w:val="ListParagraph"/>
        <w:numPr>
          <w:ilvl w:val="0"/>
          <w:numId w:val="90"/>
        </w:numPr>
        <w:rPr>
          <w:rFonts w:ascii="Segoe UI" w:hAnsi="Segoe UI" w:cs="Segoe UI"/>
          <w:sz w:val="20"/>
          <w:szCs w:val="20"/>
        </w:rPr>
      </w:pPr>
      <w:r>
        <w:rPr>
          <w:rFonts w:ascii="Segoe UI" w:hAnsi="Segoe UI" w:cs="Segoe UI"/>
          <w:sz w:val="20"/>
          <w:szCs w:val="20"/>
        </w:rPr>
        <w:t>Matter Center Result Source</w:t>
      </w:r>
    </w:p>
    <w:p w14:paraId="0C40C20C" w14:textId="1654A38E" w:rsidR="000624C4" w:rsidRDefault="000624C4" w:rsidP="0088376A">
      <w:pPr>
        <w:ind w:left="720"/>
        <w:rPr>
          <w:rFonts w:ascii="Segoe UI" w:hAnsi="Segoe UI" w:cs="Segoe UI"/>
          <w:sz w:val="20"/>
          <w:szCs w:val="20"/>
        </w:rPr>
      </w:pPr>
      <w:r>
        <w:rPr>
          <w:rFonts w:ascii="Segoe UI" w:hAnsi="Segoe UI" w:cs="Segoe UI"/>
          <w:sz w:val="20"/>
          <w:szCs w:val="20"/>
        </w:rPr>
        <w:t>Matter Center – It is a result source present at catalog site collection level. It allows user to search in the specific site collections that are mentioned in search query template.</w:t>
      </w:r>
      <w:r w:rsidR="00C11327">
        <w:rPr>
          <w:rFonts w:ascii="Segoe UI" w:hAnsi="Segoe UI" w:cs="Segoe UI"/>
          <w:sz w:val="20"/>
          <w:szCs w:val="20"/>
        </w:rPr>
        <w:t xml:space="preserve"> A result source id of this result source </w:t>
      </w:r>
      <w:r w:rsidR="00667AED">
        <w:rPr>
          <w:rFonts w:ascii="Segoe UI" w:hAnsi="Segoe UI" w:cs="Segoe UI"/>
          <w:sz w:val="20"/>
          <w:szCs w:val="20"/>
        </w:rPr>
        <w:t>is used during search operation that return only Matter Center specific results.</w:t>
      </w:r>
    </w:p>
    <w:p w14:paraId="5A347AEC" w14:textId="77777777" w:rsidR="000624C4" w:rsidRPr="0088376A" w:rsidRDefault="000624C4" w:rsidP="0088376A">
      <w:pPr>
        <w:rPr>
          <w:rFonts w:ascii="Segoe UI" w:hAnsi="Segoe UI" w:cs="Segoe UI"/>
          <w:sz w:val="20"/>
          <w:szCs w:val="20"/>
        </w:rPr>
      </w:pPr>
    </w:p>
    <w:p w14:paraId="45A38714" w14:textId="77777777" w:rsidR="00E27C55" w:rsidRPr="00C54284" w:rsidRDefault="00E27C55" w:rsidP="00E27C55">
      <w:pPr>
        <w:pStyle w:val="Body"/>
        <w:numPr>
          <w:ilvl w:val="0"/>
          <w:numId w:val="90"/>
        </w:numPr>
        <w:spacing w:after="0"/>
        <w:rPr>
          <w:rFonts w:ascii="Segoe UI" w:hAnsi="Segoe UI" w:cs="Segoe UI"/>
        </w:rPr>
      </w:pPr>
      <w:r w:rsidRPr="00C54284">
        <w:rPr>
          <w:rFonts w:ascii="Segoe UI" w:hAnsi="Segoe UI" w:cs="Segoe UI"/>
        </w:rPr>
        <w:t xml:space="preserve">ECB menu </w:t>
      </w:r>
    </w:p>
    <w:p w14:paraId="2D81F2F1" w14:textId="77777777" w:rsidR="00E27C55" w:rsidRPr="00C54284" w:rsidRDefault="00E27C55" w:rsidP="00E27C55">
      <w:pPr>
        <w:pStyle w:val="Body"/>
        <w:spacing w:after="0"/>
        <w:ind w:left="720"/>
        <w:rPr>
          <w:rFonts w:ascii="Segoe UI" w:hAnsi="Segoe UI" w:cs="Segoe UI"/>
        </w:rPr>
      </w:pPr>
      <w:r w:rsidRPr="00C54284">
        <w:rPr>
          <w:rFonts w:ascii="Segoe UI" w:hAnsi="Segoe UI" w:cs="Segoe UI"/>
        </w:rPr>
        <w:t xml:space="preserve">        For the documents in the user’s OneDrive, user can perform the following ECB actions</w:t>
      </w:r>
    </w:p>
    <w:p w14:paraId="6D51D7DF" w14:textId="77777777" w:rsidR="00E27C55" w:rsidRPr="00C54284" w:rsidRDefault="00E27C55" w:rsidP="00E27C55">
      <w:pPr>
        <w:pStyle w:val="Body"/>
        <w:spacing w:after="0"/>
        <w:ind w:left="1800"/>
        <w:rPr>
          <w:rFonts w:ascii="Segoe UI" w:hAnsi="Segoe UI" w:cs="Segoe UI"/>
        </w:rPr>
      </w:pPr>
      <w:r w:rsidRPr="00C54284">
        <w:rPr>
          <w:rFonts w:ascii="Segoe UI" w:hAnsi="Segoe UI" w:cs="Segoe UI"/>
        </w:rPr>
        <w:t>Update Copy - Used to update copy in One Drive with latest version from Matter Library</w:t>
      </w:r>
    </w:p>
    <w:p w14:paraId="77D37B6C" w14:textId="77777777" w:rsidR="00E27C55" w:rsidRPr="00C54284" w:rsidRDefault="00E27C55" w:rsidP="00E27C55">
      <w:pPr>
        <w:pStyle w:val="Body"/>
        <w:numPr>
          <w:ilvl w:val="0"/>
          <w:numId w:val="98"/>
        </w:numPr>
        <w:spacing w:after="0"/>
        <w:rPr>
          <w:rFonts w:ascii="Segoe UI" w:hAnsi="Segoe UI" w:cs="Segoe UI"/>
        </w:rPr>
      </w:pPr>
      <w:r w:rsidRPr="00C54284">
        <w:rPr>
          <w:rFonts w:ascii="Segoe UI" w:hAnsi="Segoe UI" w:cs="Segoe UI"/>
        </w:rPr>
        <w:t>Matter Check In - Used to check in the document in Matter Library</w:t>
      </w:r>
    </w:p>
    <w:p w14:paraId="0732D05B" w14:textId="77777777" w:rsidR="00E27C55" w:rsidRPr="00C54284" w:rsidRDefault="00E27C55" w:rsidP="00E27C55">
      <w:pPr>
        <w:pStyle w:val="Body"/>
        <w:numPr>
          <w:ilvl w:val="0"/>
          <w:numId w:val="98"/>
        </w:numPr>
        <w:spacing w:after="0"/>
        <w:rPr>
          <w:rFonts w:ascii="Segoe UI" w:hAnsi="Segoe UI" w:cs="Segoe UI"/>
        </w:rPr>
      </w:pPr>
      <w:r w:rsidRPr="00C54284">
        <w:rPr>
          <w:rFonts w:ascii="Segoe UI" w:hAnsi="Segoe UI" w:cs="Segoe UI"/>
        </w:rPr>
        <w:t>Matter Check Out - Used to check out the document from Matter Library</w:t>
      </w:r>
    </w:p>
    <w:p w14:paraId="436FD8BF" w14:textId="77777777" w:rsidR="00E27C55" w:rsidRPr="00C54284" w:rsidRDefault="00E27C55" w:rsidP="00E27C55">
      <w:pPr>
        <w:pStyle w:val="Body"/>
        <w:numPr>
          <w:ilvl w:val="0"/>
          <w:numId w:val="98"/>
        </w:numPr>
        <w:spacing w:after="0"/>
        <w:rPr>
          <w:rFonts w:ascii="Segoe UI" w:hAnsi="Segoe UI" w:cs="Segoe UI"/>
        </w:rPr>
      </w:pPr>
      <w:r w:rsidRPr="00C54284">
        <w:rPr>
          <w:rFonts w:ascii="Segoe UI" w:hAnsi="Segoe UI" w:cs="Segoe UI"/>
        </w:rPr>
        <w:t>Detach from Matter Center Beta - Used to detach the document from Matter Library</w:t>
      </w:r>
    </w:p>
    <w:p w14:paraId="34DAFF3D" w14:textId="77777777" w:rsidR="00E27C55" w:rsidRPr="00C54284" w:rsidRDefault="00E27C55" w:rsidP="00E27C55">
      <w:pPr>
        <w:pStyle w:val="Body"/>
        <w:spacing w:after="0"/>
        <w:rPr>
          <w:rFonts w:ascii="Segoe UI" w:hAnsi="Segoe UI" w:cs="Segoe UI"/>
        </w:rPr>
      </w:pPr>
    </w:p>
    <w:p w14:paraId="507E978F" w14:textId="77777777" w:rsidR="00E27C55" w:rsidRPr="00C54284" w:rsidRDefault="00E27C55" w:rsidP="00E27C55">
      <w:pPr>
        <w:pStyle w:val="Body"/>
        <w:numPr>
          <w:ilvl w:val="0"/>
          <w:numId w:val="90"/>
        </w:numPr>
        <w:spacing w:after="0"/>
        <w:rPr>
          <w:rFonts w:ascii="Segoe UI" w:hAnsi="Segoe UI" w:cs="Segoe UI"/>
        </w:rPr>
      </w:pPr>
      <w:r w:rsidRPr="00C54284">
        <w:rPr>
          <w:rFonts w:ascii="Segoe UI" w:hAnsi="Segoe UI" w:cs="Segoe UI"/>
        </w:rPr>
        <w:t>Document libraries</w:t>
      </w:r>
    </w:p>
    <w:p w14:paraId="23891EF8" w14:textId="77777777" w:rsidR="00E27C55" w:rsidRPr="00C54284" w:rsidRDefault="00E27C55" w:rsidP="00E27C55">
      <w:pPr>
        <w:pStyle w:val="ListParagraph"/>
        <w:ind w:left="1140"/>
        <w:rPr>
          <w:rFonts w:ascii="Segoe UI" w:hAnsi="Segoe UI" w:cs="Segoe UI"/>
          <w:sz w:val="20"/>
          <w:szCs w:val="20"/>
        </w:rPr>
      </w:pPr>
      <w:r w:rsidRPr="00C54284">
        <w:rPr>
          <w:rFonts w:ascii="Segoe UI" w:hAnsi="Segoe UI" w:cs="Segoe UI"/>
          <w:sz w:val="20"/>
          <w:szCs w:val="20"/>
        </w:rPr>
        <w:t>The various matters created by a client is stored as document library in the site collection for the client.</w:t>
      </w:r>
    </w:p>
    <w:p w14:paraId="5E75D7A6" w14:textId="77777777" w:rsidR="00E27C55" w:rsidRPr="00C54284" w:rsidRDefault="00E27C55" w:rsidP="00E27C55">
      <w:pPr>
        <w:pStyle w:val="ListParagraph"/>
        <w:numPr>
          <w:ilvl w:val="0"/>
          <w:numId w:val="90"/>
        </w:numPr>
        <w:rPr>
          <w:rFonts w:ascii="Segoe UI" w:hAnsi="Segoe UI" w:cs="Segoe UI"/>
          <w:sz w:val="20"/>
          <w:szCs w:val="20"/>
        </w:rPr>
      </w:pPr>
      <w:r w:rsidRPr="00C54284">
        <w:rPr>
          <w:rFonts w:ascii="Segoe UI" w:hAnsi="Segoe UI" w:cs="Segoe UI"/>
          <w:sz w:val="20"/>
          <w:szCs w:val="20"/>
        </w:rPr>
        <w:t>Users group</w:t>
      </w:r>
    </w:p>
    <w:p w14:paraId="69DEE70D" w14:textId="77777777" w:rsidR="00E27C55" w:rsidRPr="00C54284" w:rsidRDefault="00E27C55" w:rsidP="00E27C55">
      <w:pPr>
        <w:pStyle w:val="ListParagraph"/>
        <w:ind w:left="1080"/>
        <w:rPr>
          <w:rFonts w:ascii="Segoe UI" w:hAnsi="Segoe UI" w:cs="Segoe UI"/>
          <w:sz w:val="20"/>
          <w:szCs w:val="20"/>
        </w:rPr>
      </w:pPr>
      <w:r w:rsidRPr="00C54284">
        <w:rPr>
          <w:rFonts w:ascii="Segoe UI" w:hAnsi="Segoe UI" w:cs="Segoe UI"/>
          <w:sz w:val="20"/>
          <w:szCs w:val="20"/>
        </w:rPr>
        <w:t>The following 2 groups are created</w:t>
      </w:r>
    </w:p>
    <w:p w14:paraId="2752BF35" w14:textId="77777777" w:rsidR="00E27C55" w:rsidRPr="00C54284" w:rsidRDefault="00E27C55" w:rsidP="00E27C55">
      <w:pPr>
        <w:pStyle w:val="ListParagraph"/>
        <w:numPr>
          <w:ilvl w:val="0"/>
          <w:numId w:val="94"/>
        </w:numPr>
        <w:rPr>
          <w:rFonts w:ascii="Segoe UI" w:hAnsi="Segoe UI" w:cs="Segoe UI"/>
          <w:sz w:val="20"/>
          <w:szCs w:val="20"/>
        </w:rPr>
      </w:pPr>
      <w:r w:rsidRPr="00C54284">
        <w:rPr>
          <w:rFonts w:ascii="Segoe UI" w:hAnsi="Segoe UI" w:cs="Segoe UI"/>
          <w:sz w:val="20"/>
          <w:szCs w:val="20"/>
        </w:rPr>
        <w:t>Matter Center Users – These are the users who will be accessing Matter Center Apps, but will have no access right for the Provision Matter App. Users in this group will have Contribute permission.</w:t>
      </w:r>
    </w:p>
    <w:p w14:paraId="2C7E13CB" w14:textId="77777777" w:rsidR="00E27C55" w:rsidRPr="00C54284" w:rsidRDefault="00E27C55" w:rsidP="00E27C55">
      <w:pPr>
        <w:pStyle w:val="ListParagraph"/>
        <w:numPr>
          <w:ilvl w:val="0"/>
          <w:numId w:val="94"/>
        </w:numPr>
        <w:rPr>
          <w:rFonts w:ascii="Segoe UI" w:hAnsi="Segoe UI" w:cs="Segoe UI"/>
          <w:sz w:val="20"/>
          <w:szCs w:val="20"/>
        </w:rPr>
      </w:pPr>
      <w:r w:rsidRPr="00C54284">
        <w:rPr>
          <w:rFonts w:ascii="Segoe UI" w:hAnsi="Segoe UI" w:cs="Segoe UI"/>
          <w:sz w:val="20"/>
          <w:szCs w:val="20"/>
        </w:rPr>
        <w:t>Provision Matter Users – These are the users who will be having access to all Matter Center Apps.  Users in this group will have Full control.</w:t>
      </w:r>
    </w:p>
    <w:p w14:paraId="7BCA2DC8" w14:textId="77777777" w:rsidR="00E27C55" w:rsidRPr="00C54284" w:rsidRDefault="00E27C55" w:rsidP="00E27C55">
      <w:pPr>
        <w:pStyle w:val="ListParagraph"/>
        <w:numPr>
          <w:ilvl w:val="0"/>
          <w:numId w:val="90"/>
        </w:numPr>
        <w:rPr>
          <w:rFonts w:ascii="Segoe UI" w:hAnsi="Segoe UI" w:cs="Segoe UI"/>
          <w:sz w:val="20"/>
          <w:szCs w:val="20"/>
        </w:rPr>
      </w:pPr>
      <w:r w:rsidRPr="00C54284">
        <w:rPr>
          <w:rFonts w:ascii="Segoe UI" w:hAnsi="Segoe UI" w:cs="Segoe UI"/>
          <w:sz w:val="20"/>
          <w:szCs w:val="20"/>
        </w:rPr>
        <w:t>SharePoint Pages</w:t>
      </w:r>
    </w:p>
    <w:p w14:paraId="164B4619" w14:textId="77777777" w:rsidR="00E27C55" w:rsidRPr="00C54284" w:rsidRDefault="00E27C55" w:rsidP="00E27C55">
      <w:pPr>
        <w:pStyle w:val="ListParagraph"/>
        <w:rPr>
          <w:rFonts w:ascii="Segoe UI" w:hAnsi="Segoe UI" w:cs="Segoe UI"/>
          <w:sz w:val="20"/>
          <w:szCs w:val="20"/>
        </w:rPr>
      </w:pPr>
      <w:r w:rsidRPr="00C54284">
        <w:rPr>
          <w:rFonts w:ascii="Segoe UI" w:hAnsi="Segoe UI" w:cs="Segoe UI"/>
          <w:sz w:val="20"/>
          <w:szCs w:val="20"/>
        </w:rPr>
        <w:t>The following pages are used by the Matter Center App</w:t>
      </w:r>
    </w:p>
    <w:p w14:paraId="60CCEB0C" w14:textId="77777777" w:rsidR="00E27C55" w:rsidRPr="00C54284" w:rsidRDefault="00E27C55" w:rsidP="00E27C55">
      <w:pPr>
        <w:pStyle w:val="ListParagraph"/>
        <w:numPr>
          <w:ilvl w:val="0"/>
          <w:numId w:val="97"/>
        </w:numPr>
        <w:rPr>
          <w:rFonts w:ascii="Segoe UI" w:hAnsi="Segoe UI" w:cs="Segoe UI"/>
          <w:sz w:val="20"/>
          <w:szCs w:val="20"/>
        </w:rPr>
      </w:pPr>
      <w:r w:rsidRPr="00C54284">
        <w:rPr>
          <w:rFonts w:ascii="Segoe UI" w:hAnsi="Segoe UI" w:cs="Segoe UI"/>
          <w:sz w:val="20"/>
          <w:szCs w:val="20"/>
        </w:rPr>
        <w:t>Web dashboard – This is the web dashboard page. Details can be find in section 3.1.4</w:t>
      </w:r>
    </w:p>
    <w:p w14:paraId="30620D84" w14:textId="34E11C06" w:rsidR="00E27C55" w:rsidRDefault="00E27C55" w:rsidP="00E27C55">
      <w:pPr>
        <w:pStyle w:val="ListParagraph"/>
        <w:numPr>
          <w:ilvl w:val="0"/>
          <w:numId w:val="97"/>
        </w:numPr>
        <w:rPr>
          <w:rFonts w:ascii="Segoe UI" w:hAnsi="Segoe UI" w:cs="Segoe UI"/>
          <w:sz w:val="20"/>
          <w:szCs w:val="20"/>
        </w:rPr>
      </w:pPr>
      <w:r w:rsidRPr="00C54284">
        <w:rPr>
          <w:rFonts w:ascii="Segoe UI" w:hAnsi="Segoe UI" w:cs="Segoe UI"/>
          <w:sz w:val="20"/>
          <w:szCs w:val="20"/>
        </w:rPr>
        <w:t>Matter Landing Page – This is Matter landing page.</w:t>
      </w:r>
      <w:r w:rsidR="00A11434">
        <w:rPr>
          <w:rFonts w:ascii="Segoe UI" w:hAnsi="Segoe UI" w:cs="Segoe UI"/>
          <w:sz w:val="20"/>
          <w:szCs w:val="20"/>
        </w:rPr>
        <w:t xml:space="preserve"> </w:t>
      </w:r>
      <w:r w:rsidRPr="00C54284">
        <w:rPr>
          <w:rFonts w:ascii="Segoe UI" w:hAnsi="Segoe UI" w:cs="Segoe UI"/>
          <w:sz w:val="20"/>
          <w:szCs w:val="20"/>
        </w:rPr>
        <w:t>Details can be find in section 1</w:t>
      </w:r>
    </w:p>
    <w:p w14:paraId="677EF9F5" w14:textId="7BB8E0CA" w:rsidR="00BD47BD" w:rsidRPr="00C54284" w:rsidRDefault="00BD47BD" w:rsidP="00E27C55">
      <w:pPr>
        <w:pStyle w:val="ListParagraph"/>
        <w:numPr>
          <w:ilvl w:val="0"/>
          <w:numId w:val="97"/>
        </w:numPr>
        <w:rPr>
          <w:rFonts w:ascii="Segoe UI" w:hAnsi="Segoe UI" w:cs="Segoe UI"/>
          <w:sz w:val="20"/>
          <w:szCs w:val="20"/>
        </w:rPr>
      </w:pPr>
      <w:r>
        <w:rPr>
          <w:rFonts w:ascii="Segoe UI" w:hAnsi="Segoe UI" w:cs="Segoe UI"/>
          <w:sz w:val="20"/>
          <w:szCs w:val="20"/>
        </w:rPr>
        <w:t>Settings Page – This is Settings page. Details can be found in section 3</w:t>
      </w:r>
    </w:p>
    <w:p w14:paraId="3CAD58D8" w14:textId="77777777" w:rsidR="00E27C55" w:rsidRPr="00C54284" w:rsidRDefault="00E27C55" w:rsidP="00E27C55">
      <w:pPr>
        <w:ind w:left="360"/>
        <w:rPr>
          <w:rFonts w:ascii="Segoe UI" w:hAnsi="Segoe UI" w:cs="Segoe UI"/>
          <w:sz w:val="20"/>
          <w:szCs w:val="20"/>
        </w:rPr>
      </w:pPr>
    </w:p>
    <w:p w14:paraId="613632C7" w14:textId="77777777" w:rsidR="00E27C55" w:rsidRPr="00C54284" w:rsidRDefault="00E27C55" w:rsidP="0088376A">
      <w:pPr>
        <w:pStyle w:val="Heading2"/>
        <w:numPr>
          <w:ilvl w:val="1"/>
          <w:numId w:val="86"/>
        </w:numPr>
        <w:tabs>
          <w:tab w:val="clear" w:pos="10206"/>
        </w:tabs>
        <w:rPr>
          <w:rFonts w:ascii="Segoe UI" w:hAnsi="Segoe UI" w:cs="Segoe UI"/>
        </w:rPr>
      </w:pPr>
      <w:bookmarkStart w:id="506" w:name="_Toc426022678"/>
      <w:r w:rsidRPr="00C54284">
        <w:rPr>
          <w:rFonts w:ascii="Segoe UI" w:hAnsi="Segoe UI" w:cs="Segoe UI"/>
        </w:rPr>
        <w:t>Technology Dependencies</w:t>
      </w:r>
      <w:bookmarkEnd w:id="506"/>
    </w:p>
    <w:p w14:paraId="7746F41A" w14:textId="4FD68E23" w:rsidR="00E27C55" w:rsidRPr="00C54284" w:rsidRDefault="00E27C55" w:rsidP="00E27C55">
      <w:pPr>
        <w:pStyle w:val="Body"/>
        <w:rPr>
          <w:rFonts w:ascii="Segoe UI" w:hAnsi="Segoe UI" w:cs="Segoe UI"/>
        </w:rPr>
      </w:pPr>
      <w:r w:rsidRPr="00C54284">
        <w:rPr>
          <w:rFonts w:ascii="Segoe UI" w:hAnsi="Segoe UI" w:cs="Segoe UI"/>
        </w:rPr>
        <w:t xml:space="preserve">             For technology dependencies </w:t>
      </w:r>
      <w:bookmarkEnd w:id="368"/>
      <w:r w:rsidRPr="00C54284">
        <w:rPr>
          <w:rFonts w:ascii="Segoe UI" w:hAnsi="Segoe UI" w:cs="Segoe UI"/>
        </w:rPr>
        <w:t xml:space="preserve">refer to the infrastructure documents below: </w:t>
      </w:r>
    </w:p>
    <w:p w14:paraId="780F744A" w14:textId="1FCE4348" w:rsidR="00E27C55" w:rsidRDefault="00E27C55" w:rsidP="00381F3B">
      <w:pPr>
        <w:pStyle w:val="Body"/>
        <w:numPr>
          <w:ilvl w:val="0"/>
          <w:numId w:val="105"/>
        </w:numPr>
        <w:spacing w:after="0"/>
        <w:rPr>
          <w:rFonts w:ascii="Segoe UI" w:hAnsi="Segoe UI" w:cs="Segoe UI"/>
        </w:rPr>
      </w:pPr>
      <w:r w:rsidRPr="00C54284">
        <w:rPr>
          <w:rFonts w:ascii="Segoe UI" w:hAnsi="Segoe UI" w:cs="Segoe UI"/>
        </w:rPr>
        <w:t xml:space="preserve">The document describes the requirements for cloud and On Premise infrastructure </w:t>
      </w:r>
    </w:p>
    <w:p w14:paraId="46F7D156" w14:textId="10142D15" w:rsidR="00CD6E34" w:rsidRPr="00C54284" w:rsidRDefault="00A34A12" w:rsidP="00CD6E34">
      <w:pPr>
        <w:pStyle w:val="Body"/>
        <w:spacing w:after="0"/>
        <w:ind w:left="1080"/>
        <w:rPr>
          <w:rFonts w:ascii="Segoe UI" w:hAnsi="Segoe UI" w:cs="Segoe UI"/>
        </w:rPr>
      </w:pPr>
      <w:hyperlink r:id="rId148" w:history="1">
        <w:r w:rsidR="00CD6E34" w:rsidRPr="007E2B8B">
          <w:rPr>
            <w:rStyle w:val="Hyperlink"/>
            <w:rFonts w:ascii="Segoe UI" w:hAnsi="Segoe UI" w:cs="Segoe UI"/>
          </w:rPr>
          <w:t>https://mattercenter.visualstudio.com/DefaultCollection/9178d346-c6b0-456b-bbe5-0d12faac1372/_api/_versioncontrol/itemContent?repositoryId=&amp;path=%24%2FMatter+Center%2FDocuments%2FDesign%2FInfrastructure.docx&amp;version=C1870&amp;contentOnly=false&amp;__v=5</w:t>
        </w:r>
      </w:hyperlink>
      <w:r w:rsidR="00CD6E34">
        <w:rPr>
          <w:rFonts w:ascii="Segoe UI" w:hAnsi="Segoe UI" w:cs="Segoe UI"/>
        </w:rPr>
        <w:t xml:space="preserve"> </w:t>
      </w:r>
    </w:p>
    <w:p w14:paraId="03ED3BFD" w14:textId="77777777" w:rsidR="00E27C55" w:rsidRPr="00C54284" w:rsidRDefault="00E27C55" w:rsidP="00E27C55">
      <w:pPr>
        <w:pStyle w:val="Body"/>
        <w:numPr>
          <w:ilvl w:val="0"/>
          <w:numId w:val="105"/>
        </w:numPr>
        <w:spacing w:after="0"/>
        <w:rPr>
          <w:rFonts w:ascii="Segoe UI" w:hAnsi="Segoe UI" w:cs="Segoe UI"/>
        </w:rPr>
      </w:pPr>
      <w:r w:rsidRPr="00C54284">
        <w:rPr>
          <w:rFonts w:ascii="Segoe UI" w:hAnsi="Segoe UI" w:cs="Segoe UI"/>
        </w:rPr>
        <w:lastRenderedPageBreak/>
        <w:t>A Visio diagram describing requirements for Matter Center App</w:t>
      </w:r>
    </w:p>
    <w:p w14:paraId="3E7105B5" w14:textId="15EC9D31" w:rsidR="00E27C55" w:rsidRPr="00C54284" w:rsidRDefault="00A34A12" w:rsidP="00381F3B">
      <w:pPr>
        <w:pStyle w:val="Body"/>
        <w:ind w:left="1080"/>
        <w:rPr>
          <w:rFonts w:ascii="Segoe UI" w:hAnsi="Segoe UI" w:cs="Segoe UI"/>
        </w:rPr>
      </w:pPr>
      <w:hyperlink r:id="rId149" w:history="1">
        <w:r w:rsidR="004C7ED9" w:rsidRPr="007E2B8B">
          <w:rPr>
            <w:rStyle w:val="Hyperlink"/>
            <w:rFonts w:ascii="Segoe UI" w:hAnsi="Segoe UI" w:cs="Segoe UI"/>
          </w:rPr>
          <w:t>https://mattercenter.visualstudio.com/DefaultCollection/9178d346-c6b0-456b-bbe5-0d12faac1372/_api/_versioncontrol/itemContent?repositoryId=&amp;path=%24%2FMatter+Center%2FDocuments%2FDesign%2FInfrastructure.vsdx&amp;version=C1870&amp;contentOnly=false&amp;__v=5</w:t>
        </w:r>
      </w:hyperlink>
      <w:r w:rsidR="004C7ED9">
        <w:rPr>
          <w:rFonts w:ascii="Segoe UI" w:hAnsi="Segoe UI" w:cs="Segoe UI"/>
        </w:rPr>
        <w:t xml:space="preserve"> </w:t>
      </w:r>
    </w:p>
    <w:p w14:paraId="10F4BF5B" w14:textId="77777777" w:rsidR="00E27C55" w:rsidRPr="00C54284" w:rsidRDefault="00E27C55" w:rsidP="0088376A">
      <w:pPr>
        <w:pStyle w:val="Heading2"/>
        <w:numPr>
          <w:ilvl w:val="1"/>
          <w:numId w:val="86"/>
        </w:numPr>
        <w:tabs>
          <w:tab w:val="clear" w:pos="10206"/>
        </w:tabs>
        <w:rPr>
          <w:rFonts w:ascii="Segoe UI" w:hAnsi="Segoe UI" w:cs="Segoe UI"/>
        </w:rPr>
      </w:pPr>
      <w:bookmarkStart w:id="507" w:name="_Toc393127923"/>
      <w:bookmarkStart w:id="508" w:name="_Toc426022679"/>
      <w:r w:rsidRPr="00C54284">
        <w:rPr>
          <w:rFonts w:ascii="Segoe UI" w:hAnsi="Segoe UI" w:cs="Segoe UI"/>
        </w:rPr>
        <w:t>Security Roles</w:t>
      </w:r>
      <w:bookmarkEnd w:id="507"/>
      <w:bookmarkEnd w:id="508"/>
    </w:p>
    <w:p w14:paraId="185DCE4B" w14:textId="77777777" w:rsidR="00E27C55" w:rsidRPr="00C54284" w:rsidRDefault="00E27C55" w:rsidP="00E27C55">
      <w:pPr>
        <w:pStyle w:val="Body"/>
        <w:rPr>
          <w:rFonts w:ascii="Segoe UI" w:hAnsi="Segoe UI" w:cs="Segoe UI"/>
        </w:rPr>
      </w:pPr>
      <w:r w:rsidRPr="00C54284">
        <w:rPr>
          <w:rFonts w:ascii="Segoe UI" w:hAnsi="Segoe UI" w:cs="Segoe UI"/>
        </w:rPr>
        <w:t xml:space="preserve">           The following table describes the different personas of the Matter Center App</w:t>
      </w:r>
    </w:p>
    <w:tbl>
      <w:tblPr>
        <w:tblW w:w="10070" w:type="dxa"/>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550"/>
        <w:gridCol w:w="3115"/>
        <w:gridCol w:w="3405"/>
      </w:tblGrid>
      <w:tr w:rsidR="00E27C55" w:rsidRPr="00C54284" w14:paraId="3427EFC2" w14:textId="77777777" w:rsidTr="00E27C55">
        <w:tc>
          <w:tcPr>
            <w:tcW w:w="3550" w:type="dxa"/>
          </w:tcPr>
          <w:p w14:paraId="61BFCA9E" w14:textId="77777777" w:rsidR="00E27C55" w:rsidRPr="00C54284" w:rsidRDefault="00E27C55" w:rsidP="00E27C55">
            <w:pPr>
              <w:tabs>
                <w:tab w:val="left" w:pos="1440"/>
                <w:tab w:val="left" w:pos="6660"/>
                <w:tab w:val="left" w:pos="7560"/>
                <w:tab w:val="right" w:pos="9000"/>
              </w:tabs>
              <w:jc w:val="center"/>
              <w:rPr>
                <w:rFonts w:ascii="Segoe UI" w:hAnsi="Segoe UI" w:cs="Segoe UI"/>
                <w:b/>
                <w:sz w:val="20"/>
                <w:szCs w:val="20"/>
              </w:rPr>
            </w:pPr>
            <w:r w:rsidRPr="00C54284">
              <w:rPr>
                <w:rFonts w:ascii="Segoe UI" w:hAnsi="Segoe UI" w:cs="Segoe UI"/>
                <w:b/>
                <w:sz w:val="20"/>
                <w:szCs w:val="20"/>
              </w:rPr>
              <w:t>Persona Name</w:t>
            </w:r>
          </w:p>
        </w:tc>
        <w:tc>
          <w:tcPr>
            <w:tcW w:w="3115" w:type="dxa"/>
          </w:tcPr>
          <w:p w14:paraId="15CCF228" w14:textId="77777777" w:rsidR="00E27C55" w:rsidRPr="00C54284" w:rsidRDefault="00E27C55" w:rsidP="00E27C55">
            <w:pPr>
              <w:tabs>
                <w:tab w:val="left" w:pos="1440"/>
                <w:tab w:val="left" w:pos="6660"/>
                <w:tab w:val="left" w:pos="7560"/>
                <w:tab w:val="right" w:pos="9000"/>
              </w:tabs>
              <w:jc w:val="center"/>
              <w:rPr>
                <w:rFonts w:ascii="Segoe UI" w:hAnsi="Segoe UI" w:cs="Segoe UI"/>
                <w:b/>
                <w:sz w:val="20"/>
                <w:szCs w:val="20"/>
              </w:rPr>
            </w:pPr>
            <w:r w:rsidRPr="00C54284">
              <w:rPr>
                <w:rFonts w:ascii="Segoe UI" w:hAnsi="Segoe UI" w:cs="Segoe UI"/>
                <w:b/>
                <w:sz w:val="20"/>
                <w:szCs w:val="20"/>
              </w:rPr>
              <w:t>Module or Page</w:t>
            </w:r>
          </w:p>
        </w:tc>
        <w:tc>
          <w:tcPr>
            <w:tcW w:w="3405" w:type="dxa"/>
          </w:tcPr>
          <w:p w14:paraId="7272AB71" w14:textId="77777777" w:rsidR="00E27C55" w:rsidRPr="00C54284" w:rsidRDefault="00E27C55" w:rsidP="00E27C55">
            <w:pPr>
              <w:tabs>
                <w:tab w:val="left" w:pos="1440"/>
                <w:tab w:val="left" w:pos="6660"/>
                <w:tab w:val="left" w:pos="7560"/>
                <w:tab w:val="right" w:pos="9000"/>
              </w:tabs>
              <w:jc w:val="center"/>
              <w:rPr>
                <w:rFonts w:ascii="Segoe UI" w:hAnsi="Segoe UI" w:cs="Segoe UI"/>
                <w:b/>
                <w:sz w:val="20"/>
                <w:szCs w:val="20"/>
              </w:rPr>
            </w:pPr>
            <w:r w:rsidRPr="00C54284">
              <w:rPr>
                <w:rFonts w:ascii="Segoe UI" w:hAnsi="Segoe UI" w:cs="Segoe UI"/>
                <w:b/>
                <w:sz w:val="20"/>
                <w:szCs w:val="20"/>
              </w:rPr>
              <w:t>Role or Group ID</w:t>
            </w:r>
          </w:p>
        </w:tc>
      </w:tr>
      <w:tr w:rsidR="00E27C55" w:rsidRPr="00C54284" w14:paraId="49B37166" w14:textId="77777777" w:rsidTr="00E27C55">
        <w:tc>
          <w:tcPr>
            <w:tcW w:w="3550" w:type="dxa"/>
          </w:tcPr>
          <w:p w14:paraId="7B25B9EB" w14:textId="77777777" w:rsidR="00E27C55" w:rsidRPr="00C54284" w:rsidRDefault="00E27C55" w:rsidP="00E27C55">
            <w:pPr>
              <w:tabs>
                <w:tab w:val="left" w:pos="1440"/>
                <w:tab w:val="left" w:pos="6660"/>
                <w:tab w:val="left" w:pos="7560"/>
                <w:tab w:val="right" w:pos="9000"/>
              </w:tabs>
              <w:rPr>
                <w:rFonts w:ascii="Segoe UI" w:hAnsi="Segoe UI" w:cs="Segoe UI"/>
                <w:color w:val="0000FF"/>
                <w:sz w:val="20"/>
                <w:szCs w:val="20"/>
              </w:rPr>
            </w:pPr>
            <w:r w:rsidRPr="00C54284">
              <w:rPr>
                <w:rFonts w:ascii="Segoe UI" w:hAnsi="Segoe UI" w:cs="Segoe UI"/>
                <w:sz w:val="20"/>
                <w:szCs w:val="20"/>
              </w:rPr>
              <w:t>Nicole Gregory</w:t>
            </w:r>
            <w:r w:rsidRPr="00C54284">
              <w:rPr>
                <w:rFonts w:ascii="Segoe UI" w:hAnsi="Segoe UI" w:cs="Segoe UI"/>
                <w:color w:val="0000FF"/>
                <w:sz w:val="20"/>
                <w:szCs w:val="20"/>
              </w:rPr>
              <w:t xml:space="preserve"> (</w:t>
            </w:r>
            <w:hyperlink r:id="rId150" w:history="1">
              <w:r w:rsidRPr="00C54284">
                <w:rPr>
                  <w:rStyle w:val="Hyperlink"/>
                  <w:rFonts w:ascii="Segoe UI" w:hAnsi="Segoe UI" w:cs="Segoe UI"/>
                  <w:sz w:val="20"/>
                  <w:szCs w:val="20"/>
                </w:rPr>
                <w:t>Nicoleg@LCADMS.onmicrosoft.com</w:t>
              </w:r>
            </w:hyperlink>
            <w:r w:rsidRPr="00C54284">
              <w:rPr>
                <w:rFonts w:ascii="Segoe UI" w:hAnsi="Segoe UI" w:cs="Segoe UI"/>
                <w:color w:val="0000FF"/>
                <w:sz w:val="20"/>
                <w:szCs w:val="20"/>
              </w:rPr>
              <w:t>)</w:t>
            </w:r>
          </w:p>
        </w:tc>
        <w:tc>
          <w:tcPr>
            <w:tcW w:w="3115" w:type="dxa"/>
          </w:tcPr>
          <w:p w14:paraId="715A6168" w14:textId="77777777" w:rsidR="00E27C55" w:rsidRPr="00C54284" w:rsidRDefault="00E27C55" w:rsidP="00E27C55">
            <w:pPr>
              <w:tabs>
                <w:tab w:val="left" w:pos="1440"/>
                <w:tab w:val="left" w:pos="6660"/>
                <w:tab w:val="left" w:pos="7560"/>
                <w:tab w:val="right" w:pos="9000"/>
              </w:tabs>
              <w:rPr>
                <w:rFonts w:ascii="Segoe UI" w:hAnsi="Segoe UI" w:cs="Segoe UI"/>
                <w:color w:val="0000FF"/>
                <w:sz w:val="20"/>
                <w:szCs w:val="20"/>
              </w:rPr>
            </w:pPr>
            <w:r w:rsidRPr="00C54284">
              <w:rPr>
                <w:rFonts w:ascii="Segoe UI" w:hAnsi="Segoe UI" w:cs="Segoe UI"/>
                <w:sz w:val="20"/>
                <w:szCs w:val="20"/>
              </w:rPr>
              <w:t>Search Matter, Search Document and Web Dashboard</w:t>
            </w:r>
          </w:p>
        </w:tc>
        <w:tc>
          <w:tcPr>
            <w:tcW w:w="3405" w:type="dxa"/>
          </w:tcPr>
          <w:p w14:paraId="3357C87F" w14:textId="77777777" w:rsidR="00E27C55" w:rsidRPr="00C54284" w:rsidRDefault="00E27C55" w:rsidP="00E27C55">
            <w:pPr>
              <w:tabs>
                <w:tab w:val="left" w:pos="1440"/>
                <w:tab w:val="left" w:pos="6660"/>
                <w:tab w:val="left" w:pos="7560"/>
                <w:tab w:val="right" w:pos="9000"/>
              </w:tabs>
              <w:rPr>
                <w:rFonts w:ascii="Segoe UI" w:hAnsi="Segoe UI" w:cs="Segoe UI"/>
                <w:sz w:val="20"/>
                <w:szCs w:val="20"/>
              </w:rPr>
            </w:pPr>
            <w:r w:rsidRPr="00C54284">
              <w:rPr>
                <w:rFonts w:ascii="Segoe UI" w:hAnsi="Segoe UI" w:cs="Segoe UI"/>
                <w:sz w:val="20"/>
                <w:szCs w:val="20"/>
              </w:rPr>
              <w:t>Senior Associate</w:t>
            </w:r>
          </w:p>
        </w:tc>
      </w:tr>
      <w:tr w:rsidR="00E27C55" w:rsidRPr="00C54284" w14:paraId="70CC9022" w14:textId="77777777" w:rsidTr="00E27C55">
        <w:tc>
          <w:tcPr>
            <w:tcW w:w="3550" w:type="dxa"/>
          </w:tcPr>
          <w:p w14:paraId="041237EA" w14:textId="77777777" w:rsidR="00E27C55" w:rsidRPr="00C54284" w:rsidRDefault="00E27C55" w:rsidP="00E27C55">
            <w:pPr>
              <w:tabs>
                <w:tab w:val="left" w:pos="1440"/>
                <w:tab w:val="left" w:pos="6660"/>
                <w:tab w:val="left" w:pos="7560"/>
                <w:tab w:val="right" w:pos="9000"/>
              </w:tabs>
              <w:rPr>
                <w:rFonts w:ascii="Segoe UI" w:hAnsi="Segoe UI" w:cs="Segoe UI"/>
                <w:sz w:val="20"/>
                <w:szCs w:val="20"/>
              </w:rPr>
            </w:pPr>
            <w:r w:rsidRPr="00C54284">
              <w:rPr>
                <w:rFonts w:ascii="Segoe UI" w:hAnsi="Segoe UI" w:cs="Segoe UI"/>
                <w:sz w:val="20"/>
                <w:szCs w:val="20"/>
              </w:rPr>
              <w:t>Mark Fisher</w:t>
            </w:r>
          </w:p>
          <w:p w14:paraId="49F7C806" w14:textId="77777777" w:rsidR="00E27C55" w:rsidRPr="00C54284" w:rsidRDefault="00E27C55" w:rsidP="00E27C55">
            <w:pPr>
              <w:tabs>
                <w:tab w:val="left" w:pos="1440"/>
                <w:tab w:val="left" w:pos="6660"/>
                <w:tab w:val="left" w:pos="7560"/>
                <w:tab w:val="right" w:pos="9000"/>
              </w:tabs>
              <w:rPr>
                <w:rFonts w:ascii="Segoe UI" w:hAnsi="Segoe UI" w:cs="Segoe UI"/>
                <w:color w:val="0000FF"/>
                <w:sz w:val="20"/>
                <w:szCs w:val="20"/>
              </w:rPr>
            </w:pPr>
            <w:r w:rsidRPr="00C54284">
              <w:rPr>
                <w:rFonts w:ascii="Segoe UI" w:hAnsi="Segoe UI" w:cs="Segoe UI"/>
                <w:color w:val="0000FF"/>
                <w:sz w:val="20"/>
                <w:szCs w:val="20"/>
              </w:rPr>
              <w:t>(</w:t>
            </w:r>
            <w:hyperlink r:id="rId151" w:history="1">
              <w:r w:rsidRPr="00C54284">
                <w:rPr>
                  <w:rStyle w:val="Hyperlink"/>
                  <w:rFonts w:ascii="Segoe UI" w:hAnsi="Segoe UI" w:cs="Segoe UI"/>
                  <w:sz w:val="20"/>
                  <w:szCs w:val="20"/>
                </w:rPr>
                <w:t>Markf@LCADMS.onmicrosoft.com</w:t>
              </w:r>
            </w:hyperlink>
            <w:r w:rsidRPr="00C54284">
              <w:rPr>
                <w:rFonts w:ascii="Segoe UI" w:hAnsi="Segoe UI" w:cs="Segoe UI"/>
                <w:color w:val="0000FF"/>
                <w:sz w:val="20"/>
                <w:szCs w:val="20"/>
              </w:rPr>
              <w:t>)</w:t>
            </w:r>
          </w:p>
        </w:tc>
        <w:tc>
          <w:tcPr>
            <w:tcW w:w="3115" w:type="dxa"/>
          </w:tcPr>
          <w:p w14:paraId="41C17AFA" w14:textId="77777777" w:rsidR="00E27C55" w:rsidRPr="00C54284" w:rsidRDefault="00E27C55" w:rsidP="00E27C55">
            <w:pPr>
              <w:tabs>
                <w:tab w:val="left" w:pos="1440"/>
                <w:tab w:val="left" w:pos="6660"/>
                <w:tab w:val="left" w:pos="7560"/>
                <w:tab w:val="right" w:pos="9000"/>
              </w:tabs>
              <w:rPr>
                <w:rFonts w:ascii="Segoe UI" w:hAnsi="Segoe UI" w:cs="Segoe UI"/>
                <w:color w:val="0000FF"/>
                <w:sz w:val="20"/>
                <w:szCs w:val="20"/>
              </w:rPr>
            </w:pPr>
            <w:r w:rsidRPr="00C54284">
              <w:rPr>
                <w:rFonts w:ascii="Segoe UI" w:hAnsi="Segoe UI" w:cs="Segoe UI"/>
                <w:sz w:val="20"/>
                <w:szCs w:val="20"/>
              </w:rPr>
              <w:t>Search Matter, Search Document and Web Dashboard</w:t>
            </w:r>
          </w:p>
        </w:tc>
        <w:tc>
          <w:tcPr>
            <w:tcW w:w="3405" w:type="dxa"/>
          </w:tcPr>
          <w:p w14:paraId="369798C5" w14:textId="77777777" w:rsidR="00E27C55" w:rsidRPr="00C54284" w:rsidRDefault="00E27C55" w:rsidP="00E27C55">
            <w:pPr>
              <w:tabs>
                <w:tab w:val="left" w:pos="1440"/>
                <w:tab w:val="left" w:pos="6660"/>
                <w:tab w:val="left" w:pos="7560"/>
                <w:tab w:val="right" w:pos="9000"/>
              </w:tabs>
              <w:rPr>
                <w:rFonts w:ascii="Segoe UI" w:hAnsi="Segoe UI" w:cs="Segoe UI"/>
                <w:sz w:val="20"/>
                <w:szCs w:val="20"/>
              </w:rPr>
            </w:pPr>
            <w:r w:rsidRPr="00C54284">
              <w:rPr>
                <w:rFonts w:ascii="Segoe UI" w:hAnsi="Segoe UI" w:cs="Segoe UI"/>
                <w:sz w:val="20"/>
                <w:szCs w:val="20"/>
              </w:rPr>
              <w:t>Paralegal</w:t>
            </w:r>
          </w:p>
        </w:tc>
      </w:tr>
      <w:tr w:rsidR="00E27C55" w:rsidRPr="00C54284" w14:paraId="5D77E074" w14:textId="77777777" w:rsidTr="00E27C55">
        <w:tc>
          <w:tcPr>
            <w:tcW w:w="3550" w:type="dxa"/>
          </w:tcPr>
          <w:p w14:paraId="72C26EFF" w14:textId="77777777" w:rsidR="00E27C55" w:rsidRPr="00C54284" w:rsidRDefault="00E27C55" w:rsidP="00E27C55">
            <w:pPr>
              <w:tabs>
                <w:tab w:val="left" w:pos="1440"/>
                <w:tab w:val="left" w:pos="6660"/>
                <w:tab w:val="left" w:pos="7560"/>
                <w:tab w:val="right" w:pos="9000"/>
              </w:tabs>
              <w:rPr>
                <w:rFonts w:ascii="Segoe UI" w:hAnsi="Segoe UI" w:cs="Segoe UI"/>
                <w:sz w:val="20"/>
                <w:szCs w:val="20"/>
              </w:rPr>
            </w:pPr>
            <w:r w:rsidRPr="00C54284">
              <w:rPr>
                <w:rFonts w:ascii="Segoe UI" w:hAnsi="Segoe UI" w:cs="Segoe UI"/>
                <w:sz w:val="20"/>
                <w:szCs w:val="20"/>
              </w:rPr>
              <w:t>Emma Davis</w:t>
            </w:r>
          </w:p>
          <w:p w14:paraId="28291636" w14:textId="77777777" w:rsidR="00E27C55" w:rsidRPr="00C54284" w:rsidRDefault="00E27C55" w:rsidP="00E27C55">
            <w:pPr>
              <w:tabs>
                <w:tab w:val="left" w:pos="1440"/>
                <w:tab w:val="left" w:pos="6660"/>
                <w:tab w:val="left" w:pos="7560"/>
                <w:tab w:val="right" w:pos="9000"/>
              </w:tabs>
              <w:rPr>
                <w:rFonts w:ascii="Segoe UI" w:hAnsi="Segoe UI" w:cs="Segoe UI"/>
                <w:color w:val="0000FF"/>
                <w:sz w:val="20"/>
                <w:szCs w:val="20"/>
              </w:rPr>
            </w:pPr>
            <w:r w:rsidRPr="00C54284">
              <w:rPr>
                <w:rFonts w:ascii="Segoe UI" w:hAnsi="Segoe UI" w:cs="Segoe UI"/>
                <w:color w:val="0000FF"/>
                <w:sz w:val="20"/>
                <w:szCs w:val="20"/>
              </w:rPr>
              <w:t>(</w:t>
            </w:r>
            <w:hyperlink r:id="rId152" w:history="1">
              <w:r w:rsidRPr="00C54284">
                <w:rPr>
                  <w:rStyle w:val="Hyperlink"/>
                  <w:rFonts w:ascii="Segoe UI" w:hAnsi="Segoe UI" w:cs="Segoe UI"/>
                  <w:sz w:val="20"/>
                  <w:szCs w:val="20"/>
                </w:rPr>
                <w:t>Emmad@LCADMS.onmicrosoft.com</w:t>
              </w:r>
            </w:hyperlink>
            <w:r w:rsidRPr="00C54284">
              <w:rPr>
                <w:rFonts w:ascii="Segoe UI" w:hAnsi="Segoe UI" w:cs="Segoe UI"/>
                <w:color w:val="0000FF"/>
                <w:sz w:val="20"/>
                <w:szCs w:val="20"/>
              </w:rPr>
              <w:t>)</w:t>
            </w:r>
          </w:p>
        </w:tc>
        <w:tc>
          <w:tcPr>
            <w:tcW w:w="3115" w:type="dxa"/>
          </w:tcPr>
          <w:p w14:paraId="4B45ECE9" w14:textId="77777777" w:rsidR="00E27C55" w:rsidRPr="00C54284" w:rsidRDefault="00E27C55" w:rsidP="00E27C55">
            <w:pPr>
              <w:tabs>
                <w:tab w:val="left" w:pos="1440"/>
                <w:tab w:val="left" w:pos="6660"/>
                <w:tab w:val="left" w:pos="7560"/>
                <w:tab w:val="right" w:pos="9000"/>
              </w:tabs>
              <w:rPr>
                <w:rFonts w:ascii="Segoe UI" w:hAnsi="Segoe UI" w:cs="Segoe UI"/>
                <w:color w:val="0000FF"/>
                <w:sz w:val="20"/>
                <w:szCs w:val="20"/>
              </w:rPr>
            </w:pPr>
            <w:r w:rsidRPr="00C54284">
              <w:rPr>
                <w:rFonts w:ascii="Segoe UI" w:hAnsi="Segoe UI" w:cs="Segoe UI"/>
                <w:sz w:val="20"/>
                <w:szCs w:val="20"/>
              </w:rPr>
              <w:t>Provision DMS Matter, Search Matter, Search Document and Web Dashboard</w:t>
            </w:r>
          </w:p>
        </w:tc>
        <w:tc>
          <w:tcPr>
            <w:tcW w:w="3405" w:type="dxa"/>
          </w:tcPr>
          <w:p w14:paraId="549E7192" w14:textId="77777777" w:rsidR="00E27C55" w:rsidRPr="00C54284" w:rsidRDefault="00E27C55" w:rsidP="00E27C55">
            <w:pPr>
              <w:tabs>
                <w:tab w:val="left" w:pos="1440"/>
                <w:tab w:val="left" w:pos="6660"/>
                <w:tab w:val="left" w:pos="7560"/>
                <w:tab w:val="right" w:pos="9000"/>
              </w:tabs>
              <w:rPr>
                <w:rFonts w:ascii="Segoe UI" w:hAnsi="Segoe UI" w:cs="Segoe UI"/>
                <w:sz w:val="20"/>
                <w:szCs w:val="20"/>
              </w:rPr>
            </w:pPr>
            <w:r w:rsidRPr="00C54284">
              <w:rPr>
                <w:rFonts w:ascii="Segoe UI" w:hAnsi="Segoe UI" w:cs="Segoe UI"/>
                <w:sz w:val="20"/>
                <w:szCs w:val="20"/>
              </w:rPr>
              <w:t>Legal Administrator</w:t>
            </w:r>
          </w:p>
        </w:tc>
      </w:tr>
      <w:tr w:rsidR="00E27C55" w:rsidRPr="00C54284" w14:paraId="1AFCF59F" w14:textId="77777777" w:rsidTr="00E27C55">
        <w:tc>
          <w:tcPr>
            <w:tcW w:w="3550" w:type="dxa"/>
          </w:tcPr>
          <w:p w14:paraId="5AEAA9FD" w14:textId="77777777" w:rsidR="00E27C55" w:rsidRPr="00C54284" w:rsidRDefault="00E27C55" w:rsidP="00E27C55">
            <w:pPr>
              <w:tabs>
                <w:tab w:val="left" w:pos="1440"/>
                <w:tab w:val="left" w:pos="6660"/>
                <w:tab w:val="left" w:pos="7560"/>
                <w:tab w:val="right" w:pos="9000"/>
              </w:tabs>
              <w:rPr>
                <w:rFonts w:ascii="Segoe UI" w:hAnsi="Segoe UI" w:cs="Segoe UI"/>
                <w:sz w:val="20"/>
                <w:szCs w:val="20"/>
              </w:rPr>
            </w:pPr>
            <w:r w:rsidRPr="00C54284">
              <w:rPr>
                <w:rFonts w:ascii="Segoe UI" w:hAnsi="Segoe UI" w:cs="Segoe UI"/>
                <w:sz w:val="20"/>
                <w:szCs w:val="20"/>
              </w:rPr>
              <w:t>Karen Johnson</w:t>
            </w:r>
          </w:p>
          <w:p w14:paraId="778845AB" w14:textId="77777777" w:rsidR="00E27C55" w:rsidRPr="00C54284" w:rsidRDefault="00E27C55" w:rsidP="00E27C55">
            <w:pPr>
              <w:tabs>
                <w:tab w:val="left" w:pos="1440"/>
                <w:tab w:val="left" w:pos="6660"/>
                <w:tab w:val="left" w:pos="7560"/>
                <w:tab w:val="right" w:pos="9000"/>
              </w:tabs>
              <w:rPr>
                <w:rFonts w:ascii="Segoe UI" w:hAnsi="Segoe UI" w:cs="Segoe UI"/>
                <w:color w:val="0000FF"/>
                <w:sz w:val="20"/>
                <w:szCs w:val="20"/>
              </w:rPr>
            </w:pPr>
            <w:r w:rsidRPr="00C54284">
              <w:rPr>
                <w:rStyle w:val="Hyperlink"/>
                <w:rFonts w:ascii="Segoe UI" w:hAnsi="Segoe UI" w:cs="Segoe UI"/>
                <w:sz w:val="20"/>
                <w:szCs w:val="20"/>
              </w:rPr>
              <w:t>(Karenj@LCADMS.onmicrosoft.com)</w:t>
            </w:r>
          </w:p>
        </w:tc>
        <w:tc>
          <w:tcPr>
            <w:tcW w:w="3115" w:type="dxa"/>
          </w:tcPr>
          <w:p w14:paraId="41E5AD81" w14:textId="77777777" w:rsidR="00E27C55" w:rsidRPr="00C54284" w:rsidRDefault="00E27C55" w:rsidP="00E27C55">
            <w:pPr>
              <w:tabs>
                <w:tab w:val="left" w:pos="1440"/>
                <w:tab w:val="left" w:pos="6660"/>
                <w:tab w:val="left" w:pos="7560"/>
                <w:tab w:val="right" w:pos="9000"/>
              </w:tabs>
              <w:rPr>
                <w:rFonts w:ascii="Segoe UI" w:hAnsi="Segoe UI" w:cs="Segoe UI"/>
                <w:color w:val="0000FF"/>
                <w:sz w:val="20"/>
                <w:szCs w:val="20"/>
              </w:rPr>
            </w:pPr>
            <w:r w:rsidRPr="00C54284">
              <w:rPr>
                <w:rFonts w:ascii="Segoe UI" w:hAnsi="Segoe UI" w:cs="Segoe UI"/>
                <w:sz w:val="20"/>
                <w:szCs w:val="20"/>
              </w:rPr>
              <w:t>Search Matter, Search Document and Web Dashboard</w:t>
            </w:r>
          </w:p>
        </w:tc>
        <w:tc>
          <w:tcPr>
            <w:tcW w:w="3405" w:type="dxa"/>
          </w:tcPr>
          <w:p w14:paraId="233DF56C" w14:textId="77777777" w:rsidR="00E27C55" w:rsidRPr="00C54284" w:rsidRDefault="00E27C55" w:rsidP="00E27C55">
            <w:pPr>
              <w:tabs>
                <w:tab w:val="left" w:pos="1440"/>
                <w:tab w:val="left" w:pos="6660"/>
                <w:tab w:val="left" w:pos="7560"/>
                <w:tab w:val="right" w:pos="9000"/>
              </w:tabs>
              <w:rPr>
                <w:rFonts w:ascii="Segoe UI" w:hAnsi="Segoe UI" w:cs="Segoe UI"/>
                <w:sz w:val="20"/>
                <w:szCs w:val="20"/>
              </w:rPr>
            </w:pPr>
            <w:r w:rsidRPr="00C54284">
              <w:rPr>
                <w:rFonts w:ascii="Segoe UI" w:hAnsi="Segoe UI" w:cs="Segoe UI"/>
                <w:sz w:val="20"/>
                <w:szCs w:val="20"/>
              </w:rPr>
              <w:t>Associate</w:t>
            </w:r>
          </w:p>
        </w:tc>
      </w:tr>
    </w:tbl>
    <w:p w14:paraId="75678FE1" w14:textId="77777777" w:rsidR="00E27C55" w:rsidRPr="00C54284" w:rsidRDefault="00E27C55" w:rsidP="00E27C55">
      <w:pPr>
        <w:pStyle w:val="Body"/>
        <w:rPr>
          <w:rFonts w:ascii="Segoe UI" w:hAnsi="Segoe UI" w:cs="Segoe UI"/>
        </w:rPr>
      </w:pPr>
      <w:r w:rsidRPr="00C54284">
        <w:rPr>
          <w:rFonts w:ascii="Segoe UI" w:hAnsi="Segoe UI" w:cs="Segoe UI"/>
        </w:rPr>
        <w:br w:type="page"/>
      </w:r>
    </w:p>
    <w:p w14:paraId="210790A5" w14:textId="77777777" w:rsidR="00E27C55" w:rsidRPr="00C54284" w:rsidRDefault="00E27C55" w:rsidP="0088376A">
      <w:pPr>
        <w:pStyle w:val="Heading2"/>
        <w:numPr>
          <w:ilvl w:val="1"/>
          <w:numId w:val="86"/>
        </w:numPr>
        <w:tabs>
          <w:tab w:val="clear" w:pos="10206"/>
        </w:tabs>
        <w:rPr>
          <w:rFonts w:ascii="Segoe UI" w:hAnsi="Segoe UI" w:cs="Segoe UI"/>
        </w:rPr>
      </w:pPr>
      <w:bookmarkStart w:id="509" w:name="_Toc426022680"/>
      <w:bookmarkStart w:id="510" w:name="_Toc393127924"/>
      <w:r w:rsidRPr="00C54284">
        <w:rPr>
          <w:rFonts w:ascii="Segoe UI" w:hAnsi="Segoe UI" w:cs="Segoe UI"/>
        </w:rPr>
        <w:lastRenderedPageBreak/>
        <w:t>Application Insights</w:t>
      </w:r>
      <w:bookmarkEnd w:id="509"/>
    </w:p>
    <w:p w14:paraId="3A44BE9E" w14:textId="77777777" w:rsidR="00E27C55" w:rsidRPr="00C54284" w:rsidRDefault="00E27C55" w:rsidP="00E27C55">
      <w:pPr>
        <w:pStyle w:val="Body"/>
        <w:rPr>
          <w:rFonts w:ascii="Segoe UI" w:hAnsi="Segoe UI" w:cs="Segoe UI"/>
        </w:rPr>
      </w:pPr>
      <w:r w:rsidRPr="00C54284">
        <w:rPr>
          <w:rFonts w:ascii="Segoe UI" w:hAnsi="Segoe UI" w:cs="Segoe UI"/>
        </w:rPr>
        <w:t>This section provides the details about the Application Insights event tracking for the Matter Center App.</w:t>
      </w:r>
    </w:p>
    <w:p w14:paraId="7A518178" w14:textId="072F783A" w:rsidR="00E27C55" w:rsidRPr="00C54284" w:rsidRDefault="00E27C55" w:rsidP="0088376A">
      <w:pPr>
        <w:pStyle w:val="Heading30"/>
        <w:numPr>
          <w:ilvl w:val="2"/>
          <w:numId w:val="86"/>
        </w:numPr>
        <w:rPr>
          <w:rFonts w:ascii="Segoe UI" w:hAnsi="Segoe UI" w:cs="Segoe UI"/>
          <w:b w:val="0"/>
          <w:sz w:val="28"/>
        </w:rPr>
      </w:pPr>
      <w:bookmarkStart w:id="511" w:name="_Toc426022681"/>
      <w:r w:rsidRPr="00C54284">
        <w:rPr>
          <w:rFonts w:ascii="Segoe UI" w:hAnsi="Segoe UI" w:cs="Segoe UI"/>
          <w:b w:val="0"/>
          <w:sz w:val="28"/>
        </w:rPr>
        <w:t>Overview</w:t>
      </w:r>
      <w:bookmarkEnd w:id="511"/>
    </w:p>
    <w:p w14:paraId="23E0E323" w14:textId="77777777" w:rsidR="00E27C55" w:rsidRPr="00C54284" w:rsidRDefault="00E27C55" w:rsidP="00E27C55">
      <w:pPr>
        <w:pStyle w:val="Body"/>
        <w:rPr>
          <w:rFonts w:ascii="Segoe UI" w:hAnsi="Segoe UI" w:cs="Segoe UI"/>
        </w:rPr>
      </w:pPr>
      <w:r w:rsidRPr="00C54284">
        <w:rPr>
          <w:rFonts w:ascii="Segoe UI" w:hAnsi="Segoe UI" w:cs="Segoe UI"/>
        </w:rPr>
        <w:t>The Application Insights is used to track the usage of the Matter Center App. The usage is tracked based on the location from where the App is accessed and the events performed. The locations to access the App are</w:t>
      </w:r>
    </w:p>
    <w:p w14:paraId="05768A03" w14:textId="77777777" w:rsidR="00E27C55" w:rsidRPr="00C54284" w:rsidRDefault="00E27C55" w:rsidP="00E27C55">
      <w:pPr>
        <w:pStyle w:val="Body"/>
        <w:numPr>
          <w:ilvl w:val="0"/>
          <w:numId w:val="198"/>
        </w:numPr>
        <w:rPr>
          <w:rFonts w:ascii="Segoe UI" w:hAnsi="Segoe UI" w:cs="Segoe UI"/>
        </w:rPr>
      </w:pPr>
      <w:r w:rsidRPr="00C54284">
        <w:rPr>
          <w:rFonts w:ascii="Segoe UI" w:hAnsi="Segoe UI" w:cs="Segoe UI"/>
        </w:rPr>
        <w:t>Browser</w:t>
      </w:r>
    </w:p>
    <w:p w14:paraId="2F9955D4" w14:textId="77777777" w:rsidR="00E27C55" w:rsidRPr="00C54284" w:rsidRDefault="00E27C55" w:rsidP="00E27C55">
      <w:pPr>
        <w:pStyle w:val="Body"/>
        <w:numPr>
          <w:ilvl w:val="0"/>
          <w:numId w:val="198"/>
        </w:numPr>
        <w:rPr>
          <w:rFonts w:ascii="Segoe UI" w:hAnsi="Segoe UI" w:cs="Segoe UI"/>
        </w:rPr>
      </w:pPr>
      <w:r w:rsidRPr="00C54284">
        <w:rPr>
          <w:rFonts w:ascii="Segoe UI" w:hAnsi="Segoe UI" w:cs="Segoe UI"/>
        </w:rPr>
        <w:t>Outlook</w:t>
      </w:r>
    </w:p>
    <w:p w14:paraId="287E7D75" w14:textId="77777777" w:rsidR="00E27C55" w:rsidRPr="00C54284" w:rsidRDefault="00E27C55" w:rsidP="00E27C55">
      <w:pPr>
        <w:pStyle w:val="Body"/>
        <w:numPr>
          <w:ilvl w:val="0"/>
          <w:numId w:val="198"/>
        </w:numPr>
        <w:rPr>
          <w:rFonts w:ascii="Segoe UI" w:hAnsi="Segoe UI" w:cs="Segoe UI"/>
        </w:rPr>
      </w:pPr>
      <w:r w:rsidRPr="00C54284">
        <w:rPr>
          <w:rFonts w:ascii="Segoe UI" w:hAnsi="Segoe UI" w:cs="Segoe UI"/>
        </w:rPr>
        <w:t>Word</w:t>
      </w:r>
    </w:p>
    <w:p w14:paraId="179FCA5F" w14:textId="77777777" w:rsidR="00E27C55" w:rsidRPr="00C54284" w:rsidRDefault="00E27C55" w:rsidP="00E27C55">
      <w:pPr>
        <w:pStyle w:val="Body"/>
        <w:numPr>
          <w:ilvl w:val="0"/>
          <w:numId w:val="198"/>
        </w:numPr>
        <w:rPr>
          <w:rFonts w:ascii="Segoe UI" w:hAnsi="Segoe UI" w:cs="Segoe UI"/>
        </w:rPr>
      </w:pPr>
      <w:r w:rsidRPr="00C54284">
        <w:rPr>
          <w:rFonts w:ascii="Segoe UI" w:hAnsi="Segoe UI" w:cs="Segoe UI"/>
        </w:rPr>
        <w:t>Outlook Web Access</w:t>
      </w:r>
    </w:p>
    <w:p w14:paraId="68236252" w14:textId="77777777" w:rsidR="00E27C55" w:rsidRPr="00C54284" w:rsidRDefault="00E27C55" w:rsidP="00E27C55">
      <w:pPr>
        <w:pStyle w:val="Body"/>
        <w:rPr>
          <w:rFonts w:ascii="Segoe UI" w:hAnsi="Segoe UI" w:cs="Segoe UI"/>
        </w:rPr>
      </w:pPr>
      <w:r w:rsidRPr="00C54284">
        <w:rPr>
          <w:rFonts w:ascii="Segoe UI" w:hAnsi="Segoe UI" w:cs="Segoe UI"/>
        </w:rPr>
        <w:t>From each location, the different pages accessed by the user are tracked. Events will be tracked in following hierarchy:</w:t>
      </w:r>
    </w:p>
    <w:p w14:paraId="307FCC64" w14:textId="77777777" w:rsidR="00E27C55" w:rsidRPr="00C54284" w:rsidRDefault="00E27C55" w:rsidP="00E27C55">
      <w:pPr>
        <w:pStyle w:val="Body"/>
        <w:ind w:left="720"/>
        <w:rPr>
          <w:rFonts w:ascii="Segoe UI" w:hAnsi="Segoe UI" w:cs="Segoe UI"/>
        </w:rPr>
      </w:pPr>
      <w:r w:rsidRPr="00C54284">
        <w:rPr>
          <w:rFonts w:ascii="Segoe UI" w:hAnsi="Segoe UI" w:cs="Segoe UI"/>
        </w:rPr>
        <w:t>&lt;</w:t>
      </w:r>
      <w:r w:rsidRPr="00C54284">
        <w:rPr>
          <w:rFonts w:ascii="Segoe UI" w:hAnsi="Segoe UI" w:cs="Segoe UI"/>
          <w:i/>
        </w:rPr>
        <w:t>Location</w:t>
      </w:r>
      <w:r w:rsidRPr="00C54284">
        <w:rPr>
          <w:rFonts w:ascii="Segoe UI" w:hAnsi="Segoe UI" w:cs="Segoe UI"/>
        </w:rPr>
        <w:t>&gt;</w:t>
      </w:r>
    </w:p>
    <w:p w14:paraId="31D0E1AF" w14:textId="77777777" w:rsidR="00E27C55" w:rsidRPr="00C54284" w:rsidRDefault="00E27C55" w:rsidP="00E27C55">
      <w:pPr>
        <w:pStyle w:val="Body"/>
        <w:numPr>
          <w:ilvl w:val="1"/>
          <w:numId w:val="199"/>
        </w:numPr>
        <w:rPr>
          <w:rFonts w:ascii="Segoe UI" w:hAnsi="Segoe UI" w:cs="Segoe UI"/>
        </w:rPr>
      </w:pPr>
      <w:r w:rsidRPr="00C54284">
        <w:rPr>
          <w:rFonts w:ascii="Segoe UI" w:hAnsi="Segoe UI" w:cs="Segoe UI"/>
        </w:rPr>
        <w:t>Pages</w:t>
      </w:r>
    </w:p>
    <w:p w14:paraId="356EC9BF" w14:textId="77777777" w:rsidR="00B7740D" w:rsidRPr="00C54284" w:rsidRDefault="00B7740D" w:rsidP="00794A6B">
      <w:pPr>
        <w:pStyle w:val="Body"/>
        <w:numPr>
          <w:ilvl w:val="2"/>
          <w:numId w:val="199"/>
        </w:numPr>
        <w:rPr>
          <w:rFonts w:ascii="Segoe UI" w:hAnsi="Segoe UI" w:cs="Segoe UI"/>
        </w:rPr>
      </w:pPr>
      <w:r w:rsidRPr="00C54284">
        <w:rPr>
          <w:rFonts w:ascii="Segoe UI" w:hAnsi="Segoe UI" w:cs="Segoe UI"/>
        </w:rPr>
        <w:t>App Landing Page</w:t>
      </w:r>
    </w:p>
    <w:p w14:paraId="763E6FB0" w14:textId="77777777" w:rsidR="00E27C55" w:rsidRPr="00C54284" w:rsidRDefault="00E27C55" w:rsidP="00E27C55">
      <w:pPr>
        <w:pStyle w:val="Body"/>
        <w:numPr>
          <w:ilvl w:val="2"/>
          <w:numId w:val="199"/>
        </w:numPr>
        <w:rPr>
          <w:rFonts w:ascii="Segoe UI" w:hAnsi="Segoe UI" w:cs="Segoe UI"/>
        </w:rPr>
      </w:pPr>
      <w:r w:rsidRPr="00C54284">
        <w:rPr>
          <w:rFonts w:ascii="Segoe UI" w:hAnsi="Segoe UI" w:cs="Segoe UI"/>
        </w:rPr>
        <w:t>Search Matter</w:t>
      </w:r>
    </w:p>
    <w:p w14:paraId="544FA1D5" w14:textId="77777777" w:rsidR="00E27C55" w:rsidRPr="00C54284" w:rsidRDefault="00E27C55" w:rsidP="00E27C55">
      <w:pPr>
        <w:pStyle w:val="Body"/>
        <w:numPr>
          <w:ilvl w:val="2"/>
          <w:numId w:val="199"/>
        </w:numPr>
        <w:rPr>
          <w:rFonts w:ascii="Segoe UI" w:hAnsi="Segoe UI" w:cs="Segoe UI"/>
        </w:rPr>
      </w:pPr>
      <w:r w:rsidRPr="00C54284">
        <w:rPr>
          <w:rFonts w:ascii="Segoe UI" w:hAnsi="Segoe UI" w:cs="Segoe UI"/>
        </w:rPr>
        <w:t>Search Document</w:t>
      </w:r>
    </w:p>
    <w:p w14:paraId="0E003BA1" w14:textId="77777777" w:rsidR="00E27C55" w:rsidRPr="00C54284" w:rsidRDefault="00E27C55" w:rsidP="00E27C55">
      <w:pPr>
        <w:pStyle w:val="Body"/>
        <w:numPr>
          <w:ilvl w:val="2"/>
          <w:numId w:val="199"/>
        </w:numPr>
        <w:rPr>
          <w:rFonts w:ascii="Segoe UI" w:hAnsi="Segoe UI" w:cs="Segoe UI"/>
        </w:rPr>
      </w:pPr>
      <w:r w:rsidRPr="00C54284">
        <w:rPr>
          <w:rFonts w:ascii="Segoe UI" w:hAnsi="Segoe UI" w:cs="Segoe UI"/>
        </w:rPr>
        <w:t>Provision Matter</w:t>
      </w:r>
    </w:p>
    <w:p w14:paraId="39FC3B66" w14:textId="77777777" w:rsidR="00E27C55" w:rsidRPr="00C54284" w:rsidRDefault="00E27C55" w:rsidP="00E27C55">
      <w:pPr>
        <w:pStyle w:val="Body"/>
        <w:numPr>
          <w:ilvl w:val="1"/>
          <w:numId w:val="199"/>
        </w:numPr>
        <w:rPr>
          <w:rFonts w:ascii="Segoe UI" w:hAnsi="Segoe UI" w:cs="Segoe UI"/>
        </w:rPr>
      </w:pPr>
      <w:r w:rsidRPr="00C54284">
        <w:rPr>
          <w:rFonts w:ascii="Segoe UI" w:hAnsi="Segoe UI" w:cs="Segoe UI"/>
        </w:rPr>
        <w:t>Event 1</w:t>
      </w:r>
    </w:p>
    <w:p w14:paraId="1C7F7C77" w14:textId="77777777" w:rsidR="00E27C55" w:rsidRPr="00C54284" w:rsidRDefault="00E27C55" w:rsidP="00E27C55">
      <w:pPr>
        <w:pStyle w:val="Body"/>
        <w:numPr>
          <w:ilvl w:val="1"/>
          <w:numId w:val="199"/>
        </w:numPr>
        <w:rPr>
          <w:rFonts w:ascii="Segoe UI" w:hAnsi="Segoe UI" w:cs="Segoe UI"/>
        </w:rPr>
      </w:pPr>
      <w:r w:rsidRPr="00C54284">
        <w:rPr>
          <w:rFonts w:ascii="Segoe UI" w:hAnsi="Segoe UI" w:cs="Segoe UI"/>
        </w:rPr>
        <w:t>Event 2</w:t>
      </w:r>
    </w:p>
    <w:p w14:paraId="61D6B4D9" w14:textId="77777777" w:rsidR="00E27C55" w:rsidRPr="00C54284" w:rsidRDefault="00E27C55" w:rsidP="00E27C55">
      <w:pPr>
        <w:pStyle w:val="Body"/>
        <w:numPr>
          <w:ilvl w:val="1"/>
          <w:numId w:val="199"/>
        </w:numPr>
        <w:rPr>
          <w:rFonts w:ascii="Segoe UI" w:hAnsi="Segoe UI" w:cs="Segoe UI"/>
        </w:rPr>
      </w:pPr>
      <w:r w:rsidRPr="00C54284">
        <w:rPr>
          <w:rFonts w:ascii="Segoe UI" w:hAnsi="Segoe UI" w:cs="Segoe UI"/>
        </w:rPr>
        <w:t>Event n</w:t>
      </w:r>
    </w:p>
    <w:p w14:paraId="04E4DDF3" w14:textId="77777777" w:rsidR="00E27C55" w:rsidRPr="00C54284" w:rsidRDefault="00E27C55" w:rsidP="00E27C55">
      <w:pPr>
        <w:pStyle w:val="Body"/>
        <w:ind w:left="720"/>
        <w:rPr>
          <w:rFonts w:ascii="Segoe UI" w:hAnsi="Segoe UI" w:cs="Segoe UI"/>
        </w:rPr>
      </w:pPr>
      <w:r w:rsidRPr="00C54284">
        <w:rPr>
          <w:rFonts w:ascii="Segoe UI" w:hAnsi="Segoe UI" w:cs="Segoe UI"/>
        </w:rPr>
        <w:t>Where, &lt;</w:t>
      </w:r>
      <w:r w:rsidRPr="00C54284">
        <w:rPr>
          <w:rFonts w:ascii="Segoe UI" w:hAnsi="Segoe UI" w:cs="Segoe UI"/>
          <w:i/>
        </w:rPr>
        <w:t>Location</w:t>
      </w:r>
      <w:r w:rsidRPr="00C54284">
        <w:rPr>
          <w:rFonts w:ascii="Segoe UI" w:hAnsi="Segoe UI" w:cs="Segoe UI"/>
        </w:rPr>
        <w:t>&gt;: Browser, Outlook, Word or Outlook Web Access</w:t>
      </w:r>
    </w:p>
    <w:p w14:paraId="5B236315" w14:textId="77777777" w:rsidR="00E27C55" w:rsidRPr="00C54284" w:rsidRDefault="00E27C55" w:rsidP="0088376A">
      <w:pPr>
        <w:pStyle w:val="Heading30"/>
        <w:numPr>
          <w:ilvl w:val="2"/>
          <w:numId w:val="86"/>
        </w:numPr>
        <w:rPr>
          <w:rFonts w:ascii="Segoe UI" w:hAnsi="Segoe UI" w:cs="Segoe UI"/>
        </w:rPr>
      </w:pPr>
      <w:bookmarkStart w:id="512" w:name="_Toc426022682"/>
      <w:r w:rsidRPr="00C54284">
        <w:rPr>
          <w:rFonts w:ascii="Segoe UI" w:hAnsi="Segoe UI" w:cs="Segoe UI"/>
          <w:b w:val="0"/>
          <w:sz w:val="28"/>
        </w:rPr>
        <w:t>Events tracked in Application Insight</w:t>
      </w:r>
      <w:bookmarkEnd w:id="512"/>
      <w:r w:rsidRPr="00C54284">
        <w:rPr>
          <w:rFonts w:ascii="Segoe UI" w:hAnsi="Segoe UI" w:cs="Segoe UI"/>
        </w:rPr>
        <w:tab/>
      </w:r>
      <w:r w:rsidRPr="00C54284">
        <w:rPr>
          <w:rFonts w:ascii="Segoe UI" w:hAnsi="Segoe UI" w:cs="Segoe UI"/>
        </w:rPr>
        <w:tab/>
      </w:r>
    </w:p>
    <w:p w14:paraId="779CF21E" w14:textId="77777777" w:rsidR="00E27C55" w:rsidRPr="00C54284" w:rsidRDefault="00E27C55" w:rsidP="00E27C55">
      <w:pPr>
        <w:pStyle w:val="Body"/>
        <w:rPr>
          <w:rFonts w:ascii="Segoe UI" w:hAnsi="Segoe UI" w:cs="Segoe UI"/>
        </w:rPr>
      </w:pPr>
      <w:r w:rsidRPr="00C54284">
        <w:rPr>
          <w:rFonts w:ascii="Segoe UI" w:hAnsi="Segoe UI" w:cs="Segoe UI"/>
        </w:rPr>
        <w:t>The following events of the Matter Center App are tracked in Application insights</w:t>
      </w:r>
    </w:p>
    <w:tbl>
      <w:tblPr>
        <w:tblStyle w:val="TableGrid"/>
        <w:tblW w:w="0" w:type="auto"/>
        <w:tblLayout w:type="fixed"/>
        <w:tblLook w:val="04A0" w:firstRow="1" w:lastRow="0" w:firstColumn="1" w:lastColumn="0" w:noHBand="0" w:noVBand="1"/>
      </w:tblPr>
      <w:tblGrid>
        <w:gridCol w:w="625"/>
        <w:gridCol w:w="8460"/>
      </w:tblGrid>
      <w:tr w:rsidR="00E27C55" w:rsidRPr="00C54284" w14:paraId="5269A02F" w14:textId="77777777" w:rsidTr="00E27C55">
        <w:tc>
          <w:tcPr>
            <w:tcW w:w="625" w:type="dxa"/>
          </w:tcPr>
          <w:p w14:paraId="5B0172C4" w14:textId="77777777" w:rsidR="00E27C55" w:rsidRPr="00C54284" w:rsidRDefault="00E27C55" w:rsidP="00E27C55">
            <w:pPr>
              <w:rPr>
                <w:rFonts w:ascii="Segoe UI" w:hAnsi="Segoe UI" w:cs="Segoe UI"/>
                <w:b/>
                <w:sz w:val="20"/>
                <w:szCs w:val="20"/>
              </w:rPr>
            </w:pPr>
            <w:r w:rsidRPr="00C54284">
              <w:rPr>
                <w:rFonts w:ascii="Segoe UI" w:hAnsi="Segoe UI" w:cs="Segoe UI"/>
                <w:b/>
                <w:sz w:val="20"/>
                <w:szCs w:val="20"/>
              </w:rPr>
              <w:t>#</w:t>
            </w:r>
          </w:p>
        </w:tc>
        <w:tc>
          <w:tcPr>
            <w:tcW w:w="8460" w:type="dxa"/>
          </w:tcPr>
          <w:p w14:paraId="619CAB6F" w14:textId="77777777" w:rsidR="00E27C55" w:rsidRPr="00C54284" w:rsidRDefault="00E27C55" w:rsidP="00E27C55">
            <w:pPr>
              <w:rPr>
                <w:rFonts w:ascii="Segoe UI" w:hAnsi="Segoe UI" w:cs="Segoe UI"/>
                <w:b/>
                <w:sz w:val="20"/>
                <w:szCs w:val="20"/>
              </w:rPr>
            </w:pPr>
            <w:r w:rsidRPr="00C54284">
              <w:rPr>
                <w:rFonts w:ascii="Segoe UI" w:hAnsi="Segoe UI" w:cs="Segoe UI"/>
                <w:b/>
                <w:sz w:val="20"/>
                <w:szCs w:val="20"/>
              </w:rPr>
              <w:t>Events</w:t>
            </w:r>
          </w:p>
        </w:tc>
      </w:tr>
      <w:tr w:rsidR="00E27C55" w:rsidRPr="00C54284" w14:paraId="2C0D1102" w14:textId="77777777" w:rsidTr="00E27C55">
        <w:tc>
          <w:tcPr>
            <w:tcW w:w="625" w:type="dxa"/>
          </w:tcPr>
          <w:p w14:paraId="39330344"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1</w:t>
            </w:r>
          </w:p>
        </w:tc>
        <w:tc>
          <w:tcPr>
            <w:tcW w:w="8460" w:type="dxa"/>
          </w:tcPr>
          <w:p w14:paraId="75111986"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Pin/Unpin matters and documents</w:t>
            </w:r>
          </w:p>
        </w:tc>
      </w:tr>
      <w:tr w:rsidR="00E27C55" w:rsidRPr="00C54284" w14:paraId="3FBC0396" w14:textId="77777777" w:rsidTr="00E27C55">
        <w:tc>
          <w:tcPr>
            <w:tcW w:w="625" w:type="dxa"/>
          </w:tcPr>
          <w:p w14:paraId="0C523FCA"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2</w:t>
            </w:r>
          </w:p>
        </w:tc>
        <w:tc>
          <w:tcPr>
            <w:tcW w:w="8460" w:type="dxa"/>
          </w:tcPr>
          <w:p w14:paraId="4A65D57D" w14:textId="77777777" w:rsidR="00E27C55" w:rsidRPr="00C54284" w:rsidRDefault="00E27C55" w:rsidP="00E27C55">
            <w:pPr>
              <w:rPr>
                <w:rFonts w:ascii="Segoe UI" w:hAnsi="Segoe UI" w:cs="Segoe UI"/>
                <w:b/>
                <w:sz w:val="20"/>
                <w:szCs w:val="20"/>
              </w:rPr>
            </w:pPr>
            <w:r w:rsidRPr="00C54284">
              <w:rPr>
                <w:rFonts w:ascii="Segoe UI" w:hAnsi="Segoe UI" w:cs="Segoe UI"/>
                <w:sz w:val="20"/>
                <w:szCs w:val="20"/>
              </w:rPr>
              <w:t>Uploading files from desktop and uploading email and attachments</w:t>
            </w:r>
          </w:p>
        </w:tc>
      </w:tr>
      <w:tr w:rsidR="00E27C55" w:rsidRPr="00C54284" w14:paraId="2F0ACEF2" w14:textId="77777777" w:rsidTr="00E27C55">
        <w:tc>
          <w:tcPr>
            <w:tcW w:w="625" w:type="dxa"/>
          </w:tcPr>
          <w:p w14:paraId="2AE26FE7"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3</w:t>
            </w:r>
          </w:p>
        </w:tc>
        <w:tc>
          <w:tcPr>
            <w:tcW w:w="8460" w:type="dxa"/>
          </w:tcPr>
          <w:p w14:paraId="4BEBC5A9" w14:textId="77777777" w:rsidR="00E27C55" w:rsidRPr="00C54284" w:rsidRDefault="00E27C55" w:rsidP="00E27C55">
            <w:pPr>
              <w:rPr>
                <w:rFonts w:ascii="Segoe UI" w:hAnsi="Segoe UI" w:cs="Segoe UI"/>
                <w:b/>
                <w:sz w:val="20"/>
                <w:szCs w:val="20"/>
              </w:rPr>
            </w:pPr>
            <w:r w:rsidRPr="00C54284">
              <w:rPr>
                <w:rFonts w:ascii="Segoe UI" w:hAnsi="Segoe UI" w:cs="Segoe UI"/>
                <w:sz w:val="20"/>
                <w:szCs w:val="20"/>
              </w:rPr>
              <w:t>Renaming attachments and files in Outlook and OWA</w:t>
            </w:r>
          </w:p>
        </w:tc>
      </w:tr>
      <w:tr w:rsidR="00E27C55" w:rsidRPr="00C54284" w14:paraId="20EFAFFE" w14:textId="77777777" w:rsidTr="00E27C55">
        <w:tc>
          <w:tcPr>
            <w:tcW w:w="625" w:type="dxa"/>
          </w:tcPr>
          <w:p w14:paraId="4CB1D8A1"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4</w:t>
            </w:r>
          </w:p>
        </w:tc>
        <w:tc>
          <w:tcPr>
            <w:tcW w:w="8460" w:type="dxa"/>
          </w:tcPr>
          <w:p w14:paraId="5DD07399" w14:textId="77777777" w:rsidR="00E27C55" w:rsidRPr="00C54284" w:rsidRDefault="00E27C55" w:rsidP="00E27C55">
            <w:pPr>
              <w:rPr>
                <w:rFonts w:ascii="Segoe UI" w:hAnsi="Segoe UI" w:cs="Segoe UI"/>
                <w:b/>
                <w:sz w:val="20"/>
                <w:szCs w:val="20"/>
              </w:rPr>
            </w:pPr>
            <w:r w:rsidRPr="00C54284">
              <w:rPr>
                <w:rFonts w:ascii="Segoe UI" w:hAnsi="Segoe UI" w:cs="Segoe UI"/>
                <w:sz w:val="20"/>
                <w:szCs w:val="20"/>
              </w:rPr>
              <w:t>Pinning Search</w:t>
            </w:r>
          </w:p>
        </w:tc>
      </w:tr>
      <w:tr w:rsidR="00E27C55" w:rsidRPr="00C54284" w14:paraId="5AAFBE8C" w14:textId="77777777" w:rsidTr="00E27C55">
        <w:tc>
          <w:tcPr>
            <w:tcW w:w="625" w:type="dxa"/>
          </w:tcPr>
          <w:p w14:paraId="263F5CF8"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5</w:t>
            </w:r>
          </w:p>
        </w:tc>
        <w:tc>
          <w:tcPr>
            <w:tcW w:w="8460" w:type="dxa"/>
          </w:tcPr>
          <w:p w14:paraId="67DE6AB0"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Saving the Search</w:t>
            </w:r>
          </w:p>
        </w:tc>
      </w:tr>
      <w:tr w:rsidR="00E27C55" w:rsidRPr="00C54284" w:rsidDel="00CD63C8" w14:paraId="795BF5FC" w14:textId="61241D30" w:rsidTr="00E27C55">
        <w:trPr>
          <w:del w:id="513" w:author="Saurabh Verma" w:date="2015-11-18T12:03:00Z"/>
        </w:trPr>
        <w:tc>
          <w:tcPr>
            <w:tcW w:w="625" w:type="dxa"/>
          </w:tcPr>
          <w:p w14:paraId="232DEE2F" w14:textId="0FF7D336" w:rsidR="00E27C55" w:rsidRPr="00C54284" w:rsidDel="00CD63C8" w:rsidRDefault="00E27C55" w:rsidP="00E27C55">
            <w:pPr>
              <w:rPr>
                <w:del w:id="514" w:author="Saurabh Verma" w:date="2015-11-18T12:03:00Z"/>
                <w:rFonts w:ascii="Segoe UI" w:hAnsi="Segoe UI" w:cs="Segoe UI"/>
                <w:sz w:val="20"/>
                <w:szCs w:val="20"/>
              </w:rPr>
            </w:pPr>
            <w:del w:id="515" w:author="Saurabh Verma" w:date="2015-11-18T12:03:00Z">
              <w:r w:rsidRPr="00C54284" w:rsidDel="00CD63C8">
                <w:rPr>
                  <w:rFonts w:ascii="Segoe UI" w:hAnsi="Segoe UI" w:cs="Segoe UI"/>
                  <w:sz w:val="20"/>
                  <w:szCs w:val="20"/>
                </w:rPr>
                <w:delText>6</w:delText>
              </w:r>
            </w:del>
          </w:p>
        </w:tc>
        <w:tc>
          <w:tcPr>
            <w:tcW w:w="8460" w:type="dxa"/>
          </w:tcPr>
          <w:p w14:paraId="34173513" w14:textId="75FC0A4D" w:rsidR="00E27C55" w:rsidRPr="00C54284" w:rsidDel="00CD63C8" w:rsidRDefault="00E27C55" w:rsidP="00E27C55">
            <w:pPr>
              <w:rPr>
                <w:del w:id="516" w:author="Saurabh Verma" w:date="2015-11-18T12:03:00Z"/>
                <w:rFonts w:ascii="Segoe UI" w:hAnsi="Segoe UI" w:cs="Segoe UI"/>
                <w:b/>
                <w:sz w:val="20"/>
                <w:szCs w:val="20"/>
              </w:rPr>
            </w:pPr>
            <w:del w:id="517" w:author="Saurabh Verma" w:date="2015-11-18T12:03:00Z">
              <w:r w:rsidRPr="00C54284" w:rsidDel="00CD63C8">
                <w:rPr>
                  <w:rFonts w:ascii="Segoe UI" w:hAnsi="Segoe UI" w:cs="Segoe UI"/>
                  <w:sz w:val="20"/>
                  <w:szCs w:val="20"/>
                </w:rPr>
                <w:delText>Editing Pinned Searches</w:delText>
              </w:r>
            </w:del>
          </w:p>
        </w:tc>
      </w:tr>
      <w:tr w:rsidR="00E27C55" w:rsidRPr="00C54284" w:rsidDel="00CD63C8" w14:paraId="3BF0D465" w14:textId="5E2401D1" w:rsidTr="00E27C55">
        <w:trPr>
          <w:del w:id="518" w:author="Saurabh Verma" w:date="2015-11-18T12:03:00Z"/>
        </w:trPr>
        <w:tc>
          <w:tcPr>
            <w:tcW w:w="625" w:type="dxa"/>
          </w:tcPr>
          <w:p w14:paraId="57F8CDD0" w14:textId="4180A5F6" w:rsidR="00E27C55" w:rsidRPr="00C54284" w:rsidDel="00CD63C8" w:rsidRDefault="00E27C55" w:rsidP="00E27C55">
            <w:pPr>
              <w:rPr>
                <w:del w:id="519" w:author="Saurabh Verma" w:date="2015-11-18T12:03:00Z"/>
                <w:rFonts w:ascii="Segoe UI" w:hAnsi="Segoe UI" w:cs="Segoe UI"/>
                <w:sz w:val="20"/>
                <w:szCs w:val="20"/>
              </w:rPr>
            </w:pPr>
            <w:del w:id="520" w:author="Saurabh Verma" w:date="2015-11-18T12:03:00Z">
              <w:r w:rsidRPr="00C54284" w:rsidDel="00CD63C8">
                <w:rPr>
                  <w:rFonts w:ascii="Segoe UI" w:hAnsi="Segoe UI" w:cs="Segoe UI"/>
                  <w:sz w:val="20"/>
                  <w:szCs w:val="20"/>
                </w:rPr>
                <w:delText>7</w:delText>
              </w:r>
            </w:del>
          </w:p>
        </w:tc>
        <w:tc>
          <w:tcPr>
            <w:tcW w:w="8460" w:type="dxa"/>
          </w:tcPr>
          <w:p w14:paraId="7EFC9BC5" w14:textId="7F6B9AF1" w:rsidR="00E27C55" w:rsidRPr="00C54284" w:rsidDel="00CD63C8" w:rsidRDefault="00E27C55" w:rsidP="00E27C55">
            <w:pPr>
              <w:rPr>
                <w:del w:id="521" w:author="Saurabh Verma" w:date="2015-11-18T12:03:00Z"/>
                <w:rFonts w:ascii="Segoe UI" w:hAnsi="Segoe UI" w:cs="Segoe UI"/>
                <w:sz w:val="20"/>
                <w:szCs w:val="20"/>
              </w:rPr>
            </w:pPr>
            <w:del w:id="522" w:author="Saurabh Verma" w:date="2015-11-18T12:03:00Z">
              <w:r w:rsidRPr="00C54284" w:rsidDel="00CD63C8">
                <w:rPr>
                  <w:rFonts w:ascii="Segoe UI" w:hAnsi="Segoe UI" w:cs="Segoe UI"/>
                  <w:sz w:val="20"/>
                  <w:szCs w:val="20"/>
                </w:rPr>
                <w:delText>Deleting Pinned Searches</w:delText>
              </w:r>
            </w:del>
          </w:p>
        </w:tc>
      </w:tr>
      <w:tr w:rsidR="00E27C55" w:rsidRPr="00C54284" w:rsidDel="00CD63C8" w14:paraId="0E898E38" w14:textId="6A17768B" w:rsidTr="00E27C55">
        <w:trPr>
          <w:del w:id="523" w:author="Saurabh Verma" w:date="2015-11-18T12:03:00Z"/>
        </w:trPr>
        <w:tc>
          <w:tcPr>
            <w:tcW w:w="625" w:type="dxa"/>
          </w:tcPr>
          <w:p w14:paraId="2110FC09" w14:textId="266688EB" w:rsidR="00E27C55" w:rsidRPr="00C54284" w:rsidDel="00CD63C8" w:rsidRDefault="00E27C55" w:rsidP="00E27C55">
            <w:pPr>
              <w:rPr>
                <w:del w:id="524" w:author="Saurabh Verma" w:date="2015-11-18T12:03:00Z"/>
                <w:rFonts w:ascii="Segoe UI" w:hAnsi="Segoe UI" w:cs="Segoe UI"/>
                <w:sz w:val="20"/>
                <w:szCs w:val="20"/>
              </w:rPr>
            </w:pPr>
            <w:del w:id="525" w:author="Saurabh Verma" w:date="2015-11-18T12:03:00Z">
              <w:r w:rsidRPr="00C54284" w:rsidDel="00CD63C8">
                <w:rPr>
                  <w:rFonts w:ascii="Segoe UI" w:hAnsi="Segoe UI" w:cs="Segoe UI"/>
                  <w:sz w:val="20"/>
                  <w:szCs w:val="20"/>
                </w:rPr>
                <w:delText>8</w:delText>
              </w:r>
            </w:del>
          </w:p>
        </w:tc>
        <w:tc>
          <w:tcPr>
            <w:tcW w:w="8460" w:type="dxa"/>
          </w:tcPr>
          <w:p w14:paraId="23A1BAD7" w14:textId="469F589E" w:rsidR="00E27C55" w:rsidRPr="00C54284" w:rsidDel="00CD63C8" w:rsidRDefault="00E27C55" w:rsidP="00E27C55">
            <w:pPr>
              <w:rPr>
                <w:del w:id="526" w:author="Saurabh Verma" w:date="2015-11-18T12:03:00Z"/>
                <w:rFonts w:ascii="Segoe UI" w:hAnsi="Segoe UI" w:cs="Segoe UI"/>
                <w:sz w:val="20"/>
                <w:szCs w:val="20"/>
              </w:rPr>
            </w:pPr>
            <w:del w:id="527" w:author="Saurabh Verma" w:date="2015-11-18T12:03:00Z">
              <w:r w:rsidRPr="00C54284" w:rsidDel="00CD63C8">
                <w:rPr>
                  <w:rFonts w:ascii="Segoe UI" w:hAnsi="Segoe UI" w:cs="Segoe UI"/>
                  <w:sz w:val="20"/>
                  <w:szCs w:val="20"/>
                </w:rPr>
                <w:delText>Viewing information for Pinned Searches</w:delText>
              </w:r>
            </w:del>
          </w:p>
        </w:tc>
      </w:tr>
      <w:tr w:rsidR="00E27C55" w:rsidRPr="00C54284" w14:paraId="62F5A486" w14:textId="77777777" w:rsidTr="00E27C55">
        <w:tc>
          <w:tcPr>
            <w:tcW w:w="625" w:type="dxa"/>
          </w:tcPr>
          <w:p w14:paraId="4E21B217"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9</w:t>
            </w:r>
          </w:p>
        </w:tc>
        <w:tc>
          <w:tcPr>
            <w:tcW w:w="8460" w:type="dxa"/>
          </w:tcPr>
          <w:p w14:paraId="7DB9FB96"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Using of Advance Search</w:t>
            </w:r>
          </w:p>
        </w:tc>
      </w:tr>
      <w:tr w:rsidR="00E27C55" w:rsidRPr="00C54284" w14:paraId="603DD1DE" w14:textId="77777777" w:rsidTr="00E27C55">
        <w:tc>
          <w:tcPr>
            <w:tcW w:w="625" w:type="dxa"/>
          </w:tcPr>
          <w:p w14:paraId="04B58C6A"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10</w:t>
            </w:r>
          </w:p>
        </w:tc>
        <w:tc>
          <w:tcPr>
            <w:tcW w:w="8460" w:type="dxa"/>
          </w:tcPr>
          <w:p w14:paraId="43D868EB"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Using of Textbox search</w:t>
            </w:r>
          </w:p>
        </w:tc>
      </w:tr>
      <w:tr w:rsidR="00E27C55" w:rsidRPr="00C54284" w14:paraId="555FF5C8" w14:textId="77777777" w:rsidTr="00E27C55">
        <w:tc>
          <w:tcPr>
            <w:tcW w:w="625" w:type="dxa"/>
          </w:tcPr>
          <w:p w14:paraId="3EA90AF7"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11</w:t>
            </w:r>
          </w:p>
        </w:tc>
        <w:tc>
          <w:tcPr>
            <w:tcW w:w="8460" w:type="dxa"/>
          </w:tcPr>
          <w:p w14:paraId="76166CFC"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Accessing Pinned Matter, Recent Matters and Client tabs</w:t>
            </w:r>
          </w:p>
        </w:tc>
      </w:tr>
      <w:tr w:rsidR="00E27C55" w:rsidRPr="00C54284" w14:paraId="72026329" w14:textId="77777777" w:rsidTr="00E27C55">
        <w:tc>
          <w:tcPr>
            <w:tcW w:w="625" w:type="dxa"/>
          </w:tcPr>
          <w:p w14:paraId="5D64EBC5"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12</w:t>
            </w:r>
          </w:p>
        </w:tc>
        <w:tc>
          <w:tcPr>
            <w:tcW w:w="8460" w:type="dxa"/>
          </w:tcPr>
          <w:p w14:paraId="03B5D6E9"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Accessing Pinned Document and Recent Document tabs</w:t>
            </w:r>
          </w:p>
        </w:tc>
      </w:tr>
      <w:tr w:rsidR="00E27C55" w:rsidRPr="00C54284" w14:paraId="7FC3B343" w14:textId="77777777" w:rsidTr="00E27C55">
        <w:trPr>
          <w:trHeight w:val="350"/>
        </w:trPr>
        <w:tc>
          <w:tcPr>
            <w:tcW w:w="625" w:type="dxa"/>
          </w:tcPr>
          <w:p w14:paraId="60A316C6"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13</w:t>
            </w:r>
          </w:p>
        </w:tc>
        <w:tc>
          <w:tcPr>
            <w:tcW w:w="8460" w:type="dxa"/>
          </w:tcPr>
          <w:p w14:paraId="6BADA5EF"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Adding document to mail cart</w:t>
            </w:r>
          </w:p>
        </w:tc>
      </w:tr>
      <w:tr w:rsidR="00E27C55" w:rsidRPr="00C54284" w14:paraId="57307971" w14:textId="77777777" w:rsidTr="00E27C55">
        <w:tc>
          <w:tcPr>
            <w:tcW w:w="625" w:type="dxa"/>
          </w:tcPr>
          <w:p w14:paraId="11C111D8"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14</w:t>
            </w:r>
          </w:p>
        </w:tc>
        <w:tc>
          <w:tcPr>
            <w:tcW w:w="8460" w:type="dxa"/>
          </w:tcPr>
          <w:p w14:paraId="36D652BA"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Email as link functionality</w:t>
            </w:r>
          </w:p>
        </w:tc>
      </w:tr>
      <w:tr w:rsidR="00E27C55" w:rsidRPr="00C54284" w14:paraId="75AF29AE" w14:textId="77777777" w:rsidTr="00E27C55">
        <w:tc>
          <w:tcPr>
            <w:tcW w:w="625" w:type="dxa"/>
          </w:tcPr>
          <w:p w14:paraId="79AFD603"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lastRenderedPageBreak/>
              <w:t>15</w:t>
            </w:r>
          </w:p>
        </w:tc>
        <w:tc>
          <w:tcPr>
            <w:tcW w:w="8460" w:type="dxa"/>
          </w:tcPr>
          <w:p w14:paraId="69B23BDB"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Email as attachment functionality</w:t>
            </w:r>
          </w:p>
        </w:tc>
      </w:tr>
      <w:tr w:rsidR="00E27C55" w:rsidRPr="00C54284" w14:paraId="1A2018B3" w14:textId="77777777" w:rsidTr="00E27C55">
        <w:tc>
          <w:tcPr>
            <w:tcW w:w="625" w:type="dxa"/>
          </w:tcPr>
          <w:p w14:paraId="5BDEF258"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16</w:t>
            </w:r>
          </w:p>
        </w:tc>
        <w:tc>
          <w:tcPr>
            <w:tcW w:w="8460" w:type="dxa"/>
          </w:tcPr>
          <w:p w14:paraId="1303F6CF"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Send to OneDrive functionality</w:t>
            </w:r>
          </w:p>
        </w:tc>
      </w:tr>
      <w:tr w:rsidR="00E27C55" w:rsidRPr="00C54284" w14:paraId="10284A75" w14:textId="77777777" w:rsidTr="00E27C55">
        <w:tc>
          <w:tcPr>
            <w:tcW w:w="625" w:type="dxa"/>
          </w:tcPr>
          <w:p w14:paraId="5C605907"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17</w:t>
            </w:r>
          </w:p>
        </w:tc>
        <w:tc>
          <w:tcPr>
            <w:tcW w:w="8460" w:type="dxa"/>
          </w:tcPr>
          <w:p w14:paraId="77443EC0"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Removing from Mail cart</w:t>
            </w:r>
          </w:p>
        </w:tc>
      </w:tr>
      <w:tr w:rsidR="00E27C55" w:rsidRPr="00C54284" w14:paraId="58B97D5A" w14:textId="77777777" w:rsidTr="00E27C55">
        <w:tc>
          <w:tcPr>
            <w:tcW w:w="625" w:type="dxa"/>
          </w:tcPr>
          <w:p w14:paraId="74BD23F9"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18</w:t>
            </w:r>
          </w:p>
        </w:tc>
        <w:tc>
          <w:tcPr>
            <w:tcW w:w="8460" w:type="dxa"/>
          </w:tcPr>
          <w:p w14:paraId="1719ED83"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Accessing View Matter Or Matter name Link to redirect on Matter Landing Page</w:t>
            </w:r>
          </w:p>
        </w:tc>
      </w:tr>
      <w:tr w:rsidR="00E27C55" w:rsidRPr="00C54284" w14:paraId="149C934D" w14:textId="77777777" w:rsidTr="00E27C55">
        <w:tc>
          <w:tcPr>
            <w:tcW w:w="625" w:type="dxa"/>
          </w:tcPr>
          <w:p w14:paraId="5F0AB977"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19</w:t>
            </w:r>
          </w:p>
        </w:tc>
        <w:tc>
          <w:tcPr>
            <w:tcW w:w="8460" w:type="dxa"/>
          </w:tcPr>
          <w:p w14:paraId="3979E6EB"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Sharing matter from Matter Landing Page</w:t>
            </w:r>
          </w:p>
        </w:tc>
      </w:tr>
      <w:tr w:rsidR="00E27C55" w:rsidRPr="00C54284" w14:paraId="4EBAB76A" w14:textId="77777777" w:rsidTr="00E27C55">
        <w:tc>
          <w:tcPr>
            <w:tcW w:w="625" w:type="dxa"/>
          </w:tcPr>
          <w:p w14:paraId="55CBA0DA"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20</w:t>
            </w:r>
          </w:p>
        </w:tc>
        <w:tc>
          <w:tcPr>
            <w:tcW w:w="8460" w:type="dxa"/>
          </w:tcPr>
          <w:p w14:paraId="7FE6A7A7"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 xml:space="preserve">Go to OneNote functionality </w:t>
            </w:r>
          </w:p>
        </w:tc>
      </w:tr>
      <w:tr w:rsidR="00E27C55" w:rsidRPr="00C54284" w14:paraId="2BEB85DA" w14:textId="77777777" w:rsidTr="00E27C55">
        <w:tc>
          <w:tcPr>
            <w:tcW w:w="625" w:type="dxa"/>
          </w:tcPr>
          <w:p w14:paraId="6C1B4030"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21</w:t>
            </w:r>
          </w:p>
        </w:tc>
        <w:tc>
          <w:tcPr>
            <w:tcW w:w="8460" w:type="dxa"/>
          </w:tcPr>
          <w:p w14:paraId="6C7A53BE"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 xml:space="preserve">Creating Matter </w:t>
            </w:r>
          </w:p>
        </w:tc>
      </w:tr>
      <w:tr w:rsidR="00E27C55" w:rsidRPr="00C54284" w14:paraId="741ACF3F" w14:textId="77777777" w:rsidTr="00E27C55">
        <w:tc>
          <w:tcPr>
            <w:tcW w:w="625" w:type="dxa"/>
          </w:tcPr>
          <w:p w14:paraId="057AD058"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22</w:t>
            </w:r>
          </w:p>
        </w:tc>
        <w:tc>
          <w:tcPr>
            <w:tcW w:w="8460" w:type="dxa"/>
          </w:tcPr>
          <w:p w14:paraId="539772C5"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Accessing different pages of the App from OWA/ outlook/ word</w:t>
            </w:r>
          </w:p>
        </w:tc>
      </w:tr>
      <w:tr w:rsidR="00E27C55" w:rsidRPr="00C54284" w14:paraId="6A04DA72" w14:textId="77777777" w:rsidTr="00E27C55">
        <w:tc>
          <w:tcPr>
            <w:tcW w:w="625" w:type="dxa"/>
          </w:tcPr>
          <w:p w14:paraId="438DA25E"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23</w:t>
            </w:r>
          </w:p>
        </w:tc>
        <w:tc>
          <w:tcPr>
            <w:tcW w:w="8460" w:type="dxa"/>
          </w:tcPr>
          <w:p w14:paraId="2B9ABB01"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Accessing SharePoint web dashboard page</w:t>
            </w:r>
          </w:p>
        </w:tc>
      </w:tr>
      <w:tr w:rsidR="00514DF2" w:rsidRPr="00C54284" w14:paraId="27C7E711" w14:textId="77777777" w:rsidTr="00E27C55">
        <w:tc>
          <w:tcPr>
            <w:tcW w:w="625" w:type="dxa"/>
          </w:tcPr>
          <w:p w14:paraId="757AF8E9" w14:textId="3A5613CA" w:rsidR="00514DF2" w:rsidRPr="00C54284" w:rsidRDefault="00514DF2" w:rsidP="00514DF2">
            <w:pPr>
              <w:rPr>
                <w:rFonts w:ascii="Segoe UI" w:hAnsi="Segoe UI" w:cs="Segoe UI"/>
                <w:sz w:val="20"/>
                <w:szCs w:val="20"/>
              </w:rPr>
            </w:pPr>
            <w:r w:rsidRPr="00C54284">
              <w:rPr>
                <w:rFonts w:ascii="Segoe UI" w:hAnsi="Segoe UI" w:cs="Segoe UI"/>
                <w:sz w:val="20"/>
                <w:szCs w:val="20"/>
              </w:rPr>
              <w:t>24</w:t>
            </w:r>
          </w:p>
        </w:tc>
        <w:tc>
          <w:tcPr>
            <w:tcW w:w="8460" w:type="dxa"/>
          </w:tcPr>
          <w:p w14:paraId="09AC0852" w14:textId="66C16051" w:rsidR="00514DF2" w:rsidRPr="00C54284" w:rsidRDefault="00514DF2" w:rsidP="00514DF2">
            <w:pPr>
              <w:rPr>
                <w:rFonts w:ascii="Segoe UI" w:hAnsi="Segoe UI" w:cs="Segoe UI"/>
                <w:sz w:val="20"/>
                <w:szCs w:val="20"/>
              </w:rPr>
            </w:pPr>
            <w:r w:rsidRPr="00C54284">
              <w:rPr>
                <w:rFonts w:ascii="Segoe UI" w:hAnsi="Segoe UI" w:cs="Segoe UI"/>
                <w:sz w:val="20"/>
                <w:szCs w:val="20"/>
              </w:rPr>
              <w:t>Support Link</w:t>
            </w:r>
          </w:p>
        </w:tc>
      </w:tr>
      <w:tr w:rsidR="00514DF2" w:rsidRPr="00C54284" w14:paraId="4B495FE2" w14:textId="77777777" w:rsidTr="00E27C55">
        <w:tc>
          <w:tcPr>
            <w:tcW w:w="625" w:type="dxa"/>
          </w:tcPr>
          <w:p w14:paraId="10C602E4" w14:textId="13420314" w:rsidR="00514DF2" w:rsidRPr="00C54284" w:rsidRDefault="00514DF2" w:rsidP="00514DF2">
            <w:pPr>
              <w:rPr>
                <w:rFonts w:ascii="Segoe UI" w:hAnsi="Segoe UI" w:cs="Segoe UI"/>
                <w:sz w:val="20"/>
                <w:szCs w:val="20"/>
              </w:rPr>
            </w:pPr>
            <w:r w:rsidRPr="00C54284">
              <w:rPr>
                <w:rFonts w:ascii="Segoe UI" w:hAnsi="Segoe UI" w:cs="Segoe UI"/>
                <w:sz w:val="20"/>
                <w:szCs w:val="20"/>
              </w:rPr>
              <w:t>25</w:t>
            </w:r>
          </w:p>
        </w:tc>
        <w:tc>
          <w:tcPr>
            <w:tcW w:w="8460" w:type="dxa"/>
          </w:tcPr>
          <w:p w14:paraId="1769A771" w14:textId="2398FCBD" w:rsidR="00514DF2" w:rsidRPr="00C54284" w:rsidRDefault="00514DF2" w:rsidP="00514DF2">
            <w:pPr>
              <w:rPr>
                <w:rFonts w:ascii="Segoe UI" w:hAnsi="Segoe UI" w:cs="Segoe UI"/>
                <w:sz w:val="20"/>
                <w:szCs w:val="20"/>
              </w:rPr>
            </w:pPr>
            <w:r w:rsidRPr="00C54284">
              <w:rPr>
                <w:rFonts w:ascii="Segoe UI" w:hAnsi="Segoe UI" w:cs="Segoe UI"/>
                <w:sz w:val="20"/>
                <w:szCs w:val="20"/>
              </w:rPr>
              <w:t>Contextual Help</w:t>
            </w:r>
          </w:p>
        </w:tc>
      </w:tr>
      <w:tr w:rsidR="00514DF2" w:rsidRPr="00C54284" w14:paraId="133A925E" w14:textId="77777777" w:rsidTr="00E27C55">
        <w:tc>
          <w:tcPr>
            <w:tcW w:w="625" w:type="dxa"/>
          </w:tcPr>
          <w:p w14:paraId="7908686A" w14:textId="667CCFCF" w:rsidR="00514DF2" w:rsidRPr="00C54284" w:rsidRDefault="00514DF2" w:rsidP="00514DF2">
            <w:pPr>
              <w:rPr>
                <w:rFonts w:ascii="Segoe UI" w:hAnsi="Segoe UI" w:cs="Segoe UI"/>
                <w:sz w:val="20"/>
                <w:szCs w:val="20"/>
              </w:rPr>
            </w:pPr>
            <w:r w:rsidRPr="00C54284">
              <w:rPr>
                <w:rFonts w:ascii="Segoe UI" w:hAnsi="Segoe UI" w:cs="Segoe UI"/>
                <w:sz w:val="20"/>
                <w:szCs w:val="20"/>
              </w:rPr>
              <w:t>26</w:t>
            </w:r>
          </w:p>
        </w:tc>
        <w:tc>
          <w:tcPr>
            <w:tcW w:w="8460" w:type="dxa"/>
          </w:tcPr>
          <w:p w14:paraId="529AAF0E" w14:textId="3F24950F" w:rsidR="00514DF2" w:rsidRPr="00C54284" w:rsidRDefault="00514DF2" w:rsidP="00514DF2">
            <w:pPr>
              <w:rPr>
                <w:rFonts w:ascii="Segoe UI" w:hAnsi="Segoe UI" w:cs="Segoe UI"/>
                <w:sz w:val="20"/>
                <w:szCs w:val="20"/>
              </w:rPr>
            </w:pPr>
            <w:r w:rsidRPr="00C54284">
              <w:rPr>
                <w:rFonts w:ascii="Segoe UI" w:hAnsi="Segoe UI" w:cs="Segoe UI"/>
                <w:sz w:val="20"/>
                <w:szCs w:val="20"/>
              </w:rPr>
              <w:t>People picker</w:t>
            </w:r>
          </w:p>
        </w:tc>
      </w:tr>
      <w:tr w:rsidR="00514DF2" w:rsidRPr="00C54284" w14:paraId="71639F0D" w14:textId="77777777" w:rsidTr="00E27C55">
        <w:tc>
          <w:tcPr>
            <w:tcW w:w="625" w:type="dxa"/>
          </w:tcPr>
          <w:p w14:paraId="6C2B01FC" w14:textId="5D3D2538" w:rsidR="00514DF2" w:rsidRPr="00C54284" w:rsidRDefault="00514DF2" w:rsidP="00514DF2">
            <w:pPr>
              <w:rPr>
                <w:rFonts w:ascii="Segoe UI" w:hAnsi="Segoe UI" w:cs="Segoe UI"/>
                <w:sz w:val="20"/>
                <w:szCs w:val="20"/>
              </w:rPr>
            </w:pPr>
            <w:r w:rsidRPr="00C54284">
              <w:rPr>
                <w:rFonts w:ascii="Segoe UI" w:hAnsi="Segoe UI" w:cs="Segoe UI"/>
                <w:sz w:val="20"/>
                <w:szCs w:val="20"/>
              </w:rPr>
              <w:t>27</w:t>
            </w:r>
          </w:p>
        </w:tc>
        <w:tc>
          <w:tcPr>
            <w:tcW w:w="8460" w:type="dxa"/>
          </w:tcPr>
          <w:p w14:paraId="48F81C54" w14:textId="79773557" w:rsidR="00514DF2" w:rsidRPr="00C54284" w:rsidRDefault="00514DF2" w:rsidP="00514DF2">
            <w:pPr>
              <w:rPr>
                <w:rFonts w:ascii="Segoe UI" w:hAnsi="Segoe UI" w:cs="Segoe UI"/>
                <w:sz w:val="20"/>
                <w:szCs w:val="20"/>
              </w:rPr>
            </w:pPr>
            <w:r w:rsidRPr="00C54284">
              <w:rPr>
                <w:rFonts w:ascii="Segoe UI" w:hAnsi="Segoe UI" w:cs="Segoe UI"/>
                <w:sz w:val="20"/>
                <w:szCs w:val="20"/>
              </w:rPr>
              <w:t>App Switcher fly out</w:t>
            </w:r>
          </w:p>
        </w:tc>
      </w:tr>
    </w:tbl>
    <w:p w14:paraId="573D3362" w14:textId="77777777" w:rsidR="00E27C55" w:rsidRPr="00C54284" w:rsidRDefault="00E27C55" w:rsidP="00E27C55">
      <w:pPr>
        <w:pStyle w:val="Body"/>
        <w:rPr>
          <w:rFonts w:ascii="Segoe UI" w:hAnsi="Segoe UI" w:cs="Segoe UI"/>
        </w:rPr>
      </w:pPr>
    </w:p>
    <w:p w14:paraId="61E92CFD" w14:textId="77777777" w:rsidR="00E27C55" w:rsidRPr="00C54284" w:rsidRDefault="00E27C55" w:rsidP="0088376A">
      <w:pPr>
        <w:pStyle w:val="Heading1"/>
        <w:numPr>
          <w:ilvl w:val="0"/>
          <w:numId w:val="10"/>
        </w:numPr>
        <w:pBdr>
          <w:bottom w:val="none" w:sz="0" w:space="0" w:color="auto"/>
        </w:pBdr>
        <w:rPr>
          <w:rFonts w:ascii="Segoe UI" w:hAnsi="Segoe UI" w:cs="Segoe UI"/>
          <w:sz w:val="32"/>
          <w:szCs w:val="32"/>
        </w:rPr>
      </w:pPr>
      <w:bookmarkStart w:id="528" w:name="_Toc426022683"/>
      <w:r w:rsidRPr="00C54284">
        <w:rPr>
          <w:rFonts w:ascii="Segoe UI" w:hAnsi="Segoe UI" w:cs="Segoe UI"/>
          <w:sz w:val="32"/>
          <w:szCs w:val="32"/>
        </w:rPr>
        <w:t>Front End</w:t>
      </w:r>
      <w:bookmarkEnd w:id="510"/>
      <w:bookmarkEnd w:id="528"/>
    </w:p>
    <w:p w14:paraId="496FBF73" w14:textId="77777777" w:rsidR="00E27C55" w:rsidRPr="00C54284" w:rsidRDefault="00E27C55" w:rsidP="00E27C55">
      <w:pPr>
        <w:pStyle w:val="Body"/>
        <w:rPr>
          <w:rFonts w:ascii="Segoe UI" w:hAnsi="Segoe UI" w:cs="Segoe UI"/>
        </w:rPr>
      </w:pPr>
      <w:bookmarkStart w:id="529" w:name="_Toc398053925"/>
      <w:bookmarkStart w:id="530" w:name="_Toc398054155"/>
      <w:bookmarkStart w:id="531" w:name="_Toc398054365"/>
      <w:bookmarkEnd w:id="529"/>
      <w:bookmarkEnd w:id="530"/>
      <w:bookmarkEnd w:id="531"/>
      <w:r w:rsidRPr="00C54284">
        <w:rPr>
          <w:rFonts w:ascii="Segoe UI" w:hAnsi="Segoe UI" w:cs="Segoe UI"/>
        </w:rPr>
        <w:t>This section provides the details about the User Interface of the Matter Center App and the related details.</w:t>
      </w:r>
    </w:p>
    <w:p w14:paraId="5F107AF0" w14:textId="77777777" w:rsidR="00E27C55" w:rsidRPr="00C54284" w:rsidRDefault="00E27C55" w:rsidP="0088376A">
      <w:pPr>
        <w:pStyle w:val="Heading2"/>
        <w:numPr>
          <w:ilvl w:val="1"/>
          <w:numId w:val="10"/>
        </w:numPr>
        <w:tabs>
          <w:tab w:val="clear" w:pos="10206"/>
        </w:tabs>
        <w:ind w:left="846"/>
        <w:rPr>
          <w:rFonts w:ascii="Segoe UI" w:hAnsi="Segoe UI" w:cs="Segoe UI"/>
          <w:sz w:val="28"/>
          <w:szCs w:val="28"/>
        </w:rPr>
      </w:pPr>
      <w:bookmarkStart w:id="532" w:name="_Toc393127925"/>
      <w:bookmarkStart w:id="533" w:name="_Toc426022684"/>
      <w:r w:rsidRPr="00C54284">
        <w:rPr>
          <w:rFonts w:ascii="Segoe UI" w:hAnsi="Segoe UI" w:cs="Segoe UI"/>
          <w:sz w:val="28"/>
          <w:szCs w:val="28"/>
        </w:rPr>
        <w:t>Web Application Front End</w:t>
      </w:r>
      <w:bookmarkEnd w:id="532"/>
      <w:bookmarkEnd w:id="533"/>
    </w:p>
    <w:p w14:paraId="16493310" w14:textId="68C47E52" w:rsidR="00E27C55" w:rsidRPr="00C54284" w:rsidRDefault="00E27C55" w:rsidP="0088376A">
      <w:pPr>
        <w:pStyle w:val="Heading30"/>
        <w:numPr>
          <w:ilvl w:val="2"/>
          <w:numId w:val="268"/>
        </w:numPr>
        <w:rPr>
          <w:rFonts w:ascii="Segoe UI" w:hAnsi="Segoe UI" w:cs="Segoe UI"/>
          <w:b w:val="0"/>
          <w:sz w:val="26"/>
          <w:szCs w:val="26"/>
        </w:rPr>
      </w:pPr>
      <w:bookmarkStart w:id="534" w:name="_Toc393127926"/>
      <w:bookmarkStart w:id="535" w:name="_Toc426022685"/>
      <w:r w:rsidRPr="00C54284">
        <w:rPr>
          <w:rFonts w:ascii="Segoe UI" w:hAnsi="Segoe UI" w:cs="Segoe UI"/>
          <w:b w:val="0"/>
          <w:sz w:val="26"/>
          <w:szCs w:val="26"/>
        </w:rPr>
        <w:t>Physical Site Map</w:t>
      </w:r>
      <w:bookmarkEnd w:id="534"/>
      <w:bookmarkEnd w:id="535"/>
    </w:p>
    <w:p w14:paraId="1138B98B" w14:textId="77777777" w:rsidR="00E27C55" w:rsidRPr="00C54284" w:rsidRDefault="00E27C55" w:rsidP="00E27C55">
      <w:pPr>
        <w:ind w:left="720"/>
        <w:rPr>
          <w:rFonts w:ascii="Segoe UI" w:hAnsi="Segoe UI" w:cs="Segoe UI"/>
          <w:sz w:val="20"/>
          <w:szCs w:val="20"/>
        </w:rPr>
      </w:pPr>
      <w:r w:rsidRPr="00C54284">
        <w:rPr>
          <w:rFonts w:ascii="Segoe UI" w:hAnsi="Segoe UI" w:cs="Segoe UI"/>
          <w:sz w:val="20"/>
          <w:szCs w:val="20"/>
        </w:rPr>
        <w:t>User Interface diagram for the Matter Center App is as follows,</w:t>
      </w:r>
    </w:p>
    <w:p w14:paraId="1748E1E7" w14:textId="1CA8E260" w:rsidR="005B055B" w:rsidRPr="00C54284" w:rsidRDefault="000A1A3A" w:rsidP="00E27C55">
      <w:pPr>
        <w:ind w:left="720"/>
        <w:rPr>
          <w:rFonts w:ascii="Segoe UI" w:hAnsi="Segoe UI" w:cs="Segoe UI"/>
          <w:sz w:val="20"/>
          <w:szCs w:val="20"/>
        </w:rPr>
      </w:pPr>
      <w:r w:rsidRPr="000A1A3A">
        <w:t xml:space="preserve"> </w:t>
      </w:r>
      <w:r>
        <w:object w:dxaOrig="13065" w:dyaOrig="4380" w14:anchorId="65811182">
          <v:shape id="_x0000_i1091" type="#_x0000_t75" style="width:482.25pt;height:165.75pt" o:ole="">
            <v:imagedata r:id="rId153" o:title=""/>
          </v:shape>
          <o:OLEObject Type="Embed" ProgID="Visio.Drawing.15" ShapeID="_x0000_i1091" DrawAspect="Content" ObjectID="_1509353851" r:id="rId154"/>
        </w:object>
      </w:r>
    </w:p>
    <w:p w14:paraId="6F68C4FB" w14:textId="06D140CD" w:rsidR="00E27C55" w:rsidRPr="00C54284" w:rsidRDefault="00E27C55" w:rsidP="00E27C55">
      <w:pPr>
        <w:ind w:left="720"/>
        <w:jc w:val="center"/>
        <w:rPr>
          <w:rFonts w:ascii="Segoe UI" w:hAnsi="Segoe UI" w:cs="Segoe UI"/>
        </w:rPr>
      </w:pPr>
      <w:r w:rsidRPr="00C54284">
        <w:rPr>
          <w:rFonts w:ascii="Segoe UI" w:hAnsi="Segoe UI" w:cs="Segoe UI"/>
        </w:rPr>
        <w:t>User Interface diagram for the Matter Center App</w:t>
      </w:r>
    </w:p>
    <w:p w14:paraId="2159C387" w14:textId="77777777" w:rsidR="00E27C55" w:rsidRPr="00C54284" w:rsidRDefault="00E27C55" w:rsidP="00E27C55">
      <w:pPr>
        <w:rPr>
          <w:rFonts w:ascii="Segoe UI" w:hAnsi="Segoe UI" w:cs="Segoe UI"/>
        </w:rPr>
      </w:pPr>
    </w:p>
    <w:p w14:paraId="0BAECCB7" w14:textId="77777777" w:rsidR="00E27C55" w:rsidRPr="00C54284" w:rsidRDefault="00E27C55" w:rsidP="00E27C55">
      <w:pPr>
        <w:rPr>
          <w:rFonts w:ascii="Segoe UI" w:hAnsi="Segoe UI" w:cs="Segoe UI"/>
        </w:rPr>
      </w:pPr>
    </w:p>
    <w:p w14:paraId="4BF04493" w14:textId="5546BC30" w:rsidR="00E27C55" w:rsidRPr="00C54284" w:rsidRDefault="00E27C55" w:rsidP="0088376A">
      <w:pPr>
        <w:pStyle w:val="Heading30"/>
        <w:numPr>
          <w:ilvl w:val="2"/>
          <w:numId w:val="268"/>
        </w:numPr>
        <w:ind w:left="2250"/>
        <w:rPr>
          <w:rFonts w:ascii="Segoe UI" w:hAnsi="Segoe UI" w:cs="Segoe UI"/>
          <w:b w:val="0"/>
          <w:sz w:val="26"/>
          <w:szCs w:val="26"/>
        </w:rPr>
      </w:pPr>
      <w:bookmarkStart w:id="536" w:name="_Toc78703151"/>
      <w:bookmarkStart w:id="537" w:name="_Toc78703340"/>
      <w:bookmarkStart w:id="538" w:name="_Toc78721535"/>
      <w:bookmarkStart w:id="539" w:name="_Toc79154914"/>
      <w:bookmarkStart w:id="540" w:name="_Toc393127927"/>
      <w:bookmarkStart w:id="541" w:name="_Toc426022686"/>
      <w:bookmarkEnd w:id="536"/>
      <w:bookmarkEnd w:id="537"/>
      <w:bookmarkEnd w:id="538"/>
      <w:r w:rsidRPr="00C54284">
        <w:rPr>
          <w:rFonts w:ascii="Segoe UI" w:hAnsi="Segoe UI" w:cs="Segoe UI"/>
          <w:b w:val="0"/>
          <w:sz w:val="26"/>
          <w:szCs w:val="26"/>
        </w:rPr>
        <w:t>Common UI Technical Specification</w:t>
      </w:r>
      <w:bookmarkEnd w:id="539"/>
      <w:bookmarkEnd w:id="540"/>
      <w:bookmarkEnd w:id="541"/>
    </w:p>
    <w:p w14:paraId="5B8388CD" w14:textId="6F3DE166" w:rsidR="00E27C55" w:rsidRPr="00C54284" w:rsidRDefault="00E27C55" w:rsidP="0088376A">
      <w:pPr>
        <w:pStyle w:val="Heading40"/>
        <w:numPr>
          <w:ilvl w:val="3"/>
          <w:numId w:val="268"/>
        </w:numPr>
        <w:tabs>
          <w:tab w:val="left" w:pos="3600"/>
        </w:tabs>
        <w:ind w:left="2610" w:hanging="276"/>
        <w:rPr>
          <w:rFonts w:ascii="Segoe UI" w:hAnsi="Segoe UI" w:cs="Segoe UI"/>
          <w:i w:val="0"/>
        </w:rPr>
      </w:pPr>
      <w:bookmarkStart w:id="542" w:name="_Toc79154915"/>
      <w:bookmarkStart w:id="543" w:name="_Toc100645974"/>
      <w:r w:rsidRPr="00C54284">
        <w:rPr>
          <w:rFonts w:ascii="Segoe UI" w:hAnsi="Segoe UI" w:cs="Segoe UI"/>
          <w:i w:val="0"/>
        </w:rPr>
        <w:t>Web-site Directory Structure</w:t>
      </w:r>
      <w:bookmarkEnd w:id="542"/>
      <w:bookmarkEnd w:id="543"/>
    </w:p>
    <w:p w14:paraId="602412A9" w14:textId="77777777" w:rsidR="00E27C55" w:rsidRPr="00C54284" w:rsidRDefault="00E27C55" w:rsidP="00E27C55">
      <w:pPr>
        <w:ind w:left="936"/>
        <w:rPr>
          <w:rFonts w:ascii="Segoe UI" w:hAnsi="Segoe UI" w:cs="Segoe UI"/>
        </w:rPr>
      </w:pPr>
    </w:p>
    <w:p w14:paraId="62ECD6B4" w14:textId="77777777" w:rsidR="00E27C55" w:rsidRPr="00C54284" w:rsidRDefault="00E27C55" w:rsidP="00E27C55">
      <w:pPr>
        <w:ind w:firstLine="720"/>
        <w:rPr>
          <w:rFonts w:ascii="Segoe UI" w:hAnsi="Segoe UI" w:cs="Segoe UI"/>
          <w:sz w:val="20"/>
          <w:szCs w:val="20"/>
        </w:rPr>
      </w:pPr>
      <w:r w:rsidRPr="00C54284">
        <w:rPr>
          <w:rFonts w:ascii="Segoe UI" w:hAnsi="Segoe UI" w:cs="Segoe UI"/>
          <w:sz w:val="20"/>
          <w:szCs w:val="20"/>
        </w:rPr>
        <w:lastRenderedPageBreak/>
        <w:t>The directory structure for the UI solution of Matter center App is as follows:</w:t>
      </w:r>
    </w:p>
    <w:p w14:paraId="32F59427" w14:textId="77777777" w:rsidR="00E27C55" w:rsidRPr="00C54284" w:rsidRDefault="00E27C55" w:rsidP="00E27C55">
      <w:pPr>
        <w:ind w:left="936"/>
        <w:rPr>
          <w:rFonts w:ascii="Segoe UI" w:hAnsi="Segoe UI" w:cs="Segoe UI"/>
          <w:sz w:val="20"/>
          <w:szCs w:val="20"/>
        </w:rPr>
      </w:pPr>
      <w:r w:rsidRPr="00C54284">
        <w:rPr>
          <w:rFonts w:ascii="Segoe UI" w:hAnsi="Segoe UI" w:cs="Segoe UI"/>
          <w:sz w:val="20"/>
          <w:szCs w:val="20"/>
        </w:rPr>
        <w:t>\Microsoft.LegaIDMS.SharePointAppWeb</w:t>
      </w:r>
      <w:r w:rsidRPr="00C54284">
        <w:rPr>
          <w:rFonts w:ascii="Segoe UI" w:hAnsi="Segoe UI" w:cs="Segoe UI"/>
          <w:sz w:val="20"/>
          <w:szCs w:val="20"/>
        </w:rPr>
        <w:tab/>
        <w:t>Root Folder</w:t>
      </w:r>
    </w:p>
    <w:p w14:paraId="12417111" w14:textId="77777777" w:rsidR="00E27C55" w:rsidRPr="00C54284" w:rsidRDefault="00E27C55" w:rsidP="00E27C55">
      <w:pPr>
        <w:ind w:left="936"/>
        <w:rPr>
          <w:rFonts w:ascii="Segoe UI" w:hAnsi="Segoe UI" w:cs="Segoe UI"/>
          <w:sz w:val="20"/>
          <w:szCs w:val="20"/>
        </w:rPr>
      </w:pPr>
      <w:r w:rsidRPr="00C54284">
        <w:rPr>
          <w:rFonts w:ascii="Segoe UI" w:hAnsi="Segoe UI" w:cs="Segoe UI"/>
          <w:sz w:val="20"/>
          <w:szCs w:val="20"/>
        </w:rPr>
        <w:tab/>
        <w:t>\Properties</w:t>
      </w:r>
      <w:r w:rsidRPr="00C54284">
        <w:rPr>
          <w:rFonts w:ascii="Segoe UI" w:hAnsi="Segoe UI" w:cs="Segoe UI"/>
          <w:sz w:val="20"/>
          <w:szCs w:val="20"/>
        </w:rPr>
        <w:tab/>
      </w:r>
      <w:r w:rsidRPr="00C54284">
        <w:rPr>
          <w:rFonts w:ascii="Segoe UI" w:hAnsi="Segoe UI" w:cs="Segoe UI"/>
          <w:sz w:val="20"/>
          <w:szCs w:val="20"/>
        </w:rPr>
        <w:tab/>
      </w:r>
      <w:r w:rsidRPr="00C54284">
        <w:rPr>
          <w:rFonts w:ascii="Segoe UI" w:hAnsi="Segoe UI" w:cs="Segoe UI"/>
          <w:sz w:val="20"/>
          <w:szCs w:val="20"/>
        </w:rPr>
        <w:tab/>
      </w:r>
      <w:r w:rsidRPr="00C54284">
        <w:rPr>
          <w:rFonts w:ascii="Segoe UI" w:hAnsi="Segoe UI" w:cs="Segoe UI"/>
          <w:sz w:val="20"/>
          <w:szCs w:val="20"/>
        </w:rPr>
        <w:tab/>
        <w:t>Contains Publish Profile details and Configuration File</w:t>
      </w:r>
    </w:p>
    <w:p w14:paraId="03356D2A" w14:textId="33A98634" w:rsidR="00D33FB5" w:rsidRPr="00C54284" w:rsidRDefault="00E27C55">
      <w:pPr>
        <w:ind w:left="936"/>
        <w:rPr>
          <w:rFonts w:ascii="Segoe UI" w:hAnsi="Segoe UI" w:cs="Segoe UI"/>
          <w:sz w:val="20"/>
          <w:szCs w:val="20"/>
        </w:rPr>
      </w:pPr>
      <w:r w:rsidRPr="00C54284">
        <w:rPr>
          <w:rFonts w:ascii="Segoe UI" w:hAnsi="Segoe UI" w:cs="Segoe UI"/>
          <w:sz w:val="20"/>
          <w:szCs w:val="20"/>
        </w:rPr>
        <w:tab/>
        <w:t>\References</w:t>
      </w:r>
      <w:r w:rsidRPr="00C54284">
        <w:rPr>
          <w:rFonts w:ascii="Segoe UI" w:hAnsi="Segoe UI" w:cs="Segoe UI"/>
          <w:sz w:val="20"/>
          <w:szCs w:val="20"/>
        </w:rPr>
        <w:tab/>
      </w:r>
      <w:r w:rsidRPr="00C54284">
        <w:rPr>
          <w:rFonts w:ascii="Segoe UI" w:hAnsi="Segoe UI" w:cs="Segoe UI"/>
          <w:sz w:val="20"/>
          <w:szCs w:val="20"/>
        </w:rPr>
        <w:tab/>
      </w:r>
      <w:r w:rsidRPr="00C54284">
        <w:rPr>
          <w:rFonts w:ascii="Segoe UI" w:hAnsi="Segoe UI" w:cs="Segoe UI"/>
          <w:sz w:val="20"/>
          <w:szCs w:val="20"/>
        </w:rPr>
        <w:tab/>
      </w:r>
      <w:r w:rsidRPr="00C54284">
        <w:rPr>
          <w:rFonts w:ascii="Segoe UI" w:hAnsi="Segoe UI" w:cs="Segoe UI"/>
          <w:sz w:val="20"/>
          <w:szCs w:val="20"/>
        </w:rPr>
        <w:tab/>
        <w:t>Library Directory</w:t>
      </w:r>
    </w:p>
    <w:p w14:paraId="098E373D" w14:textId="0CBA8065" w:rsidR="00D33FB5" w:rsidRPr="00C54284" w:rsidRDefault="00D33FB5">
      <w:pPr>
        <w:ind w:left="936"/>
        <w:rPr>
          <w:rFonts w:ascii="Segoe UI" w:hAnsi="Segoe UI" w:cs="Segoe UI"/>
          <w:sz w:val="20"/>
          <w:szCs w:val="20"/>
        </w:rPr>
      </w:pPr>
      <w:r w:rsidRPr="00C54284">
        <w:rPr>
          <w:rFonts w:ascii="Segoe UI" w:hAnsi="Segoe UI" w:cs="Segoe UI"/>
          <w:sz w:val="20"/>
          <w:szCs w:val="20"/>
        </w:rPr>
        <w:tab/>
        <w:t xml:space="preserve">\App_Code </w:t>
      </w:r>
      <w:r w:rsidR="00187613" w:rsidRPr="00C54284">
        <w:rPr>
          <w:rFonts w:ascii="Segoe UI" w:hAnsi="Segoe UI" w:cs="Segoe UI"/>
          <w:sz w:val="20"/>
          <w:szCs w:val="20"/>
        </w:rPr>
        <w:tab/>
      </w:r>
      <w:r w:rsidR="00187613" w:rsidRPr="00C54284">
        <w:rPr>
          <w:rFonts w:ascii="Segoe UI" w:hAnsi="Segoe UI" w:cs="Segoe UI"/>
          <w:sz w:val="20"/>
          <w:szCs w:val="20"/>
        </w:rPr>
        <w:tab/>
      </w:r>
      <w:r w:rsidR="00187613" w:rsidRPr="00C54284">
        <w:rPr>
          <w:rFonts w:ascii="Segoe UI" w:hAnsi="Segoe UI" w:cs="Segoe UI"/>
          <w:sz w:val="20"/>
          <w:szCs w:val="20"/>
        </w:rPr>
        <w:tab/>
      </w:r>
      <w:r w:rsidR="00187613" w:rsidRPr="00C54284">
        <w:rPr>
          <w:rFonts w:ascii="Segoe UI" w:hAnsi="Segoe UI" w:cs="Segoe UI"/>
          <w:sz w:val="20"/>
          <w:szCs w:val="20"/>
        </w:rPr>
        <w:tab/>
      </w:r>
      <w:r w:rsidR="008272B4" w:rsidRPr="00C54284">
        <w:rPr>
          <w:rFonts w:ascii="Segoe UI" w:hAnsi="Segoe UI" w:cs="Segoe UI"/>
          <w:sz w:val="20"/>
          <w:szCs w:val="20"/>
        </w:rPr>
        <w:t>Contains managed code assemblies</w:t>
      </w:r>
    </w:p>
    <w:p w14:paraId="28DB198E" w14:textId="69DC5710" w:rsidR="00D33FB5" w:rsidRPr="00C54284" w:rsidRDefault="00E27C55" w:rsidP="00187613">
      <w:pPr>
        <w:ind w:left="936" w:firstLine="504"/>
        <w:rPr>
          <w:rFonts w:ascii="Segoe UI" w:hAnsi="Segoe UI" w:cs="Segoe UI"/>
          <w:sz w:val="20"/>
          <w:szCs w:val="20"/>
        </w:rPr>
      </w:pPr>
      <w:r w:rsidRPr="00C54284">
        <w:rPr>
          <w:rFonts w:ascii="Segoe UI" w:hAnsi="Segoe UI" w:cs="Segoe UI"/>
          <w:sz w:val="20"/>
          <w:szCs w:val="20"/>
        </w:rPr>
        <w:t>\App_Data</w:t>
      </w:r>
      <w:r w:rsidRPr="00C54284">
        <w:rPr>
          <w:rFonts w:ascii="Segoe UI" w:hAnsi="Segoe UI" w:cs="Segoe UI"/>
          <w:sz w:val="20"/>
          <w:szCs w:val="20"/>
        </w:rPr>
        <w:tab/>
      </w:r>
      <w:r w:rsidRPr="00C54284">
        <w:rPr>
          <w:rFonts w:ascii="Segoe UI" w:hAnsi="Segoe UI" w:cs="Segoe UI"/>
          <w:sz w:val="20"/>
          <w:szCs w:val="20"/>
        </w:rPr>
        <w:tab/>
      </w:r>
      <w:r w:rsidRPr="00C54284">
        <w:rPr>
          <w:rFonts w:ascii="Segoe UI" w:hAnsi="Segoe UI" w:cs="Segoe UI"/>
          <w:sz w:val="20"/>
          <w:szCs w:val="20"/>
        </w:rPr>
        <w:tab/>
      </w:r>
      <w:r w:rsidRPr="00C54284">
        <w:rPr>
          <w:rFonts w:ascii="Segoe UI" w:hAnsi="Segoe UI" w:cs="Segoe UI"/>
          <w:sz w:val="20"/>
          <w:szCs w:val="20"/>
        </w:rPr>
        <w:tab/>
      </w:r>
      <w:r w:rsidR="00187613" w:rsidRPr="00C54284">
        <w:rPr>
          <w:rFonts w:ascii="Segoe UI" w:hAnsi="Segoe UI" w:cs="Segoe UI"/>
          <w:sz w:val="20"/>
          <w:szCs w:val="20"/>
        </w:rPr>
        <w:t>Provides</w:t>
      </w:r>
      <w:r w:rsidRPr="00C54284">
        <w:rPr>
          <w:rFonts w:ascii="Segoe UI" w:hAnsi="Segoe UI" w:cs="Segoe UI"/>
          <w:sz w:val="20"/>
          <w:szCs w:val="20"/>
        </w:rPr>
        <w:t xml:space="preserve"> the URL for tenant web dashboard</w:t>
      </w:r>
    </w:p>
    <w:p w14:paraId="579F6C55" w14:textId="77777777" w:rsidR="00E27C55" w:rsidRPr="00C54284" w:rsidRDefault="00E27C55" w:rsidP="00E27C55">
      <w:pPr>
        <w:ind w:left="936" w:firstLine="504"/>
        <w:rPr>
          <w:rFonts w:ascii="Segoe UI" w:hAnsi="Segoe UI" w:cs="Segoe UI"/>
          <w:sz w:val="20"/>
          <w:szCs w:val="20"/>
        </w:rPr>
      </w:pPr>
      <w:r w:rsidRPr="00C54284">
        <w:rPr>
          <w:rFonts w:ascii="Segoe UI" w:hAnsi="Segoe UI" w:cs="Segoe UI"/>
          <w:sz w:val="20"/>
          <w:szCs w:val="20"/>
        </w:rPr>
        <w:t>\App_GlobalResources</w:t>
      </w:r>
      <w:r w:rsidRPr="00C54284">
        <w:rPr>
          <w:rFonts w:ascii="Segoe UI" w:hAnsi="Segoe UI" w:cs="Segoe UI"/>
          <w:sz w:val="20"/>
          <w:szCs w:val="20"/>
        </w:rPr>
        <w:tab/>
      </w:r>
      <w:r w:rsidRPr="00C54284">
        <w:rPr>
          <w:rFonts w:ascii="Segoe UI" w:hAnsi="Segoe UI" w:cs="Segoe UI"/>
          <w:sz w:val="20"/>
          <w:szCs w:val="20"/>
        </w:rPr>
        <w:tab/>
      </w:r>
      <w:r w:rsidRPr="00C54284">
        <w:rPr>
          <w:rFonts w:ascii="Segoe UI" w:hAnsi="Segoe UI" w:cs="Segoe UI"/>
          <w:sz w:val="20"/>
          <w:szCs w:val="20"/>
        </w:rPr>
        <w:tab/>
        <w:t>Common Constants File</w:t>
      </w:r>
    </w:p>
    <w:p w14:paraId="1A0BCDDA" w14:textId="24AFB817" w:rsidR="00E27C55" w:rsidRPr="00C54284" w:rsidRDefault="00E27C55" w:rsidP="00E27C55">
      <w:pPr>
        <w:ind w:left="936" w:firstLine="504"/>
        <w:rPr>
          <w:rFonts w:ascii="Segoe UI" w:hAnsi="Segoe UI" w:cs="Segoe UI"/>
          <w:sz w:val="20"/>
          <w:szCs w:val="20"/>
        </w:rPr>
      </w:pPr>
      <w:r w:rsidRPr="00C54284">
        <w:rPr>
          <w:rFonts w:ascii="Segoe UI" w:hAnsi="Segoe UI" w:cs="Segoe UI"/>
          <w:sz w:val="20"/>
          <w:szCs w:val="20"/>
        </w:rPr>
        <w:t>\App_LocalResources</w:t>
      </w:r>
      <w:r w:rsidRPr="00C54284">
        <w:rPr>
          <w:rFonts w:ascii="Segoe UI" w:hAnsi="Segoe UI" w:cs="Segoe UI"/>
          <w:sz w:val="20"/>
          <w:szCs w:val="20"/>
        </w:rPr>
        <w:tab/>
      </w:r>
      <w:r w:rsidRPr="00C54284">
        <w:rPr>
          <w:rFonts w:ascii="Segoe UI" w:hAnsi="Segoe UI" w:cs="Segoe UI"/>
          <w:sz w:val="20"/>
          <w:szCs w:val="20"/>
        </w:rPr>
        <w:tab/>
      </w:r>
      <w:r w:rsidRPr="00C54284">
        <w:rPr>
          <w:rFonts w:ascii="Segoe UI" w:hAnsi="Segoe UI" w:cs="Segoe UI"/>
          <w:sz w:val="20"/>
          <w:szCs w:val="20"/>
        </w:rPr>
        <w:tab/>
        <w:t>Constants file for individual application</w:t>
      </w:r>
    </w:p>
    <w:p w14:paraId="51E4D6EC" w14:textId="77777777" w:rsidR="00E27C55" w:rsidRPr="00C54284" w:rsidRDefault="00E27C55" w:rsidP="00E27C55">
      <w:pPr>
        <w:ind w:left="936"/>
        <w:rPr>
          <w:rFonts w:ascii="Segoe UI" w:hAnsi="Segoe UI" w:cs="Segoe UI"/>
          <w:sz w:val="20"/>
          <w:szCs w:val="20"/>
        </w:rPr>
      </w:pPr>
      <w:r w:rsidRPr="00C54284">
        <w:rPr>
          <w:rFonts w:ascii="Segoe UI" w:hAnsi="Segoe UI" w:cs="Segoe UI"/>
          <w:sz w:val="20"/>
          <w:szCs w:val="20"/>
        </w:rPr>
        <w:tab/>
        <w:t>\CommonHelper</w:t>
      </w:r>
      <w:r w:rsidRPr="00C54284">
        <w:rPr>
          <w:rFonts w:ascii="Segoe UI" w:hAnsi="Segoe UI" w:cs="Segoe UI"/>
          <w:sz w:val="20"/>
          <w:szCs w:val="20"/>
        </w:rPr>
        <w:tab/>
      </w:r>
      <w:r w:rsidRPr="00C54284">
        <w:rPr>
          <w:rFonts w:ascii="Segoe UI" w:hAnsi="Segoe UI" w:cs="Segoe UI"/>
          <w:sz w:val="20"/>
          <w:szCs w:val="20"/>
        </w:rPr>
        <w:tab/>
      </w:r>
      <w:r w:rsidRPr="00C54284">
        <w:rPr>
          <w:rFonts w:ascii="Segoe UI" w:hAnsi="Segoe UI" w:cs="Segoe UI"/>
          <w:sz w:val="20"/>
          <w:szCs w:val="20"/>
        </w:rPr>
        <w:tab/>
        <w:t>Contains Common C# components</w:t>
      </w:r>
    </w:p>
    <w:p w14:paraId="5315F473" w14:textId="77777777" w:rsidR="00E27C55" w:rsidRPr="00C54284" w:rsidRDefault="00E27C55" w:rsidP="00E27C55">
      <w:pPr>
        <w:ind w:left="936"/>
        <w:rPr>
          <w:rFonts w:ascii="Segoe UI" w:hAnsi="Segoe UI" w:cs="Segoe UI"/>
          <w:sz w:val="20"/>
          <w:szCs w:val="20"/>
        </w:rPr>
      </w:pPr>
      <w:r w:rsidRPr="00C54284">
        <w:rPr>
          <w:rFonts w:ascii="Segoe UI" w:hAnsi="Segoe UI" w:cs="Segoe UI"/>
          <w:sz w:val="20"/>
          <w:szCs w:val="20"/>
        </w:rPr>
        <w:tab/>
        <w:t>\Images</w:t>
      </w:r>
      <w:r w:rsidRPr="00C54284">
        <w:rPr>
          <w:rFonts w:ascii="Segoe UI" w:hAnsi="Segoe UI" w:cs="Segoe UI"/>
          <w:sz w:val="20"/>
          <w:szCs w:val="20"/>
        </w:rPr>
        <w:tab/>
      </w:r>
      <w:r w:rsidRPr="00C54284">
        <w:rPr>
          <w:rFonts w:ascii="Segoe UI" w:hAnsi="Segoe UI" w:cs="Segoe UI"/>
          <w:sz w:val="20"/>
          <w:szCs w:val="20"/>
        </w:rPr>
        <w:tab/>
      </w:r>
      <w:r w:rsidRPr="00C54284">
        <w:rPr>
          <w:rFonts w:ascii="Segoe UI" w:hAnsi="Segoe UI" w:cs="Segoe UI"/>
          <w:sz w:val="20"/>
          <w:szCs w:val="20"/>
        </w:rPr>
        <w:tab/>
      </w:r>
      <w:r w:rsidRPr="00C54284">
        <w:rPr>
          <w:rFonts w:ascii="Segoe UI" w:hAnsi="Segoe UI" w:cs="Segoe UI"/>
          <w:sz w:val="20"/>
          <w:szCs w:val="20"/>
        </w:rPr>
        <w:tab/>
      </w:r>
      <w:r w:rsidRPr="00C54284">
        <w:rPr>
          <w:rFonts w:ascii="Segoe UI" w:hAnsi="Segoe UI" w:cs="Segoe UI"/>
          <w:sz w:val="20"/>
          <w:szCs w:val="20"/>
        </w:rPr>
        <w:tab/>
        <w:t>Image Directory</w:t>
      </w:r>
    </w:p>
    <w:p w14:paraId="223872F8" w14:textId="3440A195" w:rsidR="00187613" w:rsidRPr="00C54284" w:rsidRDefault="00187613" w:rsidP="00E27C55">
      <w:pPr>
        <w:ind w:left="936"/>
        <w:rPr>
          <w:rFonts w:ascii="Segoe UI" w:hAnsi="Segoe UI" w:cs="Segoe UI"/>
          <w:sz w:val="20"/>
          <w:szCs w:val="20"/>
        </w:rPr>
      </w:pPr>
      <w:r w:rsidRPr="00C54284">
        <w:rPr>
          <w:rFonts w:ascii="Segoe UI" w:hAnsi="Segoe UI" w:cs="Segoe UI"/>
          <w:sz w:val="20"/>
          <w:szCs w:val="20"/>
        </w:rPr>
        <w:tab/>
        <w:t>\MasterPage</w:t>
      </w:r>
      <w:r w:rsidRPr="00C54284">
        <w:rPr>
          <w:rFonts w:ascii="Segoe UI" w:hAnsi="Segoe UI" w:cs="Segoe UI"/>
          <w:sz w:val="20"/>
          <w:szCs w:val="20"/>
        </w:rPr>
        <w:tab/>
      </w:r>
      <w:r w:rsidRPr="00C54284">
        <w:rPr>
          <w:rFonts w:ascii="Segoe UI" w:hAnsi="Segoe UI" w:cs="Segoe UI"/>
          <w:sz w:val="20"/>
          <w:szCs w:val="20"/>
        </w:rPr>
        <w:tab/>
      </w:r>
      <w:r w:rsidRPr="00C54284">
        <w:rPr>
          <w:rFonts w:ascii="Segoe UI" w:hAnsi="Segoe UI" w:cs="Segoe UI"/>
          <w:sz w:val="20"/>
          <w:szCs w:val="20"/>
        </w:rPr>
        <w:tab/>
      </w:r>
      <w:r w:rsidRPr="00C54284">
        <w:rPr>
          <w:rFonts w:ascii="Segoe UI" w:hAnsi="Segoe UI" w:cs="Segoe UI"/>
          <w:sz w:val="20"/>
          <w:szCs w:val="20"/>
        </w:rPr>
        <w:tab/>
      </w:r>
      <w:r w:rsidR="00C668A5" w:rsidRPr="00C54284">
        <w:rPr>
          <w:rFonts w:ascii="Segoe UI" w:hAnsi="Segoe UI" w:cs="Segoe UI"/>
          <w:sz w:val="20"/>
          <w:szCs w:val="20"/>
        </w:rPr>
        <w:t>Contains master page for application</w:t>
      </w:r>
    </w:p>
    <w:p w14:paraId="0C4FBC04" w14:textId="77777777" w:rsidR="00E27C55" w:rsidRPr="00C54284" w:rsidRDefault="00E27C55" w:rsidP="00E27C55">
      <w:pPr>
        <w:ind w:left="936"/>
        <w:rPr>
          <w:rFonts w:ascii="Segoe UI" w:hAnsi="Segoe UI" w:cs="Segoe UI"/>
          <w:sz w:val="20"/>
          <w:szCs w:val="20"/>
        </w:rPr>
      </w:pPr>
      <w:r w:rsidRPr="00C54284">
        <w:rPr>
          <w:rFonts w:ascii="Segoe UI" w:hAnsi="Segoe UI" w:cs="Segoe UI"/>
          <w:sz w:val="20"/>
          <w:szCs w:val="20"/>
        </w:rPr>
        <w:tab/>
        <w:t>\Pages</w:t>
      </w:r>
      <w:r w:rsidRPr="00C54284">
        <w:rPr>
          <w:rFonts w:ascii="Segoe UI" w:hAnsi="Segoe UI" w:cs="Segoe UI"/>
          <w:sz w:val="20"/>
          <w:szCs w:val="20"/>
        </w:rPr>
        <w:tab/>
      </w:r>
      <w:r w:rsidRPr="00C54284">
        <w:rPr>
          <w:rFonts w:ascii="Segoe UI" w:hAnsi="Segoe UI" w:cs="Segoe UI"/>
          <w:sz w:val="20"/>
          <w:szCs w:val="20"/>
        </w:rPr>
        <w:tab/>
      </w:r>
      <w:r w:rsidRPr="00C54284">
        <w:rPr>
          <w:rFonts w:ascii="Segoe UI" w:hAnsi="Segoe UI" w:cs="Segoe UI"/>
          <w:sz w:val="20"/>
          <w:szCs w:val="20"/>
        </w:rPr>
        <w:tab/>
      </w:r>
      <w:r w:rsidRPr="00C54284">
        <w:rPr>
          <w:rFonts w:ascii="Segoe UI" w:hAnsi="Segoe UI" w:cs="Segoe UI"/>
          <w:sz w:val="20"/>
          <w:szCs w:val="20"/>
        </w:rPr>
        <w:tab/>
      </w:r>
      <w:r w:rsidRPr="00C54284">
        <w:rPr>
          <w:rFonts w:ascii="Segoe UI" w:hAnsi="Segoe UI" w:cs="Segoe UI"/>
          <w:sz w:val="20"/>
          <w:szCs w:val="20"/>
        </w:rPr>
        <w:tab/>
        <w:t>Pages Directory</w:t>
      </w:r>
    </w:p>
    <w:p w14:paraId="69ECAFEE" w14:textId="77777777" w:rsidR="00E27C55" w:rsidRPr="00C54284" w:rsidRDefault="00E27C55" w:rsidP="00E27C55">
      <w:pPr>
        <w:ind w:left="936"/>
        <w:rPr>
          <w:rFonts w:ascii="Segoe UI" w:hAnsi="Segoe UI" w:cs="Segoe UI"/>
          <w:sz w:val="20"/>
          <w:szCs w:val="20"/>
        </w:rPr>
      </w:pPr>
      <w:r w:rsidRPr="00C54284">
        <w:rPr>
          <w:rFonts w:ascii="Segoe UI" w:hAnsi="Segoe UI" w:cs="Segoe UI"/>
          <w:sz w:val="20"/>
          <w:szCs w:val="20"/>
        </w:rPr>
        <w:tab/>
        <w:t>\Scripts</w:t>
      </w:r>
      <w:r w:rsidRPr="00C54284">
        <w:rPr>
          <w:rFonts w:ascii="Segoe UI" w:hAnsi="Segoe UI" w:cs="Segoe UI"/>
          <w:sz w:val="20"/>
          <w:szCs w:val="20"/>
        </w:rPr>
        <w:tab/>
      </w:r>
      <w:r w:rsidRPr="00C54284">
        <w:rPr>
          <w:rFonts w:ascii="Segoe UI" w:hAnsi="Segoe UI" w:cs="Segoe UI"/>
          <w:sz w:val="20"/>
          <w:szCs w:val="20"/>
        </w:rPr>
        <w:tab/>
      </w:r>
      <w:r w:rsidRPr="00C54284">
        <w:rPr>
          <w:rFonts w:ascii="Segoe UI" w:hAnsi="Segoe UI" w:cs="Segoe UI"/>
          <w:sz w:val="20"/>
          <w:szCs w:val="20"/>
        </w:rPr>
        <w:tab/>
      </w:r>
      <w:r w:rsidRPr="00C54284">
        <w:rPr>
          <w:rFonts w:ascii="Segoe UI" w:hAnsi="Segoe UI" w:cs="Segoe UI"/>
          <w:sz w:val="20"/>
          <w:szCs w:val="20"/>
        </w:rPr>
        <w:tab/>
      </w:r>
      <w:r w:rsidRPr="00C54284">
        <w:rPr>
          <w:rFonts w:ascii="Segoe UI" w:hAnsi="Segoe UI" w:cs="Segoe UI"/>
          <w:sz w:val="20"/>
          <w:szCs w:val="20"/>
        </w:rPr>
        <w:tab/>
        <w:t>Script Directory</w:t>
      </w:r>
    </w:p>
    <w:p w14:paraId="38262C6E" w14:textId="77777777" w:rsidR="00E27C55" w:rsidRPr="00C54284" w:rsidRDefault="00E27C55" w:rsidP="00E27C55">
      <w:pPr>
        <w:ind w:left="936"/>
        <w:rPr>
          <w:rFonts w:ascii="Segoe UI" w:hAnsi="Segoe UI" w:cs="Segoe UI"/>
          <w:sz w:val="20"/>
          <w:szCs w:val="20"/>
        </w:rPr>
      </w:pPr>
      <w:r w:rsidRPr="00C54284">
        <w:rPr>
          <w:rFonts w:ascii="Segoe UI" w:hAnsi="Segoe UI" w:cs="Segoe UI"/>
          <w:sz w:val="20"/>
          <w:szCs w:val="20"/>
        </w:rPr>
        <w:tab/>
        <w:t>\Styles</w:t>
      </w:r>
      <w:r w:rsidRPr="00C54284">
        <w:rPr>
          <w:rFonts w:ascii="Segoe UI" w:hAnsi="Segoe UI" w:cs="Segoe UI"/>
          <w:sz w:val="20"/>
          <w:szCs w:val="20"/>
        </w:rPr>
        <w:tab/>
      </w:r>
      <w:r w:rsidRPr="00C54284">
        <w:rPr>
          <w:rFonts w:ascii="Segoe UI" w:hAnsi="Segoe UI" w:cs="Segoe UI"/>
          <w:sz w:val="20"/>
          <w:szCs w:val="20"/>
        </w:rPr>
        <w:tab/>
      </w:r>
      <w:r w:rsidRPr="00C54284">
        <w:rPr>
          <w:rFonts w:ascii="Segoe UI" w:hAnsi="Segoe UI" w:cs="Segoe UI"/>
          <w:sz w:val="20"/>
          <w:szCs w:val="20"/>
        </w:rPr>
        <w:tab/>
      </w:r>
      <w:r w:rsidRPr="00C54284">
        <w:rPr>
          <w:rFonts w:ascii="Segoe UI" w:hAnsi="Segoe UI" w:cs="Segoe UI"/>
          <w:sz w:val="20"/>
          <w:szCs w:val="20"/>
        </w:rPr>
        <w:tab/>
      </w:r>
      <w:r w:rsidRPr="00C54284">
        <w:rPr>
          <w:rFonts w:ascii="Segoe UI" w:hAnsi="Segoe UI" w:cs="Segoe UI"/>
          <w:sz w:val="20"/>
          <w:szCs w:val="20"/>
        </w:rPr>
        <w:tab/>
        <w:t>Style Directory</w:t>
      </w:r>
    </w:p>
    <w:p w14:paraId="2B83522D" w14:textId="77777777" w:rsidR="00E27C55" w:rsidRPr="00C54284" w:rsidRDefault="00E27C55" w:rsidP="00E27C55">
      <w:pPr>
        <w:ind w:left="936"/>
        <w:rPr>
          <w:rFonts w:ascii="Segoe UI" w:hAnsi="Segoe UI" w:cs="Segoe UI"/>
          <w:sz w:val="20"/>
          <w:szCs w:val="20"/>
        </w:rPr>
      </w:pPr>
      <w:r w:rsidRPr="00C54284">
        <w:rPr>
          <w:rFonts w:ascii="Segoe UI" w:hAnsi="Segoe UI" w:cs="Segoe UI"/>
          <w:sz w:val="20"/>
          <w:szCs w:val="20"/>
        </w:rPr>
        <w:tab/>
      </w:r>
      <w:r w:rsidR="006B044B" w:rsidRPr="00C54284">
        <w:rPr>
          <w:rFonts w:ascii="Segoe UI" w:hAnsi="Segoe UI" w:cs="Segoe UI"/>
          <w:sz w:val="20"/>
          <w:szCs w:val="20"/>
        </w:rPr>
        <w:t>\fabric-0.6.0</w:t>
      </w:r>
      <w:r w:rsidR="002A313E" w:rsidRPr="00C54284">
        <w:rPr>
          <w:rFonts w:ascii="Segoe UI" w:hAnsi="Segoe UI" w:cs="Segoe UI"/>
          <w:sz w:val="20"/>
          <w:szCs w:val="20"/>
        </w:rPr>
        <w:tab/>
      </w:r>
      <w:r w:rsidR="002A313E" w:rsidRPr="00C54284">
        <w:rPr>
          <w:rFonts w:ascii="Segoe UI" w:hAnsi="Segoe UI" w:cs="Segoe UI"/>
          <w:sz w:val="20"/>
          <w:szCs w:val="20"/>
        </w:rPr>
        <w:tab/>
      </w:r>
      <w:r w:rsidR="002A313E" w:rsidRPr="00C54284">
        <w:rPr>
          <w:rFonts w:ascii="Segoe UI" w:hAnsi="Segoe UI" w:cs="Segoe UI"/>
          <w:sz w:val="20"/>
          <w:szCs w:val="20"/>
        </w:rPr>
        <w:tab/>
      </w:r>
      <w:r w:rsidR="002A313E" w:rsidRPr="00C54284">
        <w:rPr>
          <w:rFonts w:ascii="Segoe UI" w:hAnsi="Segoe UI" w:cs="Segoe UI"/>
          <w:sz w:val="20"/>
          <w:szCs w:val="20"/>
        </w:rPr>
        <w:tab/>
        <w:t>Contains files used for fabric framework</w:t>
      </w:r>
    </w:p>
    <w:p w14:paraId="2108C2B2" w14:textId="340A5EAA" w:rsidR="002013DA" w:rsidRPr="00C54284" w:rsidRDefault="002013DA" w:rsidP="00794A6B">
      <w:pPr>
        <w:ind w:left="936" w:firstLine="504"/>
        <w:rPr>
          <w:rFonts w:ascii="Segoe UI" w:hAnsi="Segoe UI" w:cs="Segoe UI"/>
          <w:sz w:val="20"/>
          <w:szCs w:val="20"/>
        </w:rPr>
      </w:pPr>
      <w:r w:rsidRPr="00C54284">
        <w:rPr>
          <w:rFonts w:ascii="Segoe UI" w:hAnsi="Segoe UI" w:cs="Segoe UI"/>
          <w:sz w:val="20"/>
          <w:szCs w:val="20"/>
        </w:rPr>
        <w:t>\fabric-0.6.0\css</w:t>
      </w:r>
      <w:r w:rsidRPr="00C54284">
        <w:rPr>
          <w:rFonts w:ascii="Segoe UI" w:hAnsi="Segoe UI" w:cs="Segoe UI"/>
          <w:sz w:val="20"/>
          <w:szCs w:val="20"/>
        </w:rPr>
        <w:tab/>
      </w:r>
      <w:r w:rsidRPr="00C54284">
        <w:rPr>
          <w:rFonts w:ascii="Segoe UI" w:hAnsi="Segoe UI" w:cs="Segoe UI"/>
          <w:sz w:val="20"/>
          <w:szCs w:val="20"/>
        </w:rPr>
        <w:tab/>
      </w:r>
      <w:r w:rsidRPr="00C54284">
        <w:rPr>
          <w:rFonts w:ascii="Segoe UI" w:hAnsi="Segoe UI" w:cs="Segoe UI"/>
          <w:sz w:val="20"/>
          <w:szCs w:val="20"/>
        </w:rPr>
        <w:tab/>
      </w:r>
      <w:r w:rsidRPr="00C54284">
        <w:rPr>
          <w:rFonts w:ascii="Segoe UI" w:hAnsi="Segoe UI" w:cs="Segoe UI"/>
          <w:sz w:val="20"/>
          <w:szCs w:val="20"/>
        </w:rPr>
        <w:tab/>
        <w:t>Contains style sheets used for fabric framework</w:t>
      </w:r>
    </w:p>
    <w:p w14:paraId="6821E1A1" w14:textId="0514FF50" w:rsidR="002013DA" w:rsidRPr="00C54284" w:rsidRDefault="002013DA" w:rsidP="00794A6B">
      <w:pPr>
        <w:ind w:left="936" w:firstLine="504"/>
        <w:rPr>
          <w:rFonts w:ascii="Segoe UI" w:hAnsi="Segoe UI" w:cs="Segoe UI"/>
          <w:sz w:val="20"/>
          <w:szCs w:val="20"/>
        </w:rPr>
      </w:pPr>
      <w:r w:rsidRPr="00C54284">
        <w:rPr>
          <w:rFonts w:ascii="Segoe UI" w:hAnsi="Segoe UI" w:cs="Segoe UI"/>
          <w:sz w:val="20"/>
          <w:szCs w:val="20"/>
        </w:rPr>
        <w:t>\fabric-0.6.0\js</w:t>
      </w:r>
      <w:r w:rsidRPr="00C54284">
        <w:rPr>
          <w:rFonts w:ascii="Segoe UI" w:hAnsi="Segoe UI" w:cs="Segoe UI"/>
          <w:sz w:val="20"/>
          <w:szCs w:val="20"/>
        </w:rPr>
        <w:tab/>
      </w:r>
      <w:r w:rsidRPr="00C54284">
        <w:rPr>
          <w:rFonts w:ascii="Segoe UI" w:hAnsi="Segoe UI" w:cs="Segoe UI"/>
          <w:sz w:val="20"/>
          <w:szCs w:val="20"/>
        </w:rPr>
        <w:tab/>
      </w:r>
      <w:r w:rsidRPr="00C54284">
        <w:rPr>
          <w:rFonts w:ascii="Segoe UI" w:hAnsi="Segoe UI" w:cs="Segoe UI"/>
          <w:sz w:val="20"/>
          <w:szCs w:val="20"/>
        </w:rPr>
        <w:tab/>
      </w:r>
      <w:r w:rsidRPr="00C54284">
        <w:rPr>
          <w:rFonts w:ascii="Segoe UI" w:hAnsi="Segoe UI" w:cs="Segoe UI"/>
          <w:sz w:val="20"/>
          <w:szCs w:val="20"/>
        </w:rPr>
        <w:tab/>
        <w:t>Contains JavaScript files used for fabric framework</w:t>
      </w:r>
    </w:p>
    <w:p w14:paraId="2812948E" w14:textId="5609D707" w:rsidR="006B03BD" w:rsidRPr="00C54284" w:rsidRDefault="006B03BD" w:rsidP="00794A6B">
      <w:pPr>
        <w:ind w:left="936" w:firstLine="504"/>
        <w:rPr>
          <w:rFonts w:ascii="Segoe UI" w:hAnsi="Segoe UI" w:cs="Segoe UI"/>
          <w:sz w:val="20"/>
          <w:szCs w:val="20"/>
        </w:rPr>
      </w:pPr>
      <w:r w:rsidRPr="00C54284">
        <w:rPr>
          <w:rFonts w:ascii="Segoe UI" w:hAnsi="Segoe UI" w:cs="Segoe UI"/>
          <w:sz w:val="20"/>
          <w:szCs w:val="20"/>
        </w:rPr>
        <w:t>\fabric-0.6.0\fonts</w:t>
      </w:r>
      <w:r w:rsidRPr="00C54284">
        <w:rPr>
          <w:rFonts w:ascii="Segoe UI" w:hAnsi="Segoe UI" w:cs="Segoe UI"/>
          <w:sz w:val="20"/>
          <w:szCs w:val="20"/>
        </w:rPr>
        <w:tab/>
      </w:r>
      <w:r w:rsidRPr="00C54284">
        <w:rPr>
          <w:rFonts w:ascii="Segoe UI" w:hAnsi="Segoe UI" w:cs="Segoe UI"/>
          <w:sz w:val="20"/>
          <w:szCs w:val="20"/>
        </w:rPr>
        <w:tab/>
      </w:r>
      <w:r w:rsidRPr="00C54284">
        <w:rPr>
          <w:rFonts w:ascii="Segoe UI" w:hAnsi="Segoe UI" w:cs="Segoe UI"/>
          <w:sz w:val="20"/>
          <w:szCs w:val="20"/>
        </w:rPr>
        <w:tab/>
        <w:t xml:space="preserve">Contains </w:t>
      </w:r>
      <w:r w:rsidR="001D0101" w:rsidRPr="00C54284">
        <w:rPr>
          <w:rFonts w:ascii="Segoe UI" w:hAnsi="Segoe UI" w:cs="Segoe UI"/>
          <w:sz w:val="20"/>
          <w:szCs w:val="20"/>
        </w:rPr>
        <w:t>font</w:t>
      </w:r>
      <w:r w:rsidRPr="00C54284">
        <w:rPr>
          <w:rFonts w:ascii="Segoe UI" w:hAnsi="Segoe UI" w:cs="Segoe UI"/>
          <w:sz w:val="20"/>
          <w:szCs w:val="20"/>
        </w:rPr>
        <w:t xml:space="preserve"> files used for fabric framework</w:t>
      </w:r>
    </w:p>
    <w:p w14:paraId="45354911" w14:textId="77777777" w:rsidR="002013DA" w:rsidRPr="00C54284" w:rsidRDefault="002013DA" w:rsidP="00E27C55">
      <w:pPr>
        <w:ind w:left="936"/>
        <w:rPr>
          <w:rFonts w:ascii="Segoe UI" w:hAnsi="Segoe UI" w:cs="Segoe UI"/>
          <w:sz w:val="20"/>
          <w:szCs w:val="20"/>
        </w:rPr>
      </w:pPr>
    </w:p>
    <w:p w14:paraId="67F4567F" w14:textId="77777777" w:rsidR="00D039F8" w:rsidRPr="00C54284" w:rsidRDefault="00D039F8" w:rsidP="00E27C55">
      <w:pPr>
        <w:ind w:left="936"/>
        <w:rPr>
          <w:rFonts w:ascii="Segoe UI" w:hAnsi="Segoe UI" w:cs="Segoe UI"/>
          <w:sz w:val="20"/>
          <w:szCs w:val="20"/>
        </w:rPr>
      </w:pPr>
    </w:p>
    <w:p w14:paraId="23A73149" w14:textId="77777777" w:rsidR="00E27C55" w:rsidRPr="00C54284" w:rsidRDefault="00E27C55" w:rsidP="00E27C55">
      <w:pPr>
        <w:ind w:left="936"/>
        <w:rPr>
          <w:rFonts w:ascii="Segoe UI" w:hAnsi="Segoe UI" w:cs="Segoe UI"/>
          <w:sz w:val="20"/>
          <w:szCs w:val="20"/>
        </w:rPr>
      </w:pPr>
      <w:r w:rsidRPr="00C54284">
        <w:rPr>
          <w:rFonts w:ascii="Segoe UI" w:hAnsi="Segoe UI" w:cs="Segoe UI"/>
          <w:sz w:val="20"/>
          <w:szCs w:val="20"/>
        </w:rPr>
        <w:tab/>
        <w:t>ApplicationInsights.config</w:t>
      </w:r>
      <w:r w:rsidRPr="00C54284">
        <w:rPr>
          <w:rFonts w:ascii="Segoe UI" w:hAnsi="Segoe UI" w:cs="Segoe UI"/>
          <w:sz w:val="20"/>
          <w:szCs w:val="20"/>
        </w:rPr>
        <w:tab/>
      </w:r>
      <w:r w:rsidRPr="00C54284">
        <w:rPr>
          <w:rFonts w:ascii="Segoe UI" w:hAnsi="Segoe UI" w:cs="Segoe UI"/>
          <w:sz w:val="20"/>
          <w:szCs w:val="20"/>
        </w:rPr>
        <w:tab/>
        <w:t>Configuration File</w:t>
      </w:r>
    </w:p>
    <w:p w14:paraId="601A8D9E" w14:textId="77777777" w:rsidR="00E27C55" w:rsidRPr="00C54284" w:rsidRDefault="00E27C55" w:rsidP="00E27C55">
      <w:pPr>
        <w:ind w:left="936"/>
        <w:rPr>
          <w:rFonts w:ascii="Segoe UI" w:hAnsi="Segoe UI" w:cs="Segoe UI"/>
          <w:sz w:val="20"/>
          <w:szCs w:val="20"/>
        </w:rPr>
      </w:pPr>
      <w:r w:rsidRPr="00C54284">
        <w:rPr>
          <w:rFonts w:ascii="Segoe UI" w:hAnsi="Segoe UI" w:cs="Segoe UI"/>
          <w:sz w:val="20"/>
          <w:szCs w:val="20"/>
        </w:rPr>
        <w:tab/>
        <w:t>GlobalSuppressions.cs</w:t>
      </w:r>
      <w:r w:rsidRPr="00C54284">
        <w:rPr>
          <w:rFonts w:ascii="Segoe UI" w:hAnsi="Segoe UI" w:cs="Segoe UI"/>
          <w:sz w:val="20"/>
          <w:szCs w:val="20"/>
        </w:rPr>
        <w:tab/>
      </w:r>
      <w:r w:rsidRPr="00C54284">
        <w:rPr>
          <w:rFonts w:ascii="Segoe UI" w:hAnsi="Segoe UI" w:cs="Segoe UI"/>
          <w:sz w:val="20"/>
          <w:szCs w:val="20"/>
        </w:rPr>
        <w:tab/>
      </w:r>
      <w:r w:rsidRPr="00C54284">
        <w:rPr>
          <w:rFonts w:ascii="Segoe UI" w:hAnsi="Segoe UI" w:cs="Segoe UI"/>
          <w:sz w:val="20"/>
          <w:szCs w:val="20"/>
        </w:rPr>
        <w:tab/>
        <w:t>Code Analysis Suppression List</w:t>
      </w:r>
    </w:p>
    <w:p w14:paraId="75B7C6E7" w14:textId="77777777" w:rsidR="00E27C55" w:rsidRPr="00C54284" w:rsidRDefault="00E27C55" w:rsidP="00E27C55">
      <w:pPr>
        <w:ind w:left="936"/>
        <w:rPr>
          <w:rFonts w:ascii="Segoe UI" w:hAnsi="Segoe UI" w:cs="Segoe UI"/>
          <w:sz w:val="20"/>
          <w:szCs w:val="20"/>
        </w:rPr>
      </w:pPr>
      <w:r w:rsidRPr="00C54284">
        <w:rPr>
          <w:rFonts w:ascii="Segoe UI" w:hAnsi="Segoe UI" w:cs="Segoe UI"/>
          <w:sz w:val="20"/>
          <w:szCs w:val="20"/>
        </w:rPr>
        <w:tab/>
        <w:t>LCADMSUIKey.snk</w:t>
      </w:r>
      <w:r w:rsidRPr="00C54284">
        <w:rPr>
          <w:rFonts w:ascii="Segoe UI" w:hAnsi="Segoe UI" w:cs="Segoe UI"/>
          <w:sz w:val="20"/>
          <w:szCs w:val="20"/>
        </w:rPr>
        <w:tab/>
      </w:r>
      <w:r w:rsidRPr="00C54284">
        <w:rPr>
          <w:rFonts w:ascii="Segoe UI" w:hAnsi="Segoe UI" w:cs="Segoe UI"/>
          <w:sz w:val="20"/>
          <w:szCs w:val="20"/>
        </w:rPr>
        <w:tab/>
      </w:r>
      <w:r w:rsidRPr="00C54284">
        <w:rPr>
          <w:rFonts w:ascii="Segoe UI" w:hAnsi="Segoe UI" w:cs="Segoe UI"/>
          <w:sz w:val="20"/>
          <w:szCs w:val="20"/>
        </w:rPr>
        <w:tab/>
        <w:t>Key File for Assembly Signing</w:t>
      </w:r>
    </w:p>
    <w:p w14:paraId="26568A53" w14:textId="77777777" w:rsidR="00E27C55" w:rsidRPr="00C54284" w:rsidRDefault="00E27C55" w:rsidP="00E27C55">
      <w:pPr>
        <w:ind w:left="936"/>
        <w:rPr>
          <w:rFonts w:ascii="Segoe UI" w:hAnsi="Segoe UI" w:cs="Segoe UI"/>
          <w:sz w:val="20"/>
          <w:szCs w:val="20"/>
        </w:rPr>
      </w:pPr>
      <w:r w:rsidRPr="00C54284">
        <w:rPr>
          <w:rFonts w:ascii="Segoe UI" w:hAnsi="Segoe UI" w:cs="Segoe UI"/>
          <w:sz w:val="20"/>
          <w:szCs w:val="20"/>
        </w:rPr>
        <w:tab/>
      </w:r>
    </w:p>
    <w:p w14:paraId="6105561C" w14:textId="77777777" w:rsidR="00E27C55" w:rsidRPr="00C54284" w:rsidRDefault="00E27C55" w:rsidP="00E27C55">
      <w:pPr>
        <w:ind w:left="936"/>
        <w:rPr>
          <w:rFonts w:ascii="Segoe UI" w:hAnsi="Segoe UI" w:cs="Segoe UI"/>
          <w:sz w:val="20"/>
          <w:szCs w:val="20"/>
        </w:rPr>
      </w:pPr>
      <w:r w:rsidRPr="00C54284">
        <w:rPr>
          <w:rFonts w:ascii="Segoe UI" w:hAnsi="Segoe UI" w:cs="Segoe UI"/>
          <w:sz w:val="20"/>
          <w:szCs w:val="20"/>
        </w:rPr>
        <w:tab/>
        <w:t>Packages.config</w:t>
      </w:r>
      <w:r w:rsidRPr="00C54284">
        <w:rPr>
          <w:rFonts w:ascii="Segoe UI" w:hAnsi="Segoe UI" w:cs="Segoe UI"/>
          <w:sz w:val="20"/>
          <w:szCs w:val="20"/>
        </w:rPr>
        <w:tab/>
      </w:r>
      <w:r w:rsidRPr="00C54284">
        <w:rPr>
          <w:rFonts w:ascii="Segoe UI" w:hAnsi="Segoe UI" w:cs="Segoe UI"/>
          <w:sz w:val="20"/>
          <w:szCs w:val="20"/>
        </w:rPr>
        <w:tab/>
      </w:r>
      <w:r w:rsidRPr="00C54284">
        <w:rPr>
          <w:rFonts w:ascii="Segoe UI" w:hAnsi="Segoe UI" w:cs="Segoe UI"/>
          <w:sz w:val="20"/>
          <w:szCs w:val="20"/>
        </w:rPr>
        <w:tab/>
      </w:r>
      <w:r w:rsidRPr="00C54284">
        <w:rPr>
          <w:rFonts w:ascii="Segoe UI" w:hAnsi="Segoe UI" w:cs="Segoe UI"/>
          <w:sz w:val="20"/>
          <w:szCs w:val="20"/>
        </w:rPr>
        <w:tab/>
        <w:t>Configuration File</w:t>
      </w:r>
    </w:p>
    <w:p w14:paraId="24C566B6" w14:textId="77777777" w:rsidR="00E27C55" w:rsidRPr="00C54284" w:rsidRDefault="00E27C55" w:rsidP="00E27C55">
      <w:pPr>
        <w:ind w:left="936"/>
        <w:rPr>
          <w:rFonts w:ascii="Segoe UI" w:hAnsi="Segoe UI" w:cs="Segoe UI"/>
          <w:sz w:val="20"/>
          <w:szCs w:val="20"/>
        </w:rPr>
      </w:pPr>
      <w:r w:rsidRPr="00C54284">
        <w:rPr>
          <w:rFonts w:ascii="Segoe UI" w:hAnsi="Segoe UI" w:cs="Segoe UI"/>
          <w:sz w:val="20"/>
          <w:szCs w:val="20"/>
        </w:rPr>
        <w:tab/>
        <w:t>Web.config</w:t>
      </w:r>
      <w:r w:rsidRPr="00C54284">
        <w:rPr>
          <w:rFonts w:ascii="Segoe UI" w:hAnsi="Segoe UI" w:cs="Segoe UI"/>
          <w:sz w:val="20"/>
          <w:szCs w:val="20"/>
        </w:rPr>
        <w:tab/>
      </w:r>
      <w:r w:rsidRPr="00C54284">
        <w:rPr>
          <w:rFonts w:ascii="Segoe UI" w:hAnsi="Segoe UI" w:cs="Segoe UI"/>
          <w:sz w:val="20"/>
          <w:szCs w:val="20"/>
        </w:rPr>
        <w:tab/>
      </w:r>
      <w:r w:rsidRPr="00C54284">
        <w:rPr>
          <w:rFonts w:ascii="Segoe UI" w:hAnsi="Segoe UI" w:cs="Segoe UI"/>
          <w:sz w:val="20"/>
          <w:szCs w:val="20"/>
        </w:rPr>
        <w:tab/>
      </w:r>
      <w:r w:rsidRPr="00C54284">
        <w:rPr>
          <w:rFonts w:ascii="Segoe UI" w:hAnsi="Segoe UI" w:cs="Segoe UI"/>
          <w:sz w:val="20"/>
          <w:szCs w:val="20"/>
        </w:rPr>
        <w:tab/>
        <w:t>Configuration File</w:t>
      </w:r>
    </w:p>
    <w:p w14:paraId="4402153B" w14:textId="77777777" w:rsidR="00E27C55" w:rsidRPr="00C54284" w:rsidRDefault="00E27C55" w:rsidP="00E27C55">
      <w:pPr>
        <w:ind w:left="936"/>
        <w:rPr>
          <w:rFonts w:ascii="Segoe UI" w:hAnsi="Segoe UI" w:cs="Segoe UI"/>
          <w:sz w:val="20"/>
          <w:szCs w:val="20"/>
        </w:rPr>
      </w:pPr>
      <w:r w:rsidRPr="00C54284">
        <w:rPr>
          <w:rFonts w:ascii="Segoe UI" w:hAnsi="Segoe UI" w:cs="Segoe UI"/>
          <w:sz w:val="20"/>
          <w:szCs w:val="20"/>
        </w:rPr>
        <w:tab/>
        <w:t>Web_Cloud.config</w:t>
      </w:r>
      <w:r w:rsidRPr="00C54284">
        <w:rPr>
          <w:rFonts w:ascii="Segoe UI" w:hAnsi="Segoe UI" w:cs="Segoe UI"/>
          <w:sz w:val="20"/>
          <w:szCs w:val="20"/>
        </w:rPr>
        <w:tab/>
      </w:r>
      <w:r w:rsidRPr="00C54284">
        <w:rPr>
          <w:rFonts w:ascii="Segoe UI" w:hAnsi="Segoe UI" w:cs="Segoe UI"/>
          <w:sz w:val="20"/>
          <w:szCs w:val="20"/>
        </w:rPr>
        <w:tab/>
      </w:r>
      <w:r w:rsidRPr="00C54284">
        <w:rPr>
          <w:rFonts w:ascii="Segoe UI" w:hAnsi="Segoe UI" w:cs="Segoe UI"/>
          <w:sz w:val="20"/>
          <w:szCs w:val="20"/>
        </w:rPr>
        <w:tab/>
        <w:t>Configuration File</w:t>
      </w:r>
    </w:p>
    <w:p w14:paraId="1EF54C5B" w14:textId="77777777" w:rsidR="00E27C55" w:rsidRPr="00C54284" w:rsidRDefault="00E27C55" w:rsidP="00E27C55">
      <w:pPr>
        <w:ind w:left="936"/>
        <w:rPr>
          <w:rFonts w:ascii="Segoe UI" w:hAnsi="Segoe UI" w:cs="Segoe UI"/>
          <w:sz w:val="20"/>
          <w:szCs w:val="20"/>
        </w:rPr>
      </w:pPr>
      <w:r w:rsidRPr="00C54284">
        <w:rPr>
          <w:rFonts w:ascii="Segoe UI" w:hAnsi="Segoe UI" w:cs="Segoe UI"/>
          <w:sz w:val="20"/>
          <w:szCs w:val="20"/>
        </w:rPr>
        <w:tab/>
        <w:t>Web_OnPremise.config</w:t>
      </w:r>
      <w:r w:rsidRPr="00C54284">
        <w:rPr>
          <w:rFonts w:ascii="Segoe UI" w:hAnsi="Segoe UI" w:cs="Segoe UI"/>
          <w:sz w:val="20"/>
          <w:szCs w:val="20"/>
        </w:rPr>
        <w:tab/>
      </w:r>
      <w:r w:rsidRPr="00C54284">
        <w:rPr>
          <w:rFonts w:ascii="Segoe UI" w:hAnsi="Segoe UI" w:cs="Segoe UI"/>
          <w:sz w:val="20"/>
          <w:szCs w:val="20"/>
        </w:rPr>
        <w:tab/>
      </w:r>
      <w:r w:rsidRPr="00C54284">
        <w:rPr>
          <w:rFonts w:ascii="Segoe UI" w:hAnsi="Segoe UI" w:cs="Segoe UI"/>
          <w:sz w:val="20"/>
          <w:szCs w:val="20"/>
        </w:rPr>
        <w:tab/>
        <w:t>Configuration File</w:t>
      </w:r>
    </w:p>
    <w:p w14:paraId="437F0352" w14:textId="77777777" w:rsidR="00E27C55" w:rsidRPr="00C54284" w:rsidRDefault="00E27C55" w:rsidP="00E27C55">
      <w:pPr>
        <w:ind w:left="5256"/>
        <w:rPr>
          <w:rFonts w:ascii="Segoe UI" w:hAnsi="Segoe UI" w:cs="Segoe UI"/>
          <w:sz w:val="20"/>
          <w:szCs w:val="20"/>
        </w:rPr>
      </w:pPr>
    </w:p>
    <w:p w14:paraId="7AAF2678" w14:textId="77777777" w:rsidR="00E27C55" w:rsidRPr="00C54284" w:rsidRDefault="00E27C55" w:rsidP="00E27C55">
      <w:pPr>
        <w:rPr>
          <w:rFonts w:ascii="Segoe UI" w:hAnsi="Segoe UI" w:cs="Segoe UI"/>
          <w:sz w:val="20"/>
          <w:szCs w:val="20"/>
        </w:rPr>
      </w:pPr>
    </w:p>
    <w:p w14:paraId="2C63C6F3" w14:textId="15AE64FE" w:rsidR="00E27C55" w:rsidRPr="00C54284" w:rsidRDefault="00E27C55" w:rsidP="0088376A">
      <w:pPr>
        <w:pStyle w:val="Heading40"/>
        <w:numPr>
          <w:ilvl w:val="3"/>
          <w:numId w:val="268"/>
        </w:numPr>
        <w:rPr>
          <w:rFonts w:ascii="Segoe UI" w:hAnsi="Segoe UI" w:cs="Segoe UI"/>
          <w:i w:val="0"/>
        </w:rPr>
      </w:pPr>
      <w:bookmarkStart w:id="544" w:name="_Toc100645975"/>
      <w:r w:rsidRPr="00C54284">
        <w:rPr>
          <w:rFonts w:ascii="Segoe UI" w:hAnsi="Segoe UI" w:cs="Segoe UI"/>
          <w:i w:val="0"/>
        </w:rPr>
        <w:t>Style sheet</w:t>
      </w:r>
      <w:bookmarkEnd w:id="544"/>
    </w:p>
    <w:p w14:paraId="0AD42DC6" w14:textId="77777777" w:rsidR="00E27C55" w:rsidRPr="00C54284" w:rsidRDefault="00E27C55" w:rsidP="00E27C55">
      <w:pPr>
        <w:pStyle w:val="GuidanceText"/>
        <w:ind w:left="936"/>
        <w:rPr>
          <w:rFonts w:ascii="Segoe UI" w:hAnsi="Segoe UI" w:cs="Segoe UI"/>
          <w:i w:val="0"/>
          <w:color w:val="000000"/>
          <w:sz w:val="20"/>
          <w:szCs w:val="20"/>
        </w:rPr>
      </w:pPr>
      <w:r w:rsidRPr="00C54284">
        <w:rPr>
          <w:rFonts w:ascii="Segoe UI" w:hAnsi="Segoe UI" w:cs="Segoe UI"/>
          <w:i w:val="0"/>
          <w:color w:val="000000"/>
          <w:sz w:val="20"/>
          <w:szCs w:val="20"/>
        </w:rPr>
        <w:t>The various style sheets used in Matter Center App is as follows,</w:t>
      </w:r>
    </w:p>
    <w:p w14:paraId="08ECC213" w14:textId="77777777" w:rsidR="00E27C55" w:rsidRPr="00C54284" w:rsidRDefault="00E27C55" w:rsidP="00E27C55">
      <w:pPr>
        <w:pStyle w:val="NormalWeb"/>
        <w:numPr>
          <w:ilvl w:val="0"/>
          <w:numId w:val="16"/>
        </w:numPr>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FilterPanel.css:</w:t>
      </w:r>
    </w:p>
    <w:p w14:paraId="7DDE0EC4" w14:textId="77777777" w:rsidR="00E27C55" w:rsidRPr="00C54284" w:rsidRDefault="00E27C55" w:rsidP="00E27C55">
      <w:pPr>
        <w:pStyle w:val="NormalWeb"/>
        <w:spacing w:before="0" w:beforeAutospacing="0" w:after="0" w:afterAutospacing="0"/>
        <w:ind w:left="1656"/>
        <w:rPr>
          <w:rFonts w:ascii="Segoe UI" w:hAnsi="Segoe UI" w:cs="Segoe UI"/>
          <w:color w:val="000000"/>
          <w:sz w:val="20"/>
          <w:szCs w:val="20"/>
        </w:rPr>
      </w:pPr>
      <w:r w:rsidRPr="00C54284">
        <w:rPr>
          <w:rFonts w:ascii="Segoe UI" w:hAnsi="Segoe UI" w:cs="Segoe UI"/>
          <w:color w:val="000000"/>
          <w:sz w:val="20"/>
          <w:szCs w:val="20"/>
        </w:rPr>
        <w:t>Contains the Filter Panel layout, font and colors for the filter dropdown present in the Search Matter, Search Document and Web dashboard applications.</w:t>
      </w:r>
    </w:p>
    <w:p w14:paraId="4AE97A6D" w14:textId="77777777" w:rsidR="00E27C55" w:rsidRPr="00C54284" w:rsidRDefault="00E27C55" w:rsidP="00E27C55">
      <w:pPr>
        <w:pStyle w:val="NormalWeb"/>
        <w:spacing w:before="0" w:beforeAutospacing="0" w:after="0" w:afterAutospacing="0"/>
        <w:ind w:left="1656"/>
        <w:rPr>
          <w:rFonts w:ascii="Segoe UI" w:hAnsi="Segoe UI" w:cs="Segoe UI"/>
          <w:color w:val="000000"/>
          <w:sz w:val="20"/>
          <w:szCs w:val="20"/>
        </w:rPr>
      </w:pPr>
    </w:p>
    <w:p w14:paraId="7A0A7FEF" w14:textId="77777777" w:rsidR="00E27C55" w:rsidRPr="00C54284" w:rsidRDefault="00E27C55" w:rsidP="00E27C55">
      <w:pPr>
        <w:pStyle w:val="NormalWeb"/>
        <w:numPr>
          <w:ilvl w:val="0"/>
          <w:numId w:val="16"/>
        </w:numPr>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FindDocument.css</w:t>
      </w:r>
    </w:p>
    <w:p w14:paraId="7FDAF9F1" w14:textId="77777777" w:rsidR="00E27C55" w:rsidRPr="00C54284" w:rsidRDefault="00E27C55" w:rsidP="00E27C55">
      <w:pPr>
        <w:pStyle w:val="NormalWeb"/>
        <w:spacing w:before="0" w:beforeAutospacing="0" w:after="0" w:afterAutospacing="0"/>
        <w:ind w:left="1656"/>
        <w:rPr>
          <w:rFonts w:ascii="Segoe UI" w:hAnsi="Segoe UI" w:cs="Segoe UI"/>
          <w:color w:val="000000"/>
          <w:sz w:val="20"/>
          <w:szCs w:val="20"/>
        </w:rPr>
      </w:pPr>
      <w:r w:rsidRPr="00C54284">
        <w:rPr>
          <w:rFonts w:ascii="Segoe UI" w:hAnsi="Segoe UI" w:cs="Segoe UI"/>
          <w:color w:val="000000"/>
          <w:sz w:val="20"/>
          <w:szCs w:val="20"/>
        </w:rPr>
        <w:t>Contains the layout, font and colors specific to the Search Document Word Application</w:t>
      </w:r>
    </w:p>
    <w:p w14:paraId="0EB39827"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p>
    <w:p w14:paraId="1AE0BE8D" w14:textId="77777777" w:rsidR="00E27C55" w:rsidRPr="00C54284" w:rsidRDefault="00E27C55" w:rsidP="00E27C55">
      <w:pPr>
        <w:pStyle w:val="NormalWeb"/>
        <w:numPr>
          <w:ilvl w:val="0"/>
          <w:numId w:val="16"/>
        </w:numPr>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FindMatter.css</w:t>
      </w:r>
    </w:p>
    <w:p w14:paraId="3AFAEB68" w14:textId="77777777" w:rsidR="00E27C55" w:rsidRPr="00C54284" w:rsidRDefault="00E27C55" w:rsidP="00E27C55">
      <w:pPr>
        <w:pStyle w:val="NormalWeb"/>
        <w:spacing w:before="0" w:beforeAutospacing="0" w:after="0" w:afterAutospacing="0"/>
        <w:ind w:left="1656"/>
        <w:rPr>
          <w:rFonts w:ascii="Segoe UI" w:hAnsi="Segoe UI" w:cs="Segoe UI"/>
          <w:color w:val="000000"/>
          <w:sz w:val="20"/>
          <w:szCs w:val="20"/>
        </w:rPr>
      </w:pPr>
      <w:r w:rsidRPr="00C54284">
        <w:rPr>
          <w:rFonts w:ascii="Segoe UI" w:hAnsi="Segoe UI" w:cs="Segoe UI"/>
          <w:color w:val="000000"/>
          <w:sz w:val="20"/>
          <w:szCs w:val="20"/>
        </w:rPr>
        <w:t>Contains the layout, font and colors specific to the Search Matter Outlook Application</w:t>
      </w:r>
    </w:p>
    <w:p w14:paraId="4725D9DC" w14:textId="77777777" w:rsidR="00E27C55" w:rsidRPr="00C54284" w:rsidRDefault="00E27C55" w:rsidP="00E27C55">
      <w:pPr>
        <w:pStyle w:val="NormalWeb"/>
        <w:spacing w:before="0" w:beforeAutospacing="0" w:after="0" w:afterAutospacing="0"/>
        <w:ind w:left="1656"/>
        <w:rPr>
          <w:rFonts w:ascii="Segoe UI" w:hAnsi="Segoe UI" w:cs="Segoe UI"/>
          <w:color w:val="000000"/>
          <w:sz w:val="20"/>
          <w:szCs w:val="20"/>
        </w:rPr>
      </w:pPr>
    </w:p>
    <w:p w14:paraId="1223A80A" w14:textId="77777777" w:rsidR="00E27C55" w:rsidRPr="00C54284" w:rsidRDefault="00E27C55" w:rsidP="00E27C55">
      <w:pPr>
        <w:pStyle w:val="NormalWeb"/>
        <w:numPr>
          <w:ilvl w:val="0"/>
          <w:numId w:val="16"/>
        </w:numPr>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jquery-ui-1 .10.3.custom.css</w:t>
      </w:r>
    </w:p>
    <w:p w14:paraId="7CF2364F" w14:textId="77777777" w:rsidR="00E27C55" w:rsidRPr="00C54284" w:rsidRDefault="00E27C55" w:rsidP="00E27C55">
      <w:pPr>
        <w:pStyle w:val="NormalWeb"/>
        <w:spacing w:before="0" w:beforeAutospacing="0" w:after="0" w:afterAutospacing="0"/>
        <w:ind w:left="1656"/>
        <w:rPr>
          <w:rFonts w:ascii="Segoe UI" w:hAnsi="Segoe UI" w:cs="Segoe UI"/>
          <w:color w:val="000000"/>
          <w:sz w:val="20"/>
          <w:szCs w:val="20"/>
        </w:rPr>
      </w:pPr>
      <w:r w:rsidRPr="00C54284">
        <w:rPr>
          <w:rFonts w:ascii="Segoe UI" w:hAnsi="Segoe UI" w:cs="Segoe UI"/>
          <w:color w:val="000000"/>
          <w:sz w:val="20"/>
          <w:szCs w:val="20"/>
        </w:rPr>
        <w:t>Contains the layout, font and colors used for the date picker jQuery control used in the Search Matter, Search Document and Web dashboard applications.</w:t>
      </w:r>
    </w:p>
    <w:p w14:paraId="731A7B1E" w14:textId="77777777" w:rsidR="00E27C55" w:rsidRPr="00C54284" w:rsidRDefault="00E27C55" w:rsidP="00E27C55">
      <w:pPr>
        <w:pStyle w:val="NormalWeb"/>
        <w:spacing w:before="0" w:beforeAutospacing="0" w:after="0" w:afterAutospacing="0"/>
        <w:ind w:left="1656"/>
        <w:rPr>
          <w:rFonts w:ascii="Segoe UI" w:hAnsi="Segoe UI" w:cs="Segoe UI"/>
          <w:color w:val="000000"/>
          <w:sz w:val="20"/>
          <w:szCs w:val="20"/>
        </w:rPr>
      </w:pPr>
    </w:p>
    <w:p w14:paraId="59F22901" w14:textId="77777777" w:rsidR="00E27C55" w:rsidRPr="00C54284" w:rsidRDefault="00E27C55" w:rsidP="00E27C55">
      <w:pPr>
        <w:pStyle w:val="NormalWeb"/>
        <w:numPr>
          <w:ilvl w:val="0"/>
          <w:numId w:val="16"/>
        </w:numPr>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lastRenderedPageBreak/>
        <w:t>jsonGrid.css</w:t>
      </w:r>
    </w:p>
    <w:p w14:paraId="3A1BF5FD" w14:textId="77777777" w:rsidR="00E27C55" w:rsidRPr="00C54284" w:rsidRDefault="00E27C55" w:rsidP="00E27C55">
      <w:pPr>
        <w:pStyle w:val="NormalWeb"/>
        <w:spacing w:before="0" w:beforeAutospacing="0" w:after="0" w:afterAutospacing="0"/>
        <w:ind w:left="1656"/>
        <w:rPr>
          <w:rFonts w:ascii="Segoe UI" w:hAnsi="Segoe UI" w:cs="Segoe UI"/>
          <w:color w:val="000000"/>
          <w:sz w:val="20"/>
          <w:szCs w:val="20"/>
        </w:rPr>
      </w:pPr>
      <w:r w:rsidRPr="00C54284">
        <w:rPr>
          <w:rFonts w:ascii="Segoe UI" w:hAnsi="Segoe UI" w:cs="Segoe UI"/>
          <w:color w:val="000000"/>
          <w:sz w:val="20"/>
          <w:szCs w:val="20"/>
        </w:rPr>
        <w:t>Contains the layout, font and colors used for the grid used in the Search Matter, Search Document applications.</w:t>
      </w:r>
    </w:p>
    <w:p w14:paraId="5DB8B098" w14:textId="77777777" w:rsidR="00E27C55" w:rsidRPr="00C54284" w:rsidRDefault="00E27C55" w:rsidP="00E27C55">
      <w:pPr>
        <w:pStyle w:val="NormalWeb"/>
        <w:spacing w:before="0" w:beforeAutospacing="0" w:after="0" w:afterAutospacing="0"/>
        <w:ind w:left="1656"/>
        <w:rPr>
          <w:rFonts w:ascii="Segoe UI" w:hAnsi="Segoe UI" w:cs="Segoe UI"/>
          <w:color w:val="000000"/>
          <w:sz w:val="20"/>
          <w:szCs w:val="20"/>
        </w:rPr>
      </w:pPr>
    </w:p>
    <w:p w14:paraId="115B8E37" w14:textId="77777777" w:rsidR="00E27C55" w:rsidRPr="00C54284" w:rsidRDefault="00E27C55" w:rsidP="00E27C55">
      <w:pPr>
        <w:pStyle w:val="NormalWeb"/>
        <w:numPr>
          <w:ilvl w:val="0"/>
          <w:numId w:val="16"/>
        </w:numPr>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jsonGridWebDashboard.css</w:t>
      </w:r>
    </w:p>
    <w:p w14:paraId="006B830A" w14:textId="77777777" w:rsidR="00E27C55" w:rsidRPr="00C54284" w:rsidRDefault="00E27C55" w:rsidP="00E27C55">
      <w:pPr>
        <w:pStyle w:val="NormalWeb"/>
        <w:spacing w:before="0" w:beforeAutospacing="0" w:after="0" w:afterAutospacing="0"/>
        <w:ind w:left="1656"/>
        <w:rPr>
          <w:rFonts w:ascii="Segoe UI" w:hAnsi="Segoe UI" w:cs="Segoe UI"/>
          <w:color w:val="000000"/>
          <w:sz w:val="20"/>
          <w:szCs w:val="20"/>
        </w:rPr>
      </w:pPr>
      <w:r w:rsidRPr="00C54284">
        <w:rPr>
          <w:rFonts w:ascii="Segoe UI" w:hAnsi="Segoe UI" w:cs="Segoe UI"/>
          <w:color w:val="000000"/>
          <w:sz w:val="20"/>
          <w:szCs w:val="20"/>
        </w:rPr>
        <w:t>Contains the layout, font and colors used for the grid used in the Search Matter, Search Document applications.</w:t>
      </w:r>
    </w:p>
    <w:p w14:paraId="378ECCCF" w14:textId="77777777" w:rsidR="00E27C55" w:rsidRPr="00C54284" w:rsidRDefault="00E27C55" w:rsidP="00E27C55">
      <w:pPr>
        <w:pStyle w:val="NormalWeb"/>
        <w:spacing w:before="0" w:beforeAutospacing="0" w:after="0" w:afterAutospacing="0"/>
        <w:ind w:left="1656"/>
        <w:rPr>
          <w:rFonts w:ascii="Segoe UI" w:hAnsi="Segoe UI" w:cs="Segoe UI"/>
          <w:color w:val="000000"/>
          <w:sz w:val="20"/>
          <w:szCs w:val="20"/>
        </w:rPr>
      </w:pPr>
    </w:p>
    <w:p w14:paraId="7C53E130" w14:textId="77777777" w:rsidR="00E27C55" w:rsidRPr="00C54284" w:rsidRDefault="00E27C55" w:rsidP="00E27C55">
      <w:pPr>
        <w:pStyle w:val="NormalWeb"/>
        <w:numPr>
          <w:ilvl w:val="0"/>
          <w:numId w:val="16"/>
        </w:numPr>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MatterProvision.css</w:t>
      </w:r>
    </w:p>
    <w:p w14:paraId="38F2D863" w14:textId="77777777" w:rsidR="00E27C55" w:rsidRPr="00C54284" w:rsidRDefault="00E27C55" w:rsidP="00E27C55">
      <w:pPr>
        <w:pStyle w:val="NormalWeb"/>
        <w:spacing w:before="0" w:beforeAutospacing="0" w:after="0" w:afterAutospacing="0"/>
        <w:ind w:left="1656"/>
        <w:rPr>
          <w:rFonts w:ascii="Segoe UI" w:hAnsi="Segoe UI" w:cs="Segoe UI"/>
          <w:color w:val="000000"/>
          <w:sz w:val="20"/>
          <w:szCs w:val="20"/>
        </w:rPr>
      </w:pPr>
      <w:r w:rsidRPr="00C54284">
        <w:rPr>
          <w:rFonts w:ascii="Segoe UI" w:hAnsi="Segoe UI" w:cs="Segoe UI"/>
          <w:color w:val="000000"/>
          <w:sz w:val="20"/>
          <w:szCs w:val="20"/>
        </w:rPr>
        <w:t>Contains the layout, font and colors used for the Matter Provision application.</w:t>
      </w:r>
    </w:p>
    <w:p w14:paraId="576421CF" w14:textId="77777777" w:rsidR="00E27C55" w:rsidRPr="00C54284" w:rsidRDefault="00E27C55" w:rsidP="00E27C55">
      <w:pPr>
        <w:pStyle w:val="NormalWeb"/>
        <w:spacing w:before="0" w:beforeAutospacing="0" w:after="0" w:afterAutospacing="0"/>
        <w:ind w:left="1656"/>
        <w:rPr>
          <w:rFonts w:ascii="Segoe UI" w:hAnsi="Segoe UI" w:cs="Segoe UI"/>
          <w:color w:val="000000"/>
          <w:sz w:val="20"/>
          <w:szCs w:val="20"/>
        </w:rPr>
      </w:pPr>
    </w:p>
    <w:p w14:paraId="3771E5DB" w14:textId="77777777" w:rsidR="00E27C55" w:rsidRPr="00C54284" w:rsidRDefault="00E27C55" w:rsidP="00E27C55">
      <w:pPr>
        <w:pStyle w:val="NormalWeb"/>
        <w:numPr>
          <w:ilvl w:val="0"/>
          <w:numId w:val="16"/>
        </w:numPr>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popupStyles.css</w:t>
      </w:r>
    </w:p>
    <w:p w14:paraId="278BCC5D" w14:textId="77777777" w:rsidR="00E27C55" w:rsidRPr="00C54284" w:rsidRDefault="00E27C55" w:rsidP="00E27C55">
      <w:pPr>
        <w:pStyle w:val="NormalWeb"/>
        <w:spacing w:before="0" w:beforeAutospacing="0" w:after="0" w:afterAutospacing="0"/>
        <w:ind w:left="1656"/>
        <w:rPr>
          <w:rFonts w:ascii="Segoe UI" w:hAnsi="Segoe UI" w:cs="Segoe UI"/>
          <w:color w:val="000000"/>
          <w:sz w:val="20"/>
          <w:szCs w:val="20"/>
        </w:rPr>
      </w:pPr>
      <w:r w:rsidRPr="00C54284">
        <w:rPr>
          <w:rFonts w:ascii="Segoe UI" w:hAnsi="Segoe UI" w:cs="Segoe UI"/>
          <w:color w:val="000000"/>
          <w:sz w:val="20"/>
          <w:szCs w:val="20"/>
        </w:rPr>
        <w:t>Contains the layout, font and colors used for the modal dialog popup used in the Matter Provision and Web Dashboard Applications.</w:t>
      </w:r>
    </w:p>
    <w:p w14:paraId="392BE267"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p>
    <w:p w14:paraId="6399625B" w14:textId="77777777" w:rsidR="00E27C55" w:rsidRPr="00C54284" w:rsidRDefault="00E27C55" w:rsidP="00E27C55">
      <w:pPr>
        <w:pStyle w:val="NormalWeb"/>
        <w:numPr>
          <w:ilvl w:val="0"/>
          <w:numId w:val="16"/>
        </w:numPr>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WebDashboard.css</w:t>
      </w:r>
    </w:p>
    <w:p w14:paraId="0E5F2E34" w14:textId="77777777" w:rsidR="00E27C55" w:rsidRPr="00C54284" w:rsidRDefault="00E27C55" w:rsidP="00E27C55">
      <w:pPr>
        <w:pStyle w:val="NormalWeb"/>
        <w:spacing w:before="0" w:beforeAutospacing="0" w:after="0" w:afterAutospacing="0"/>
        <w:ind w:left="1656"/>
        <w:rPr>
          <w:rFonts w:ascii="Segoe UI" w:hAnsi="Segoe UI" w:cs="Segoe UI"/>
          <w:color w:val="000000"/>
          <w:sz w:val="20"/>
          <w:szCs w:val="20"/>
        </w:rPr>
      </w:pPr>
      <w:r w:rsidRPr="00C54284">
        <w:rPr>
          <w:rFonts w:ascii="Segoe UI" w:hAnsi="Segoe UI" w:cs="Segoe UI"/>
          <w:color w:val="000000"/>
          <w:sz w:val="20"/>
          <w:szCs w:val="20"/>
        </w:rPr>
        <w:t>Contains the layout, font and colors specific to the Web Dashboard Application</w:t>
      </w:r>
    </w:p>
    <w:p w14:paraId="747C3F01" w14:textId="77777777" w:rsidR="00E27C55" w:rsidRPr="00C54284" w:rsidRDefault="00E27C55" w:rsidP="00E27C55">
      <w:pPr>
        <w:pStyle w:val="NormalWeb"/>
        <w:spacing w:before="0" w:beforeAutospacing="0" w:after="0" w:afterAutospacing="0"/>
        <w:ind w:left="1656"/>
        <w:rPr>
          <w:rFonts w:ascii="Segoe UI" w:hAnsi="Segoe UI" w:cs="Segoe UI"/>
          <w:color w:val="000000"/>
          <w:sz w:val="20"/>
          <w:szCs w:val="20"/>
        </w:rPr>
      </w:pPr>
    </w:p>
    <w:p w14:paraId="5D89F974" w14:textId="77777777" w:rsidR="00E27C55" w:rsidRPr="00C54284" w:rsidRDefault="00E27C55" w:rsidP="00E27C55">
      <w:pPr>
        <w:pStyle w:val="NormalWeb"/>
        <w:numPr>
          <w:ilvl w:val="0"/>
          <w:numId w:val="16"/>
        </w:numPr>
        <w:spacing w:before="0" w:beforeAutospacing="0" w:after="0" w:afterAutospacing="0"/>
        <w:rPr>
          <w:rFonts w:ascii="Segoe UI" w:hAnsi="Segoe UI" w:cs="Segoe UI"/>
          <w:color w:val="000000"/>
          <w:sz w:val="22"/>
          <w:szCs w:val="22"/>
        </w:rPr>
      </w:pPr>
      <w:r w:rsidRPr="00C54284">
        <w:rPr>
          <w:rFonts w:ascii="Segoe UI" w:hAnsi="Segoe UI" w:cs="Segoe UI"/>
          <w:color w:val="000000"/>
          <w:sz w:val="22"/>
          <w:szCs w:val="22"/>
        </w:rPr>
        <w:t>BriefcaseOperations.css</w:t>
      </w:r>
    </w:p>
    <w:p w14:paraId="1133CD28" w14:textId="77777777" w:rsidR="00E27C55" w:rsidRPr="00C54284" w:rsidRDefault="00E27C55" w:rsidP="00E27C55">
      <w:pPr>
        <w:pStyle w:val="NormalWeb"/>
        <w:spacing w:before="0" w:beforeAutospacing="0" w:after="0" w:afterAutospacing="0"/>
        <w:ind w:left="1656"/>
        <w:rPr>
          <w:rFonts w:ascii="Segoe UI" w:hAnsi="Segoe UI" w:cs="Segoe UI"/>
          <w:color w:val="000000"/>
          <w:sz w:val="20"/>
          <w:szCs w:val="20"/>
        </w:rPr>
      </w:pPr>
      <w:r w:rsidRPr="00C54284">
        <w:rPr>
          <w:rFonts w:ascii="Segoe UI" w:hAnsi="Segoe UI" w:cs="Segoe UI"/>
          <w:color w:val="000000"/>
          <w:sz w:val="20"/>
          <w:szCs w:val="20"/>
        </w:rPr>
        <w:t>Contains the layout, font and colors specific to Legal Briefcase operations</w:t>
      </w:r>
    </w:p>
    <w:p w14:paraId="0B522E3C" w14:textId="77777777" w:rsidR="00E27C55" w:rsidRPr="00C54284" w:rsidRDefault="00E27C55" w:rsidP="00E27C55">
      <w:pPr>
        <w:pStyle w:val="NormalWeb"/>
        <w:spacing w:before="0" w:beforeAutospacing="0" w:after="0" w:afterAutospacing="0"/>
        <w:ind w:left="1656"/>
        <w:rPr>
          <w:rFonts w:ascii="Segoe UI" w:hAnsi="Segoe UI" w:cs="Segoe UI"/>
          <w:color w:val="000000"/>
          <w:sz w:val="20"/>
          <w:szCs w:val="20"/>
        </w:rPr>
      </w:pPr>
    </w:p>
    <w:p w14:paraId="6AC457D6" w14:textId="77777777" w:rsidR="00E27C55" w:rsidRPr="00C54284" w:rsidRDefault="00E27C55" w:rsidP="00E27C55">
      <w:pPr>
        <w:pStyle w:val="NormalWeb"/>
        <w:numPr>
          <w:ilvl w:val="0"/>
          <w:numId w:val="16"/>
        </w:numPr>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MailCartPopup.css</w:t>
      </w:r>
    </w:p>
    <w:p w14:paraId="096A94BF" w14:textId="77777777" w:rsidR="00E27C55" w:rsidRPr="00C54284" w:rsidRDefault="00E27C55" w:rsidP="00E27C55">
      <w:pPr>
        <w:pStyle w:val="NormalWeb"/>
        <w:spacing w:before="0" w:beforeAutospacing="0" w:after="0" w:afterAutospacing="0"/>
        <w:ind w:left="1656"/>
        <w:rPr>
          <w:rFonts w:ascii="Segoe UI" w:hAnsi="Segoe UI" w:cs="Segoe UI"/>
          <w:color w:val="000000"/>
          <w:sz w:val="20"/>
          <w:szCs w:val="20"/>
        </w:rPr>
      </w:pPr>
      <w:r w:rsidRPr="00C54284">
        <w:rPr>
          <w:rFonts w:ascii="Segoe UI" w:hAnsi="Segoe UI" w:cs="Segoe UI"/>
          <w:color w:val="000000"/>
          <w:sz w:val="20"/>
          <w:szCs w:val="20"/>
        </w:rPr>
        <w:t>Contains the layout, font and colors specific to Mail Cart popup</w:t>
      </w:r>
    </w:p>
    <w:p w14:paraId="58D91B5B" w14:textId="77777777" w:rsidR="00E27C55" w:rsidRPr="00C54284" w:rsidRDefault="00E27C55" w:rsidP="00E27C55">
      <w:pPr>
        <w:pStyle w:val="NormalWeb"/>
        <w:spacing w:before="0" w:beforeAutospacing="0" w:after="0" w:afterAutospacing="0"/>
        <w:ind w:left="1656"/>
        <w:rPr>
          <w:rFonts w:ascii="Segoe UI" w:hAnsi="Segoe UI" w:cs="Segoe UI"/>
          <w:color w:val="000000"/>
          <w:sz w:val="20"/>
          <w:szCs w:val="20"/>
        </w:rPr>
      </w:pPr>
    </w:p>
    <w:p w14:paraId="1BFB6633" w14:textId="77777777" w:rsidR="00E27C55" w:rsidRPr="00C54284" w:rsidRDefault="00E27C55" w:rsidP="00E27C55">
      <w:pPr>
        <w:pStyle w:val="NormalWeb"/>
        <w:numPr>
          <w:ilvl w:val="0"/>
          <w:numId w:val="16"/>
        </w:numPr>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UploadDocument.css</w:t>
      </w:r>
    </w:p>
    <w:p w14:paraId="168C7AD6" w14:textId="77777777" w:rsidR="00E27C55" w:rsidRPr="00C54284" w:rsidRDefault="00E27C55" w:rsidP="00E27C55">
      <w:pPr>
        <w:pStyle w:val="NormalWeb"/>
        <w:spacing w:before="0" w:beforeAutospacing="0" w:after="0" w:afterAutospacing="0"/>
        <w:ind w:left="1656"/>
        <w:rPr>
          <w:rFonts w:ascii="Segoe UI" w:hAnsi="Segoe UI" w:cs="Segoe UI"/>
          <w:color w:val="000000"/>
          <w:sz w:val="20"/>
          <w:szCs w:val="20"/>
        </w:rPr>
      </w:pPr>
      <w:r w:rsidRPr="00C54284">
        <w:rPr>
          <w:rFonts w:ascii="Segoe UI" w:hAnsi="Segoe UI" w:cs="Segoe UI"/>
          <w:color w:val="000000"/>
          <w:sz w:val="20"/>
          <w:szCs w:val="20"/>
        </w:rPr>
        <w:t>Contains the layout, font and colors specific to upload document popup</w:t>
      </w:r>
    </w:p>
    <w:p w14:paraId="26512216" w14:textId="77777777" w:rsidR="00E27C55" w:rsidRPr="00C54284" w:rsidRDefault="00E27C55" w:rsidP="00E27C55">
      <w:pPr>
        <w:pStyle w:val="NormalWeb"/>
        <w:spacing w:before="0" w:beforeAutospacing="0" w:after="0" w:afterAutospacing="0"/>
        <w:ind w:left="1656"/>
        <w:rPr>
          <w:rFonts w:ascii="Segoe UI" w:hAnsi="Segoe UI" w:cs="Segoe UI"/>
          <w:color w:val="000000"/>
          <w:sz w:val="20"/>
          <w:szCs w:val="20"/>
        </w:rPr>
      </w:pPr>
    </w:p>
    <w:p w14:paraId="11955E44" w14:textId="3DF9CFED" w:rsidR="00E27C55" w:rsidRPr="00A34A12" w:rsidDel="0056489E" w:rsidRDefault="00E27C55" w:rsidP="00E27C55">
      <w:pPr>
        <w:pStyle w:val="NormalWeb"/>
        <w:numPr>
          <w:ilvl w:val="0"/>
          <w:numId w:val="16"/>
        </w:numPr>
        <w:spacing w:before="0" w:beforeAutospacing="0" w:after="0" w:afterAutospacing="0"/>
        <w:rPr>
          <w:del w:id="545" w:author="Saurabh Verma" w:date="2015-11-18T11:57:00Z"/>
          <w:rFonts w:ascii="Segoe UI" w:hAnsi="Segoe UI" w:cs="Segoe UI"/>
          <w:color w:val="000000"/>
          <w:sz w:val="20"/>
          <w:szCs w:val="20"/>
          <w:highlight w:val="yellow"/>
          <w:rPrChange w:id="546" w:author="Saurabh Verma" w:date="2015-11-18T11:21:00Z">
            <w:rPr>
              <w:del w:id="547" w:author="Saurabh Verma" w:date="2015-11-18T11:57:00Z"/>
              <w:rFonts w:ascii="Segoe UI" w:hAnsi="Segoe UI" w:cs="Segoe UI"/>
              <w:color w:val="000000"/>
              <w:sz w:val="20"/>
              <w:szCs w:val="20"/>
            </w:rPr>
          </w:rPrChange>
        </w:rPr>
      </w:pPr>
      <w:del w:id="548" w:author="Saurabh Verma" w:date="2015-11-18T11:57:00Z">
        <w:r w:rsidRPr="00A34A12" w:rsidDel="0056489E">
          <w:rPr>
            <w:rFonts w:ascii="Segoe UI" w:hAnsi="Segoe UI" w:cs="Segoe UI"/>
            <w:color w:val="000000"/>
            <w:sz w:val="20"/>
            <w:szCs w:val="20"/>
            <w:highlight w:val="yellow"/>
            <w:rPrChange w:id="549" w:author="Saurabh Verma" w:date="2015-11-18T11:21:00Z">
              <w:rPr>
                <w:rFonts w:ascii="Segoe UI" w:hAnsi="Segoe UI" w:cs="Segoe UI"/>
                <w:color w:val="000000"/>
                <w:sz w:val="20"/>
                <w:szCs w:val="20"/>
              </w:rPr>
            </w:rPrChange>
          </w:rPr>
          <w:delText>SaveSearch.css</w:delText>
        </w:r>
      </w:del>
    </w:p>
    <w:p w14:paraId="2A4E19FE" w14:textId="331C66A0" w:rsidR="00E27C55" w:rsidRPr="00C54284" w:rsidDel="0056489E" w:rsidRDefault="00E27C55" w:rsidP="00E27C55">
      <w:pPr>
        <w:pStyle w:val="NormalWeb"/>
        <w:spacing w:before="0" w:beforeAutospacing="0" w:after="0" w:afterAutospacing="0"/>
        <w:ind w:left="1656"/>
        <w:rPr>
          <w:del w:id="550" w:author="Saurabh Verma" w:date="2015-11-18T11:57:00Z"/>
          <w:rFonts w:ascii="Segoe UI" w:hAnsi="Segoe UI" w:cs="Segoe UI"/>
          <w:color w:val="000000"/>
          <w:sz w:val="20"/>
          <w:szCs w:val="20"/>
        </w:rPr>
      </w:pPr>
      <w:del w:id="551" w:author="Saurabh Verma" w:date="2015-11-18T11:57:00Z">
        <w:r w:rsidRPr="00A34A12" w:rsidDel="0056489E">
          <w:rPr>
            <w:rFonts w:ascii="Segoe UI" w:hAnsi="Segoe UI" w:cs="Segoe UI"/>
            <w:color w:val="000000"/>
            <w:sz w:val="20"/>
            <w:szCs w:val="20"/>
            <w:highlight w:val="yellow"/>
            <w:rPrChange w:id="552" w:author="Saurabh Verma" w:date="2015-11-18T11:21:00Z">
              <w:rPr>
                <w:rFonts w:ascii="Segoe UI" w:hAnsi="Segoe UI" w:cs="Segoe UI"/>
                <w:color w:val="000000"/>
                <w:sz w:val="20"/>
                <w:szCs w:val="20"/>
              </w:rPr>
            </w:rPrChange>
          </w:rPr>
          <w:delText>Contains the layout, font and colors specific to save search functionality</w:delText>
        </w:r>
      </w:del>
    </w:p>
    <w:p w14:paraId="44627208" w14:textId="17210FBC" w:rsidR="0073056B" w:rsidRPr="00C54284" w:rsidDel="0056489E" w:rsidRDefault="0073056B" w:rsidP="00E27C55">
      <w:pPr>
        <w:pStyle w:val="NormalWeb"/>
        <w:spacing w:before="0" w:beforeAutospacing="0" w:after="0" w:afterAutospacing="0"/>
        <w:ind w:left="1656"/>
        <w:rPr>
          <w:del w:id="553" w:author="Saurabh Verma" w:date="2015-11-18T11:57:00Z"/>
          <w:rFonts w:ascii="Segoe UI" w:hAnsi="Segoe UI" w:cs="Segoe UI"/>
          <w:color w:val="000000"/>
          <w:sz w:val="20"/>
          <w:szCs w:val="20"/>
        </w:rPr>
      </w:pPr>
    </w:p>
    <w:p w14:paraId="1147DD19" w14:textId="0D9567B3" w:rsidR="000346EA" w:rsidRPr="00C54284" w:rsidRDefault="00486025" w:rsidP="00794A6B">
      <w:pPr>
        <w:pStyle w:val="NormalWeb"/>
        <w:numPr>
          <w:ilvl w:val="0"/>
          <w:numId w:val="16"/>
        </w:numPr>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fabric-0.6.0.components.min.css</w:t>
      </w:r>
    </w:p>
    <w:p w14:paraId="70D7E232" w14:textId="59BA5FB4" w:rsidR="0073056B" w:rsidRPr="00C54284" w:rsidRDefault="0073056B">
      <w:pPr>
        <w:pStyle w:val="NormalWeb"/>
        <w:spacing w:before="0" w:beforeAutospacing="0" w:after="0" w:afterAutospacing="0"/>
        <w:ind w:left="1656"/>
        <w:rPr>
          <w:rFonts w:ascii="Segoe UI" w:hAnsi="Segoe UI" w:cs="Segoe UI"/>
          <w:sz w:val="20"/>
          <w:szCs w:val="20"/>
        </w:rPr>
      </w:pPr>
      <w:r w:rsidRPr="00C54284">
        <w:rPr>
          <w:rFonts w:ascii="Segoe UI" w:hAnsi="Segoe UI" w:cs="Segoe UI"/>
          <w:sz w:val="20"/>
          <w:szCs w:val="20"/>
        </w:rPr>
        <w:t xml:space="preserve">Contains style sheets </w:t>
      </w:r>
      <w:r w:rsidRPr="00C54284">
        <w:rPr>
          <w:rFonts w:ascii="Segoe UI" w:hAnsi="Segoe UI" w:cs="Segoe UI"/>
          <w:color w:val="000000"/>
          <w:sz w:val="20"/>
          <w:szCs w:val="20"/>
        </w:rPr>
        <w:t>specific to</w:t>
      </w:r>
      <w:r w:rsidRPr="00C54284">
        <w:rPr>
          <w:rFonts w:ascii="Segoe UI" w:hAnsi="Segoe UI" w:cs="Segoe UI"/>
          <w:sz w:val="20"/>
          <w:szCs w:val="20"/>
        </w:rPr>
        <w:t xml:space="preserve"> fabric framework</w:t>
      </w:r>
    </w:p>
    <w:p w14:paraId="66570A50" w14:textId="77777777" w:rsidR="0073056B" w:rsidRPr="00C54284" w:rsidRDefault="0073056B">
      <w:pPr>
        <w:pStyle w:val="NormalWeb"/>
        <w:spacing w:before="0" w:beforeAutospacing="0" w:after="0" w:afterAutospacing="0"/>
        <w:ind w:left="1656"/>
        <w:rPr>
          <w:rFonts w:ascii="Segoe UI" w:hAnsi="Segoe UI" w:cs="Segoe UI"/>
          <w:color w:val="000000"/>
          <w:sz w:val="20"/>
          <w:szCs w:val="20"/>
        </w:rPr>
      </w:pPr>
    </w:p>
    <w:p w14:paraId="37B7F7CC" w14:textId="4FCF0C27" w:rsidR="00486025" w:rsidRPr="00C54284" w:rsidRDefault="00486025" w:rsidP="00794A6B">
      <w:pPr>
        <w:pStyle w:val="NormalWeb"/>
        <w:numPr>
          <w:ilvl w:val="0"/>
          <w:numId w:val="16"/>
        </w:numPr>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fabric-0.6.0.min.css</w:t>
      </w:r>
    </w:p>
    <w:p w14:paraId="0FBD6BA9" w14:textId="50A70C77" w:rsidR="0073056B" w:rsidRPr="00C54284" w:rsidRDefault="0073056B">
      <w:pPr>
        <w:pStyle w:val="NormalWeb"/>
        <w:spacing w:before="0" w:beforeAutospacing="0" w:after="0" w:afterAutospacing="0"/>
        <w:ind w:left="1656"/>
        <w:rPr>
          <w:rFonts w:ascii="Segoe UI" w:hAnsi="Segoe UI" w:cs="Segoe UI"/>
          <w:sz w:val="20"/>
          <w:szCs w:val="20"/>
        </w:rPr>
      </w:pPr>
      <w:r w:rsidRPr="00C54284">
        <w:rPr>
          <w:rFonts w:ascii="Segoe UI" w:hAnsi="Segoe UI" w:cs="Segoe UI"/>
          <w:sz w:val="20"/>
          <w:szCs w:val="20"/>
        </w:rPr>
        <w:t xml:space="preserve">Contains style sheets </w:t>
      </w:r>
      <w:r w:rsidRPr="00C54284">
        <w:rPr>
          <w:rFonts w:ascii="Segoe UI" w:hAnsi="Segoe UI" w:cs="Segoe UI"/>
          <w:color w:val="000000"/>
          <w:sz w:val="20"/>
          <w:szCs w:val="20"/>
        </w:rPr>
        <w:t>specific to</w:t>
      </w:r>
      <w:r w:rsidRPr="00C54284">
        <w:rPr>
          <w:rFonts w:ascii="Segoe UI" w:hAnsi="Segoe UI" w:cs="Segoe UI"/>
          <w:sz w:val="20"/>
          <w:szCs w:val="20"/>
        </w:rPr>
        <w:t xml:space="preserve"> fabric framework</w:t>
      </w:r>
    </w:p>
    <w:p w14:paraId="34339AB2" w14:textId="77777777" w:rsidR="0073056B" w:rsidRPr="00C54284" w:rsidRDefault="0073056B">
      <w:pPr>
        <w:pStyle w:val="NormalWeb"/>
        <w:spacing w:before="0" w:beforeAutospacing="0" w:after="0" w:afterAutospacing="0"/>
        <w:ind w:left="1656"/>
        <w:rPr>
          <w:rFonts w:ascii="Segoe UI" w:hAnsi="Segoe UI" w:cs="Segoe UI"/>
          <w:color w:val="000000"/>
          <w:sz w:val="20"/>
          <w:szCs w:val="20"/>
        </w:rPr>
      </w:pPr>
    </w:p>
    <w:p w14:paraId="0CF9C7ED" w14:textId="77777777" w:rsidR="004604FC" w:rsidRPr="00C54284" w:rsidRDefault="004604FC" w:rsidP="00794A6B">
      <w:pPr>
        <w:pStyle w:val="NormalWeb"/>
        <w:numPr>
          <w:ilvl w:val="0"/>
          <w:numId w:val="16"/>
        </w:numPr>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Home.css</w:t>
      </w:r>
    </w:p>
    <w:p w14:paraId="65777948" w14:textId="77777777" w:rsidR="004604FC" w:rsidRPr="00C54284" w:rsidRDefault="004604FC">
      <w:pPr>
        <w:pStyle w:val="NormalWeb"/>
        <w:spacing w:before="0" w:beforeAutospacing="0" w:after="0" w:afterAutospacing="0"/>
        <w:ind w:left="1656"/>
        <w:rPr>
          <w:rFonts w:ascii="Segoe UI" w:hAnsi="Segoe UI" w:cs="Segoe UI"/>
          <w:color w:val="000000"/>
          <w:sz w:val="20"/>
          <w:szCs w:val="20"/>
        </w:rPr>
      </w:pPr>
      <w:r w:rsidRPr="00C54284">
        <w:rPr>
          <w:rFonts w:ascii="Segoe UI" w:hAnsi="Segoe UI" w:cs="Segoe UI"/>
          <w:color w:val="000000"/>
          <w:sz w:val="20"/>
          <w:szCs w:val="20"/>
        </w:rPr>
        <w:t>Contains the layout, font and colors specific to App Landing Page</w:t>
      </w:r>
    </w:p>
    <w:p w14:paraId="40B71CE1" w14:textId="77777777" w:rsidR="000275D3" w:rsidRPr="00C54284" w:rsidRDefault="000275D3">
      <w:pPr>
        <w:pStyle w:val="NormalWeb"/>
        <w:spacing w:before="0" w:beforeAutospacing="0" w:after="0" w:afterAutospacing="0"/>
        <w:ind w:left="1656"/>
        <w:rPr>
          <w:rFonts w:ascii="Segoe UI" w:hAnsi="Segoe UI" w:cs="Segoe UI"/>
          <w:color w:val="000000"/>
          <w:sz w:val="20"/>
          <w:szCs w:val="20"/>
        </w:rPr>
      </w:pPr>
    </w:p>
    <w:p w14:paraId="7E0928CC" w14:textId="01797F01" w:rsidR="000275D3" w:rsidRPr="00C54284" w:rsidRDefault="000275D3" w:rsidP="00B01BF0">
      <w:pPr>
        <w:pStyle w:val="NormalWeb"/>
        <w:numPr>
          <w:ilvl w:val="0"/>
          <w:numId w:val="16"/>
        </w:numPr>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ListView.css</w:t>
      </w:r>
    </w:p>
    <w:p w14:paraId="6B81871D" w14:textId="44714C2A" w:rsidR="000275D3" w:rsidRPr="00C54284" w:rsidRDefault="000275D3">
      <w:pPr>
        <w:pStyle w:val="NormalWeb"/>
        <w:spacing w:before="0" w:beforeAutospacing="0" w:after="0" w:afterAutospacing="0"/>
        <w:ind w:left="1656"/>
        <w:rPr>
          <w:rFonts w:ascii="Segoe UI" w:hAnsi="Segoe UI" w:cs="Segoe UI"/>
          <w:color w:val="000000"/>
          <w:sz w:val="20"/>
          <w:szCs w:val="20"/>
        </w:rPr>
      </w:pPr>
      <w:r w:rsidRPr="00C54284">
        <w:rPr>
          <w:rFonts w:ascii="Segoe UI" w:hAnsi="Segoe UI" w:cs="Segoe UI"/>
          <w:color w:val="000000"/>
          <w:sz w:val="20"/>
          <w:szCs w:val="20"/>
        </w:rPr>
        <w:t>Contains the layout, font and colors specific to List View</w:t>
      </w:r>
    </w:p>
    <w:p w14:paraId="4EF66279" w14:textId="77777777" w:rsidR="00187613" w:rsidRPr="00C54284" w:rsidRDefault="00187613">
      <w:pPr>
        <w:pStyle w:val="NormalWeb"/>
        <w:spacing w:before="0" w:beforeAutospacing="0" w:after="0" w:afterAutospacing="0"/>
        <w:ind w:left="1656"/>
        <w:rPr>
          <w:rFonts w:ascii="Segoe UI" w:hAnsi="Segoe UI" w:cs="Segoe UI"/>
          <w:color w:val="000000"/>
          <w:sz w:val="20"/>
          <w:szCs w:val="20"/>
        </w:rPr>
      </w:pPr>
    </w:p>
    <w:p w14:paraId="5D2C94D2" w14:textId="086F371C" w:rsidR="00187613" w:rsidRPr="00C54284" w:rsidRDefault="00187613" w:rsidP="00B01BF0">
      <w:pPr>
        <w:pStyle w:val="NormalWeb"/>
        <w:numPr>
          <w:ilvl w:val="0"/>
          <w:numId w:val="16"/>
        </w:numPr>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CommonControls.css</w:t>
      </w:r>
    </w:p>
    <w:p w14:paraId="51BA16D9" w14:textId="05B5BF71" w:rsidR="00187613" w:rsidRPr="00C54284" w:rsidRDefault="00C668A5">
      <w:pPr>
        <w:pStyle w:val="NormalWeb"/>
        <w:spacing w:before="0" w:beforeAutospacing="0" w:after="0" w:afterAutospacing="0"/>
        <w:ind w:left="1656"/>
        <w:rPr>
          <w:rFonts w:ascii="Segoe UI" w:hAnsi="Segoe UI" w:cs="Segoe UI"/>
          <w:color w:val="000000"/>
          <w:sz w:val="20"/>
          <w:szCs w:val="20"/>
        </w:rPr>
      </w:pPr>
      <w:r w:rsidRPr="00C54284">
        <w:rPr>
          <w:rFonts w:ascii="Segoe UI" w:hAnsi="Segoe UI" w:cs="Segoe UI"/>
          <w:color w:val="000000"/>
          <w:sz w:val="20"/>
          <w:szCs w:val="20"/>
        </w:rPr>
        <w:t>Contains the layout, font, and colors specific to common controls used in different page.</w:t>
      </w:r>
    </w:p>
    <w:p w14:paraId="584CEB55" w14:textId="6D74A34B" w:rsidR="00C668A5" w:rsidRPr="00C54284" w:rsidRDefault="00C668A5">
      <w:pPr>
        <w:pStyle w:val="NormalWeb"/>
        <w:spacing w:before="0" w:beforeAutospacing="0" w:after="0" w:afterAutospacing="0"/>
        <w:ind w:left="1656"/>
        <w:rPr>
          <w:rFonts w:ascii="Segoe UI" w:hAnsi="Segoe UI" w:cs="Segoe UI"/>
          <w:color w:val="000000"/>
          <w:sz w:val="20"/>
          <w:szCs w:val="20"/>
        </w:rPr>
      </w:pPr>
    </w:p>
    <w:p w14:paraId="6B0B5E04" w14:textId="380F37B2" w:rsidR="00187613" w:rsidRPr="00C54284" w:rsidRDefault="00187613" w:rsidP="00B01BF0">
      <w:pPr>
        <w:pStyle w:val="NormalWeb"/>
        <w:numPr>
          <w:ilvl w:val="0"/>
          <w:numId w:val="16"/>
        </w:numPr>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ManagePermission.css</w:t>
      </w:r>
    </w:p>
    <w:p w14:paraId="3B1DB8BA" w14:textId="5508222B" w:rsidR="00C668A5" w:rsidRPr="00C54284" w:rsidRDefault="00C668A5">
      <w:pPr>
        <w:pStyle w:val="NormalWeb"/>
        <w:spacing w:before="0" w:beforeAutospacing="0" w:after="0" w:afterAutospacing="0"/>
        <w:ind w:left="1656"/>
        <w:rPr>
          <w:rFonts w:ascii="Segoe UI" w:hAnsi="Segoe UI" w:cs="Segoe UI"/>
          <w:color w:val="000000"/>
          <w:sz w:val="20"/>
          <w:szCs w:val="20"/>
        </w:rPr>
      </w:pPr>
      <w:r w:rsidRPr="00C54284">
        <w:rPr>
          <w:rFonts w:ascii="Segoe UI" w:hAnsi="Segoe UI" w:cs="Segoe UI"/>
          <w:color w:val="000000"/>
          <w:sz w:val="20"/>
          <w:szCs w:val="20"/>
        </w:rPr>
        <w:t>Contains the layout, font and colors specific to matter landing page and pop up (Add user and Edit user)</w:t>
      </w:r>
      <w:r w:rsidR="00105496" w:rsidRPr="00C54284">
        <w:rPr>
          <w:rFonts w:ascii="Segoe UI" w:hAnsi="Segoe UI" w:cs="Segoe UI"/>
          <w:color w:val="000000"/>
          <w:sz w:val="20"/>
          <w:szCs w:val="20"/>
        </w:rPr>
        <w:t>.</w:t>
      </w:r>
    </w:p>
    <w:p w14:paraId="0A57DCE2" w14:textId="77777777" w:rsidR="00187613" w:rsidRPr="00C54284" w:rsidRDefault="00187613" w:rsidP="00B01BF0">
      <w:pPr>
        <w:pStyle w:val="NormalWeb"/>
        <w:spacing w:before="0" w:beforeAutospacing="0" w:after="0" w:afterAutospacing="0"/>
        <w:rPr>
          <w:rFonts w:ascii="Segoe UI" w:hAnsi="Segoe UI" w:cs="Segoe UI"/>
          <w:color w:val="000000"/>
          <w:sz w:val="20"/>
          <w:szCs w:val="20"/>
        </w:rPr>
      </w:pPr>
    </w:p>
    <w:p w14:paraId="564C7022" w14:textId="7869B529" w:rsidR="00187613" w:rsidRPr="00C54284" w:rsidRDefault="00187613" w:rsidP="00B01BF0">
      <w:pPr>
        <w:pStyle w:val="NormalWeb"/>
        <w:numPr>
          <w:ilvl w:val="0"/>
          <w:numId w:val="16"/>
        </w:numPr>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SearchDocument.css</w:t>
      </w:r>
    </w:p>
    <w:p w14:paraId="2F6E0EA7" w14:textId="3413B32C" w:rsidR="00C668A5" w:rsidRPr="00C54284" w:rsidRDefault="00C668A5">
      <w:pPr>
        <w:pStyle w:val="NormalWeb"/>
        <w:spacing w:before="0" w:beforeAutospacing="0" w:after="0" w:afterAutospacing="0"/>
        <w:ind w:left="1656"/>
        <w:rPr>
          <w:rFonts w:ascii="Segoe UI" w:hAnsi="Segoe UI" w:cs="Segoe UI"/>
          <w:color w:val="000000"/>
          <w:sz w:val="20"/>
          <w:szCs w:val="20"/>
        </w:rPr>
      </w:pPr>
      <w:r w:rsidRPr="00C54284">
        <w:rPr>
          <w:rFonts w:ascii="Segoe UI" w:hAnsi="Segoe UI" w:cs="Segoe UI"/>
          <w:color w:val="000000"/>
          <w:sz w:val="20"/>
          <w:szCs w:val="20"/>
        </w:rPr>
        <w:lastRenderedPageBreak/>
        <w:t>Contains the layout, font and colors specific to the Search Document Application</w:t>
      </w:r>
      <w:r w:rsidR="00105496" w:rsidRPr="00C54284">
        <w:rPr>
          <w:rFonts w:ascii="Segoe UI" w:hAnsi="Segoe UI" w:cs="Segoe UI"/>
          <w:color w:val="000000"/>
          <w:sz w:val="20"/>
          <w:szCs w:val="20"/>
        </w:rPr>
        <w:t>.</w:t>
      </w:r>
    </w:p>
    <w:p w14:paraId="67C18EA9" w14:textId="77777777" w:rsidR="00187613" w:rsidRPr="00C54284" w:rsidRDefault="00187613">
      <w:pPr>
        <w:pStyle w:val="NormalWeb"/>
        <w:spacing w:before="0" w:beforeAutospacing="0" w:after="0" w:afterAutospacing="0"/>
        <w:ind w:left="1656"/>
        <w:rPr>
          <w:rFonts w:ascii="Segoe UI" w:hAnsi="Segoe UI" w:cs="Segoe UI"/>
          <w:color w:val="000000"/>
          <w:sz w:val="20"/>
          <w:szCs w:val="20"/>
        </w:rPr>
      </w:pPr>
    </w:p>
    <w:p w14:paraId="46653B3F" w14:textId="0399F1C2" w:rsidR="00187613" w:rsidRPr="00C54284" w:rsidRDefault="00187613" w:rsidP="00B01BF0">
      <w:pPr>
        <w:pStyle w:val="NormalWeb"/>
        <w:numPr>
          <w:ilvl w:val="0"/>
          <w:numId w:val="16"/>
        </w:numPr>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SearchMatter.css</w:t>
      </w:r>
    </w:p>
    <w:p w14:paraId="6D51554C" w14:textId="72CD79DF" w:rsidR="00C668A5" w:rsidRPr="00C54284" w:rsidRDefault="00C668A5" w:rsidP="00B01BF0">
      <w:pPr>
        <w:pStyle w:val="NormalWeb"/>
        <w:spacing w:before="0" w:beforeAutospacing="0" w:after="0" w:afterAutospacing="0"/>
        <w:ind w:left="1656"/>
        <w:rPr>
          <w:rFonts w:ascii="Segoe UI" w:hAnsi="Segoe UI" w:cs="Segoe UI"/>
          <w:color w:val="000000"/>
          <w:sz w:val="20"/>
          <w:szCs w:val="20"/>
        </w:rPr>
      </w:pPr>
      <w:r w:rsidRPr="00C54284">
        <w:rPr>
          <w:rFonts w:ascii="Segoe UI" w:hAnsi="Segoe UI" w:cs="Segoe UI"/>
          <w:color w:val="000000"/>
          <w:sz w:val="20"/>
          <w:szCs w:val="20"/>
        </w:rPr>
        <w:t>Contains the layout, font and colors specific to the Search Matter Application</w:t>
      </w:r>
      <w:r w:rsidR="00105496" w:rsidRPr="00C54284">
        <w:rPr>
          <w:rFonts w:ascii="Segoe UI" w:hAnsi="Segoe UI" w:cs="Segoe UI"/>
          <w:color w:val="000000"/>
          <w:sz w:val="20"/>
          <w:szCs w:val="20"/>
        </w:rPr>
        <w:t>.</w:t>
      </w:r>
    </w:p>
    <w:p w14:paraId="059CD984" w14:textId="77777777" w:rsidR="00C668A5" w:rsidRDefault="00C668A5">
      <w:pPr>
        <w:pStyle w:val="NormalWeb"/>
        <w:spacing w:before="0" w:beforeAutospacing="0" w:after="0" w:afterAutospacing="0"/>
        <w:ind w:left="1656"/>
        <w:rPr>
          <w:rFonts w:ascii="Segoe UI" w:hAnsi="Segoe UI" w:cs="Segoe UI"/>
          <w:color w:val="000000"/>
          <w:sz w:val="20"/>
          <w:szCs w:val="20"/>
        </w:rPr>
      </w:pPr>
    </w:p>
    <w:p w14:paraId="5018869B" w14:textId="27F291B6" w:rsidR="00B73046" w:rsidRPr="00C54284" w:rsidRDefault="00B73046" w:rsidP="00B73046">
      <w:pPr>
        <w:pStyle w:val="NormalWeb"/>
        <w:numPr>
          <w:ilvl w:val="0"/>
          <w:numId w:val="16"/>
        </w:numPr>
        <w:spacing w:before="0" w:beforeAutospacing="0" w:after="0" w:afterAutospacing="0"/>
        <w:rPr>
          <w:rFonts w:ascii="Segoe UI" w:hAnsi="Segoe UI" w:cs="Segoe UI"/>
          <w:color w:val="000000"/>
          <w:sz w:val="20"/>
          <w:szCs w:val="20"/>
        </w:rPr>
      </w:pPr>
      <w:r>
        <w:rPr>
          <w:rFonts w:ascii="Segoe UI" w:hAnsi="Segoe UI" w:cs="Segoe UI"/>
          <w:color w:val="000000"/>
          <w:sz w:val="20"/>
          <w:szCs w:val="20"/>
        </w:rPr>
        <w:t>Settings</w:t>
      </w:r>
      <w:r w:rsidRPr="00C54284">
        <w:rPr>
          <w:rFonts w:ascii="Segoe UI" w:hAnsi="Segoe UI" w:cs="Segoe UI"/>
          <w:color w:val="000000"/>
          <w:sz w:val="20"/>
          <w:szCs w:val="20"/>
        </w:rPr>
        <w:t>.css</w:t>
      </w:r>
    </w:p>
    <w:p w14:paraId="57F0BD5A" w14:textId="098A421C" w:rsidR="00B73046" w:rsidRPr="00C54284" w:rsidRDefault="00B73046" w:rsidP="00B73046">
      <w:pPr>
        <w:pStyle w:val="NormalWeb"/>
        <w:spacing w:before="0" w:beforeAutospacing="0" w:after="0" w:afterAutospacing="0"/>
        <w:ind w:left="1656"/>
        <w:rPr>
          <w:rFonts w:ascii="Segoe UI" w:hAnsi="Segoe UI" w:cs="Segoe UI"/>
          <w:color w:val="000000"/>
          <w:sz w:val="20"/>
          <w:szCs w:val="20"/>
        </w:rPr>
      </w:pPr>
      <w:r w:rsidRPr="00C54284">
        <w:rPr>
          <w:rFonts w:ascii="Segoe UI" w:hAnsi="Segoe UI" w:cs="Segoe UI"/>
          <w:color w:val="000000"/>
          <w:sz w:val="20"/>
          <w:szCs w:val="20"/>
        </w:rPr>
        <w:t xml:space="preserve">Contains the layout, font and colors specific to the </w:t>
      </w:r>
      <w:r>
        <w:rPr>
          <w:rFonts w:ascii="Segoe UI" w:hAnsi="Segoe UI" w:cs="Segoe UI"/>
          <w:color w:val="000000"/>
          <w:sz w:val="20"/>
          <w:szCs w:val="20"/>
        </w:rPr>
        <w:t>Settings page</w:t>
      </w:r>
      <w:r w:rsidRPr="00C54284">
        <w:rPr>
          <w:rFonts w:ascii="Segoe UI" w:hAnsi="Segoe UI" w:cs="Segoe UI"/>
          <w:color w:val="000000"/>
          <w:sz w:val="20"/>
          <w:szCs w:val="20"/>
        </w:rPr>
        <w:t>.</w:t>
      </w:r>
    </w:p>
    <w:p w14:paraId="6AF4E595" w14:textId="77777777" w:rsidR="00B73046" w:rsidRPr="00C54284" w:rsidRDefault="00B73046">
      <w:pPr>
        <w:pStyle w:val="NormalWeb"/>
        <w:spacing w:before="0" w:beforeAutospacing="0" w:after="0" w:afterAutospacing="0"/>
        <w:ind w:left="1656"/>
        <w:rPr>
          <w:rFonts w:ascii="Segoe UI" w:hAnsi="Segoe UI" w:cs="Segoe UI"/>
          <w:color w:val="000000"/>
          <w:sz w:val="20"/>
          <w:szCs w:val="20"/>
        </w:rPr>
      </w:pPr>
    </w:p>
    <w:p w14:paraId="205775BC" w14:textId="77777777" w:rsidR="00187613" w:rsidRPr="00C54284" w:rsidRDefault="00187613">
      <w:pPr>
        <w:pStyle w:val="NormalWeb"/>
        <w:spacing w:before="0" w:beforeAutospacing="0" w:after="0" w:afterAutospacing="0"/>
        <w:ind w:left="1656"/>
        <w:rPr>
          <w:rFonts w:ascii="Segoe UI" w:hAnsi="Segoe UI" w:cs="Segoe UI"/>
          <w:color w:val="000000"/>
          <w:sz w:val="20"/>
          <w:szCs w:val="20"/>
        </w:rPr>
      </w:pPr>
    </w:p>
    <w:p w14:paraId="3374A31D" w14:textId="77777777" w:rsidR="00E27C55" w:rsidRPr="00C54284" w:rsidRDefault="00E27C55" w:rsidP="0088376A">
      <w:pPr>
        <w:pStyle w:val="Heading40"/>
        <w:numPr>
          <w:ilvl w:val="3"/>
          <w:numId w:val="268"/>
        </w:numPr>
        <w:rPr>
          <w:rFonts w:ascii="Segoe UI" w:hAnsi="Segoe UI" w:cs="Segoe UI"/>
          <w:i w:val="0"/>
        </w:rPr>
      </w:pPr>
      <w:bookmarkStart w:id="554" w:name="_Toc100645976"/>
      <w:r w:rsidRPr="00C54284">
        <w:rPr>
          <w:rFonts w:ascii="Segoe UI" w:hAnsi="Segoe UI" w:cs="Segoe UI"/>
          <w:i w:val="0"/>
        </w:rPr>
        <w:t>Page Templates</w:t>
      </w:r>
      <w:bookmarkEnd w:id="554"/>
    </w:p>
    <w:p w14:paraId="1CA24EDA" w14:textId="77777777" w:rsidR="00E27C55" w:rsidRPr="00C54284" w:rsidRDefault="00E27C55" w:rsidP="00794A6B">
      <w:pPr>
        <w:pStyle w:val="NormalWeb"/>
        <w:spacing w:before="0" w:beforeAutospacing="0" w:after="0" w:afterAutospacing="0"/>
        <w:ind w:left="1656"/>
        <w:rPr>
          <w:rFonts w:ascii="Segoe UI" w:hAnsi="Segoe UI" w:cs="Segoe UI"/>
          <w:sz w:val="20"/>
          <w:szCs w:val="20"/>
        </w:rPr>
      </w:pPr>
      <w:r w:rsidRPr="00C54284">
        <w:rPr>
          <w:rFonts w:ascii="Segoe UI" w:hAnsi="Segoe UI" w:cs="Segoe UI"/>
          <w:sz w:val="20"/>
          <w:szCs w:val="20"/>
        </w:rPr>
        <w:t>N.A.</w:t>
      </w:r>
    </w:p>
    <w:p w14:paraId="19B7C755" w14:textId="4F404C6F" w:rsidR="00E27C55" w:rsidRPr="00C54284" w:rsidRDefault="00E27C55" w:rsidP="0088376A">
      <w:pPr>
        <w:pStyle w:val="Heading30"/>
        <w:numPr>
          <w:ilvl w:val="2"/>
          <w:numId w:val="268"/>
        </w:numPr>
        <w:rPr>
          <w:rFonts w:ascii="Segoe UI" w:hAnsi="Segoe UI" w:cs="Segoe UI"/>
          <w:b w:val="0"/>
          <w:sz w:val="26"/>
          <w:szCs w:val="26"/>
        </w:rPr>
      </w:pPr>
      <w:bookmarkStart w:id="555" w:name="_Toc393127928"/>
      <w:bookmarkStart w:id="556" w:name="_Toc426022687"/>
      <w:r w:rsidRPr="00C54284">
        <w:rPr>
          <w:rFonts w:ascii="Segoe UI" w:hAnsi="Segoe UI" w:cs="Segoe UI"/>
          <w:b w:val="0"/>
          <w:sz w:val="26"/>
          <w:szCs w:val="26"/>
        </w:rPr>
        <w:t>Web Pages and Web Controls</w:t>
      </w:r>
      <w:bookmarkEnd w:id="555"/>
      <w:bookmarkEnd w:id="556"/>
    </w:p>
    <w:p w14:paraId="3A66BBF4" w14:textId="08681775" w:rsidR="00E27C55" w:rsidRPr="00C54284" w:rsidRDefault="00E27C55" w:rsidP="0088376A">
      <w:pPr>
        <w:pStyle w:val="Heading40"/>
        <w:numPr>
          <w:ilvl w:val="3"/>
          <w:numId w:val="268"/>
        </w:numPr>
        <w:rPr>
          <w:rFonts w:ascii="Segoe UI" w:hAnsi="Segoe UI" w:cs="Segoe UI"/>
          <w:i w:val="0"/>
        </w:rPr>
      </w:pPr>
      <w:bookmarkStart w:id="557" w:name="_Toc100645978"/>
      <w:r w:rsidRPr="00C54284">
        <w:rPr>
          <w:rFonts w:ascii="Segoe UI" w:hAnsi="Segoe UI" w:cs="Segoe UI"/>
          <w:i w:val="0"/>
        </w:rPr>
        <w:t>Description</w:t>
      </w:r>
      <w:r w:rsidR="00A765EA">
        <w:rPr>
          <w:rFonts w:ascii="Segoe UI" w:hAnsi="Segoe UI" w:cs="Segoe UI"/>
          <w:i w:val="0"/>
        </w:rPr>
        <w:t xml:space="preserve"> </w:t>
      </w:r>
      <w:r w:rsidRPr="00C54284">
        <w:rPr>
          <w:rFonts w:ascii="Segoe UI" w:hAnsi="Segoe UI" w:cs="Segoe UI"/>
          <w:i w:val="0"/>
        </w:rPr>
        <w:t>[of individual web pages or controls]</w:t>
      </w:r>
      <w:bookmarkEnd w:id="557"/>
    </w:p>
    <w:p w14:paraId="124562B3" w14:textId="77777777" w:rsidR="00E27C55" w:rsidRPr="00C54284" w:rsidRDefault="00E27C55" w:rsidP="00E27C55">
      <w:pPr>
        <w:pStyle w:val="NormalWeb"/>
        <w:spacing w:before="0" w:beforeAutospacing="0" w:after="0" w:afterAutospacing="0"/>
        <w:ind w:firstLine="720"/>
        <w:rPr>
          <w:rFonts w:ascii="Segoe UI" w:hAnsi="Segoe UI" w:cs="Segoe UI"/>
          <w:color w:val="000000"/>
          <w:sz w:val="20"/>
          <w:szCs w:val="20"/>
        </w:rPr>
      </w:pPr>
      <w:r w:rsidRPr="00C54284">
        <w:rPr>
          <w:rFonts w:ascii="Segoe UI" w:hAnsi="Segoe UI" w:cs="Segoe UI"/>
          <w:color w:val="000000"/>
          <w:sz w:val="20"/>
          <w:szCs w:val="20"/>
        </w:rPr>
        <w:t>This section gives description about the web pages of the Matter Center App</w:t>
      </w:r>
    </w:p>
    <w:p w14:paraId="0AE82574" w14:textId="77777777" w:rsidR="00E27C55" w:rsidRPr="00C54284" w:rsidRDefault="00E27C55" w:rsidP="00E27C55">
      <w:pPr>
        <w:pStyle w:val="NormalWeb"/>
        <w:numPr>
          <w:ilvl w:val="0"/>
          <w:numId w:val="33"/>
        </w:numPr>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DownloadEmail.aspx</w:t>
      </w:r>
    </w:p>
    <w:tbl>
      <w:tblPr>
        <w:tblStyle w:val="TableGrid"/>
        <w:tblW w:w="0" w:type="auto"/>
        <w:tblInd w:w="720" w:type="dxa"/>
        <w:tblLook w:val="04A0" w:firstRow="1" w:lastRow="0" w:firstColumn="1" w:lastColumn="0" w:noHBand="0" w:noVBand="1"/>
      </w:tblPr>
      <w:tblGrid>
        <w:gridCol w:w="4231"/>
        <w:gridCol w:w="5119"/>
      </w:tblGrid>
      <w:tr w:rsidR="00E27C55" w:rsidRPr="00C54284" w14:paraId="161A5381" w14:textId="77777777" w:rsidTr="00E27C55">
        <w:tc>
          <w:tcPr>
            <w:tcW w:w="5035" w:type="dxa"/>
          </w:tcPr>
          <w:p w14:paraId="06F17E01"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Page Name</w:t>
            </w:r>
          </w:p>
        </w:tc>
        <w:tc>
          <w:tcPr>
            <w:tcW w:w="5035" w:type="dxa"/>
          </w:tcPr>
          <w:p w14:paraId="797B9BF1"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DownloadEmail.aspx</w:t>
            </w:r>
          </w:p>
        </w:tc>
      </w:tr>
      <w:tr w:rsidR="00E27C55" w:rsidRPr="00C54284" w14:paraId="1DD262D2" w14:textId="77777777" w:rsidTr="00E27C55">
        <w:tc>
          <w:tcPr>
            <w:tcW w:w="5035" w:type="dxa"/>
          </w:tcPr>
          <w:p w14:paraId="0B024585"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Physical File Name</w:t>
            </w:r>
          </w:p>
        </w:tc>
        <w:tc>
          <w:tcPr>
            <w:tcW w:w="5035" w:type="dxa"/>
          </w:tcPr>
          <w:p w14:paraId="7131C7FF"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DownloadEmail.aspx</w:t>
            </w:r>
          </w:p>
        </w:tc>
      </w:tr>
      <w:tr w:rsidR="00E27C55" w:rsidRPr="00C54284" w14:paraId="11CB72BF" w14:textId="77777777" w:rsidTr="00E27C55">
        <w:tc>
          <w:tcPr>
            <w:tcW w:w="5035" w:type="dxa"/>
          </w:tcPr>
          <w:p w14:paraId="2B25DC65"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Class Name</w:t>
            </w:r>
          </w:p>
        </w:tc>
        <w:tc>
          <w:tcPr>
            <w:tcW w:w="5035" w:type="dxa"/>
          </w:tcPr>
          <w:p w14:paraId="6684DAD1"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DownloadEmail</w:t>
            </w:r>
          </w:p>
        </w:tc>
      </w:tr>
      <w:tr w:rsidR="00E27C55" w:rsidRPr="00C54284" w14:paraId="246AE934" w14:textId="77777777" w:rsidTr="00E27C55">
        <w:tc>
          <w:tcPr>
            <w:tcW w:w="5035" w:type="dxa"/>
          </w:tcPr>
          <w:p w14:paraId="44FDD5AA"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Namespace</w:t>
            </w:r>
          </w:p>
        </w:tc>
        <w:tc>
          <w:tcPr>
            <w:tcW w:w="5035" w:type="dxa"/>
          </w:tcPr>
          <w:p w14:paraId="58FAB126"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Microsoft.Legal.MatterCenter.SharePointAppWeb.Pages</w:t>
            </w:r>
          </w:p>
        </w:tc>
      </w:tr>
      <w:tr w:rsidR="00E27C55" w:rsidRPr="00C54284" w14:paraId="2A649BA3" w14:textId="77777777" w:rsidTr="00E27C55">
        <w:tc>
          <w:tcPr>
            <w:tcW w:w="5035" w:type="dxa"/>
          </w:tcPr>
          <w:p w14:paraId="34814709"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Assembly</w:t>
            </w:r>
          </w:p>
        </w:tc>
        <w:tc>
          <w:tcPr>
            <w:tcW w:w="5035" w:type="dxa"/>
          </w:tcPr>
          <w:p w14:paraId="5E8EE142"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Microsoft.Legal.MatterCenter.SharePointAppWeb</w:t>
            </w:r>
          </w:p>
        </w:tc>
      </w:tr>
      <w:tr w:rsidR="00E27C55" w:rsidRPr="00C54284" w14:paraId="66CEEA82" w14:textId="77777777" w:rsidTr="00E27C55">
        <w:tc>
          <w:tcPr>
            <w:tcW w:w="5035" w:type="dxa"/>
          </w:tcPr>
          <w:p w14:paraId="70B37CF3"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Methods</w:t>
            </w:r>
          </w:p>
        </w:tc>
        <w:tc>
          <w:tcPr>
            <w:tcW w:w="5035" w:type="dxa"/>
          </w:tcPr>
          <w:p w14:paraId="30CD7415" w14:textId="77777777" w:rsidR="00E27C55" w:rsidRPr="00C54284" w:rsidRDefault="00E27C55" w:rsidP="00E27C55">
            <w:pPr>
              <w:pStyle w:val="NormalWeb"/>
              <w:numPr>
                <w:ilvl w:val="0"/>
                <w:numId w:val="40"/>
              </w:numPr>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Page_Load:</w:t>
            </w:r>
          </w:p>
          <w:p w14:paraId="54EB2291" w14:textId="77777777" w:rsidR="00E27C55" w:rsidRPr="00C54284" w:rsidRDefault="00E27C55" w:rsidP="00E27C55">
            <w:pPr>
              <w:pStyle w:val="NormalWeb"/>
              <w:spacing w:before="0" w:beforeAutospacing="0" w:after="0" w:afterAutospacing="0"/>
              <w:ind w:left="360"/>
              <w:rPr>
                <w:rFonts w:ascii="Segoe UI" w:hAnsi="Segoe UI" w:cs="Segoe UI"/>
                <w:color w:val="000000"/>
                <w:sz w:val="20"/>
                <w:szCs w:val="20"/>
              </w:rPr>
            </w:pPr>
            <w:r w:rsidRPr="00C54284">
              <w:rPr>
                <w:rFonts w:ascii="Segoe UI" w:hAnsi="Segoe UI" w:cs="Segoe UI"/>
                <w:color w:val="000000"/>
                <w:sz w:val="20"/>
                <w:szCs w:val="20"/>
              </w:rPr>
              <w:t>Sets and sends the email content as a response object</w:t>
            </w:r>
          </w:p>
          <w:p w14:paraId="5B9A05D1" w14:textId="77777777" w:rsidR="00E27C55" w:rsidRPr="00C54284" w:rsidRDefault="00E27C55" w:rsidP="00E27C55">
            <w:pPr>
              <w:pStyle w:val="NormalWeb"/>
              <w:numPr>
                <w:ilvl w:val="0"/>
                <w:numId w:val="40"/>
              </w:numPr>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GenerateStreamFromString:</w:t>
            </w:r>
          </w:p>
          <w:p w14:paraId="3EDE0768" w14:textId="77777777" w:rsidR="00E27C55" w:rsidRPr="00C54284" w:rsidRDefault="00E27C55" w:rsidP="00E27C55">
            <w:pPr>
              <w:pStyle w:val="NormalWeb"/>
              <w:spacing w:before="0" w:beforeAutospacing="0" w:after="0" w:afterAutospacing="0"/>
              <w:ind w:left="360"/>
              <w:rPr>
                <w:rFonts w:ascii="Segoe UI" w:hAnsi="Segoe UI" w:cs="Segoe UI"/>
                <w:color w:val="000000"/>
                <w:sz w:val="20"/>
                <w:szCs w:val="20"/>
              </w:rPr>
            </w:pPr>
            <w:r w:rsidRPr="00C54284">
              <w:rPr>
                <w:rFonts w:ascii="Segoe UI" w:hAnsi="Segoe UI" w:cs="Segoe UI"/>
                <w:color w:val="000000"/>
                <w:sz w:val="20"/>
                <w:szCs w:val="20"/>
              </w:rPr>
              <w:t>Generates stream for the email content</w:t>
            </w:r>
          </w:p>
        </w:tc>
      </w:tr>
    </w:tbl>
    <w:p w14:paraId="2B07733D"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p>
    <w:p w14:paraId="57DCC838" w14:textId="77777777" w:rsidR="00E27C55" w:rsidRPr="00C54284" w:rsidRDefault="00E27C55" w:rsidP="00E27C55">
      <w:pPr>
        <w:pStyle w:val="NormalWeb"/>
        <w:numPr>
          <w:ilvl w:val="0"/>
          <w:numId w:val="33"/>
        </w:numPr>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FindDocument.aspx</w:t>
      </w:r>
    </w:p>
    <w:tbl>
      <w:tblPr>
        <w:tblStyle w:val="TableGrid"/>
        <w:tblW w:w="0" w:type="auto"/>
        <w:tblInd w:w="720" w:type="dxa"/>
        <w:tblLook w:val="04A0" w:firstRow="1" w:lastRow="0" w:firstColumn="1" w:lastColumn="0" w:noHBand="0" w:noVBand="1"/>
      </w:tblPr>
      <w:tblGrid>
        <w:gridCol w:w="4231"/>
        <w:gridCol w:w="5119"/>
      </w:tblGrid>
      <w:tr w:rsidR="00E27C55" w:rsidRPr="00C54284" w14:paraId="74368D51" w14:textId="77777777" w:rsidTr="00E27C55">
        <w:tc>
          <w:tcPr>
            <w:tcW w:w="5035" w:type="dxa"/>
          </w:tcPr>
          <w:p w14:paraId="4BF9FD1C"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Page Name</w:t>
            </w:r>
          </w:p>
        </w:tc>
        <w:tc>
          <w:tcPr>
            <w:tcW w:w="5035" w:type="dxa"/>
          </w:tcPr>
          <w:p w14:paraId="5070032C"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FindDocument.aspx</w:t>
            </w:r>
          </w:p>
        </w:tc>
      </w:tr>
      <w:tr w:rsidR="00E27C55" w:rsidRPr="00C54284" w14:paraId="25F44BB5" w14:textId="77777777" w:rsidTr="00E27C55">
        <w:tc>
          <w:tcPr>
            <w:tcW w:w="5035" w:type="dxa"/>
          </w:tcPr>
          <w:p w14:paraId="6BD85090"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Physical File Name</w:t>
            </w:r>
          </w:p>
        </w:tc>
        <w:tc>
          <w:tcPr>
            <w:tcW w:w="5035" w:type="dxa"/>
          </w:tcPr>
          <w:p w14:paraId="64979321"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FindDocument.aspx</w:t>
            </w:r>
          </w:p>
        </w:tc>
      </w:tr>
      <w:tr w:rsidR="00E27C55" w:rsidRPr="00C54284" w14:paraId="775BDD0E" w14:textId="77777777" w:rsidTr="00E27C55">
        <w:tc>
          <w:tcPr>
            <w:tcW w:w="5035" w:type="dxa"/>
          </w:tcPr>
          <w:p w14:paraId="280915C1"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Class Name</w:t>
            </w:r>
          </w:p>
        </w:tc>
        <w:tc>
          <w:tcPr>
            <w:tcW w:w="5035" w:type="dxa"/>
          </w:tcPr>
          <w:p w14:paraId="7F944D06"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FindDocument</w:t>
            </w:r>
          </w:p>
        </w:tc>
      </w:tr>
      <w:tr w:rsidR="00E27C55" w:rsidRPr="00C54284" w14:paraId="41085219" w14:textId="77777777" w:rsidTr="00E27C55">
        <w:tc>
          <w:tcPr>
            <w:tcW w:w="5035" w:type="dxa"/>
          </w:tcPr>
          <w:p w14:paraId="1A3C6849"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Namespace</w:t>
            </w:r>
          </w:p>
        </w:tc>
        <w:tc>
          <w:tcPr>
            <w:tcW w:w="5035" w:type="dxa"/>
          </w:tcPr>
          <w:p w14:paraId="1A797849"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Microsoft.Legal.MatterCenter.SharePointAppWeb.Pages</w:t>
            </w:r>
          </w:p>
        </w:tc>
      </w:tr>
      <w:tr w:rsidR="00E27C55" w:rsidRPr="00C54284" w14:paraId="3E530B66" w14:textId="77777777" w:rsidTr="00E27C55">
        <w:tc>
          <w:tcPr>
            <w:tcW w:w="5035" w:type="dxa"/>
          </w:tcPr>
          <w:p w14:paraId="77427128"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Assembly</w:t>
            </w:r>
          </w:p>
        </w:tc>
        <w:tc>
          <w:tcPr>
            <w:tcW w:w="5035" w:type="dxa"/>
          </w:tcPr>
          <w:p w14:paraId="4AFBF0D5"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Microsoft.Legal.MatterCenter.SharePointAppWeb</w:t>
            </w:r>
          </w:p>
        </w:tc>
      </w:tr>
      <w:tr w:rsidR="00E27C55" w:rsidRPr="00C54284" w14:paraId="0FB10EA4" w14:textId="77777777" w:rsidTr="00E27C55">
        <w:tc>
          <w:tcPr>
            <w:tcW w:w="5035" w:type="dxa"/>
          </w:tcPr>
          <w:p w14:paraId="12E910BD"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Methods</w:t>
            </w:r>
          </w:p>
        </w:tc>
        <w:tc>
          <w:tcPr>
            <w:tcW w:w="5035" w:type="dxa"/>
          </w:tcPr>
          <w:p w14:paraId="1233DD7B"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Page_Load:</w:t>
            </w:r>
          </w:p>
          <w:p w14:paraId="6AC481B6"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If the SharePoint RefreshToken is not present, the User is redirected to the SharePoint login page. After the user logs in, we obtain the RefreshToken and set the appropriate constants required in the Client Side code</w:t>
            </w:r>
          </w:p>
        </w:tc>
      </w:tr>
    </w:tbl>
    <w:p w14:paraId="168B763C"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p>
    <w:p w14:paraId="7F43884D" w14:textId="77777777" w:rsidR="00E27C55" w:rsidRPr="00C54284" w:rsidRDefault="00E27C55" w:rsidP="00E27C55">
      <w:pPr>
        <w:pStyle w:val="NormalWeb"/>
        <w:numPr>
          <w:ilvl w:val="0"/>
          <w:numId w:val="33"/>
        </w:numPr>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FindMatter.aspx</w:t>
      </w:r>
    </w:p>
    <w:tbl>
      <w:tblPr>
        <w:tblStyle w:val="TableGrid"/>
        <w:tblW w:w="0" w:type="auto"/>
        <w:tblInd w:w="720" w:type="dxa"/>
        <w:tblLook w:val="04A0" w:firstRow="1" w:lastRow="0" w:firstColumn="1" w:lastColumn="0" w:noHBand="0" w:noVBand="1"/>
      </w:tblPr>
      <w:tblGrid>
        <w:gridCol w:w="4231"/>
        <w:gridCol w:w="5119"/>
      </w:tblGrid>
      <w:tr w:rsidR="00E27C55" w:rsidRPr="00C54284" w14:paraId="466974FB" w14:textId="77777777" w:rsidTr="00E27C55">
        <w:tc>
          <w:tcPr>
            <w:tcW w:w="5035" w:type="dxa"/>
          </w:tcPr>
          <w:p w14:paraId="5CD0EE21"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Page Name</w:t>
            </w:r>
          </w:p>
        </w:tc>
        <w:tc>
          <w:tcPr>
            <w:tcW w:w="5035" w:type="dxa"/>
          </w:tcPr>
          <w:p w14:paraId="564C4114"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FindMatter.aspx</w:t>
            </w:r>
          </w:p>
        </w:tc>
      </w:tr>
      <w:tr w:rsidR="00E27C55" w:rsidRPr="00C54284" w14:paraId="0549EF17" w14:textId="77777777" w:rsidTr="00E27C55">
        <w:tc>
          <w:tcPr>
            <w:tcW w:w="5035" w:type="dxa"/>
          </w:tcPr>
          <w:p w14:paraId="56B99D6B"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Physical File Name</w:t>
            </w:r>
          </w:p>
        </w:tc>
        <w:tc>
          <w:tcPr>
            <w:tcW w:w="5035" w:type="dxa"/>
          </w:tcPr>
          <w:p w14:paraId="29D902B7"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FindMatter.aspx</w:t>
            </w:r>
          </w:p>
        </w:tc>
      </w:tr>
      <w:tr w:rsidR="00E27C55" w:rsidRPr="00C54284" w14:paraId="65E53E91" w14:textId="77777777" w:rsidTr="00E27C55">
        <w:tc>
          <w:tcPr>
            <w:tcW w:w="5035" w:type="dxa"/>
          </w:tcPr>
          <w:p w14:paraId="0065F936"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Class Name</w:t>
            </w:r>
          </w:p>
        </w:tc>
        <w:tc>
          <w:tcPr>
            <w:tcW w:w="5035" w:type="dxa"/>
          </w:tcPr>
          <w:p w14:paraId="63163467"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FindMatter</w:t>
            </w:r>
          </w:p>
        </w:tc>
      </w:tr>
      <w:tr w:rsidR="00E27C55" w:rsidRPr="00C54284" w14:paraId="731477BC" w14:textId="77777777" w:rsidTr="00E27C55">
        <w:tc>
          <w:tcPr>
            <w:tcW w:w="5035" w:type="dxa"/>
          </w:tcPr>
          <w:p w14:paraId="269E1F2A"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lastRenderedPageBreak/>
              <w:t>Namespace</w:t>
            </w:r>
          </w:p>
        </w:tc>
        <w:tc>
          <w:tcPr>
            <w:tcW w:w="5035" w:type="dxa"/>
          </w:tcPr>
          <w:p w14:paraId="1B1E439C"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Microsoft.Legal.MatterCenter.SharePointAppWeb.Pages</w:t>
            </w:r>
          </w:p>
        </w:tc>
      </w:tr>
      <w:tr w:rsidR="00E27C55" w:rsidRPr="00C54284" w14:paraId="4BB56539" w14:textId="77777777" w:rsidTr="00E27C55">
        <w:tc>
          <w:tcPr>
            <w:tcW w:w="5035" w:type="dxa"/>
          </w:tcPr>
          <w:p w14:paraId="73424CBF"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Assembly</w:t>
            </w:r>
          </w:p>
        </w:tc>
        <w:tc>
          <w:tcPr>
            <w:tcW w:w="5035" w:type="dxa"/>
          </w:tcPr>
          <w:p w14:paraId="5187397E"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Microsoft.Legal.MatterCenter.SharePointAppWeb</w:t>
            </w:r>
          </w:p>
        </w:tc>
      </w:tr>
      <w:tr w:rsidR="00E27C55" w:rsidRPr="00C54284" w14:paraId="1A6489CA" w14:textId="77777777" w:rsidTr="00E27C55">
        <w:tc>
          <w:tcPr>
            <w:tcW w:w="5035" w:type="dxa"/>
          </w:tcPr>
          <w:p w14:paraId="08F91C5E"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Methods</w:t>
            </w:r>
          </w:p>
        </w:tc>
        <w:tc>
          <w:tcPr>
            <w:tcW w:w="5035" w:type="dxa"/>
          </w:tcPr>
          <w:p w14:paraId="57C201C3"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Page_Load:</w:t>
            </w:r>
          </w:p>
          <w:p w14:paraId="48CA77D9"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If the SharePoint RefreshToken is not present, the User is redirected to the SharePoint login page. After the user logs in, we obtain the RefreshToken and set the appropriate constants required in the Client Side code</w:t>
            </w:r>
          </w:p>
        </w:tc>
      </w:tr>
    </w:tbl>
    <w:p w14:paraId="1E06C893" w14:textId="77777777" w:rsidR="00E27C55" w:rsidRPr="00C54284" w:rsidRDefault="00E27C55" w:rsidP="00E27C55">
      <w:pPr>
        <w:pStyle w:val="NormalWeb"/>
        <w:spacing w:before="0" w:beforeAutospacing="0" w:after="0" w:afterAutospacing="0"/>
        <w:ind w:left="720"/>
        <w:rPr>
          <w:rFonts w:ascii="Segoe UI" w:hAnsi="Segoe UI" w:cs="Segoe UI"/>
          <w:color w:val="000000"/>
          <w:sz w:val="20"/>
          <w:szCs w:val="20"/>
        </w:rPr>
      </w:pPr>
    </w:p>
    <w:p w14:paraId="0549801B" w14:textId="77777777" w:rsidR="00E27C55" w:rsidRPr="00C54284" w:rsidRDefault="00E27C55" w:rsidP="00E27C55">
      <w:pPr>
        <w:pStyle w:val="NormalWeb"/>
        <w:numPr>
          <w:ilvl w:val="0"/>
          <w:numId w:val="33"/>
        </w:numPr>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MatterProvision.aspx</w:t>
      </w:r>
    </w:p>
    <w:tbl>
      <w:tblPr>
        <w:tblStyle w:val="TableGrid"/>
        <w:tblW w:w="0" w:type="auto"/>
        <w:tblInd w:w="720" w:type="dxa"/>
        <w:tblLook w:val="04A0" w:firstRow="1" w:lastRow="0" w:firstColumn="1" w:lastColumn="0" w:noHBand="0" w:noVBand="1"/>
      </w:tblPr>
      <w:tblGrid>
        <w:gridCol w:w="4231"/>
        <w:gridCol w:w="5119"/>
      </w:tblGrid>
      <w:tr w:rsidR="00E27C55" w:rsidRPr="00C54284" w14:paraId="57912126" w14:textId="77777777" w:rsidTr="00E27C55">
        <w:tc>
          <w:tcPr>
            <w:tcW w:w="5035" w:type="dxa"/>
          </w:tcPr>
          <w:p w14:paraId="6FC430F8"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Page Name</w:t>
            </w:r>
          </w:p>
        </w:tc>
        <w:tc>
          <w:tcPr>
            <w:tcW w:w="5035" w:type="dxa"/>
          </w:tcPr>
          <w:p w14:paraId="54979DE4"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MatterProvision.aspx</w:t>
            </w:r>
          </w:p>
        </w:tc>
      </w:tr>
      <w:tr w:rsidR="00E27C55" w:rsidRPr="00C54284" w14:paraId="00228CBD" w14:textId="77777777" w:rsidTr="00E27C55">
        <w:tc>
          <w:tcPr>
            <w:tcW w:w="5035" w:type="dxa"/>
          </w:tcPr>
          <w:p w14:paraId="75B1892A"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Physical File Name</w:t>
            </w:r>
          </w:p>
        </w:tc>
        <w:tc>
          <w:tcPr>
            <w:tcW w:w="5035" w:type="dxa"/>
          </w:tcPr>
          <w:p w14:paraId="36E812B5"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MatterProvision.aspx</w:t>
            </w:r>
          </w:p>
        </w:tc>
      </w:tr>
      <w:tr w:rsidR="00E27C55" w:rsidRPr="00C54284" w14:paraId="764ED4B1" w14:textId="77777777" w:rsidTr="00E27C55">
        <w:tc>
          <w:tcPr>
            <w:tcW w:w="5035" w:type="dxa"/>
          </w:tcPr>
          <w:p w14:paraId="487DE01D"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Class Name</w:t>
            </w:r>
          </w:p>
        </w:tc>
        <w:tc>
          <w:tcPr>
            <w:tcW w:w="5035" w:type="dxa"/>
          </w:tcPr>
          <w:p w14:paraId="200B8DE2"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MatterProvision</w:t>
            </w:r>
          </w:p>
        </w:tc>
      </w:tr>
      <w:tr w:rsidR="00E27C55" w:rsidRPr="00C54284" w14:paraId="5937FBBC" w14:textId="77777777" w:rsidTr="00E27C55">
        <w:tc>
          <w:tcPr>
            <w:tcW w:w="5035" w:type="dxa"/>
          </w:tcPr>
          <w:p w14:paraId="49426FFA"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Namespace</w:t>
            </w:r>
          </w:p>
        </w:tc>
        <w:tc>
          <w:tcPr>
            <w:tcW w:w="5035" w:type="dxa"/>
          </w:tcPr>
          <w:p w14:paraId="14CEB665"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Microsoft.Legal.MatterCenter.SharePointAppWeb.Pages</w:t>
            </w:r>
          </w:p>
        </w:tc>
      </w:tr>
      <w:tr w:rsidR="00E27C55" w:rsidRPr="00C54284" w14:paraId="5B933CEB" w14:textId="77777777" w:rsidTr="00E27C55">
        <w:tc>
          <w:tcPr>
            <w:tcW w:w="5035" w:type="dxa"/>
          </w:tcPr>
          <w:p w14:paraId="53C13A3B"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Assembly</w:t>
            </w:r>
          </w:p>
        </w:tc>
        <w:tc>
          <w:tcPr>
            <w:tcW w:w="5035" w:type="dxa"/>
          </w:tcPr>
          <w:p w14:paraId="36E3C898"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Microsoft.Legal.MatterCenter.SharePointAppWeb</w:t>
            </w:r>
          </w:p>
        </w:tc>
      </w:tr>
      <w:tr w:rsidR="00E27C55" w:rsidRPr="00C54284" w14:paraId="058FB352" w14:textId="77777777" w:rsidTr="00E27C55">
        <w:tc>
          <w:tcPr>
            <w:tcW w:w="5035" w:type="dxa"/>
          </w:tcPr>
          <w:p w14:paraId="3A94EB13"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Methods</w:t>
            </w:r>
          </w:p>
        </w:tc>
        <w:tc>
          <w:tcPr>
            <w:tcW w:w="5035" w:type="dxa"/>
          </w:tcPr>
          <w:p w14:paraId="7E0AFA5C"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Page_Load:</w:t>
            </w:r>
          </w:p>
          <w:p w14:paraId="0633A00C"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If the SharePoint RefreshToken is not present, the User is redirected to the SharePoint login page. After the user logs in, we obtain the RefreshToken and set the appropriate constants required in the Client Side code</w:t>
            </w:r>
          </w:p>
        </w:tc>
      </w:tr>
    </w:tbl>
    <w:p w14:paraId="74DF04C9" w14:textId="77777777" w:rsidR="00E27C55" w:rsidRPr="00C54284" w:rsidRDefault="00E27C55" w:rsidP="00E27C55">
      <w:pPr>
        <w:pStyle w:val="NormalWeb"/>
        <w:spacing w:before="0" w:beforeAutospacing="0" w:after="0" w:afterAutospacing="0"/>
        <w:ind w:left="720"/>
        <w:rPr>
          <w:rFonts w:ascii="Segoe UI" w:hAnsi="Segoe UI" w:cs="Segoe UI"/>
          <w:color w:val="000000"/>
          <w:sz w:val="20"/>
          <w:szCs w:val="20"/>
        </w:rPr>
      </w:pPr>
    </w:p>
    <w:p w14:paraId="2AC79579" w14:textId="77777777" w:rsidR="00E27C55" w:rsidRPr="00C54284" w:rsidRDefault="00E27C55" w:rsidP="00E27C55">
      <w:pPr>
        <w:pStyle w:val="NormalWeb"/>
        <w:numPr>
          <w:ilvl w:val="0"/>
          <w:numId w:val="33"/>
        </w:numPr>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UploadFile.aspx</w:t>
      </w:r>
    </w:p>
    <w:tbl>
      <w:tblPr>
        <w:tblStyle w:val="TableGrid"/>
        <w:tblW w:w="0" w:type="auto"/>
        <w:tblInd w:w="720" w:type="dxa"/>
        <w:tblLook w:val="04A0" w:firstRow="1" w:lastRow="0" w:firstColumn="1" w:lastColumn="0" w:noHBand="0" w:noVBand="1"/>
      </w:tblPr>
      <w:tblGrid>
        <w:gridCol w:w="4231"/>
        <w:gridCol w:w="5119"/>
      </w:tblGrid>
      <w:tr w:rsidR="00E27C55" w:rsidRPr="00C54284" w14:paraId="6C4A73AF" w14:textId="77777777" w:rsidTr="00E27C55">
        <w:tc>
          <w:tcPr>
            <w:tcW w:w="4428" w:type="dxa"/>
          </w:tcPr>
          <w:p w14:paraId="45BDFF93"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Page Name</w:t>
            </w:r>
          </w:p>
        </w:tc>
        <w:tc>
          <w:tcPr>
            <w:tcW w:w="4922" w:type="dxa"/>
          </w:tcPr>
          <w:p w14:paraId="25028238"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UploadFile.aspx</w:t>
            </w:r>
          </w:p>
        </w:tc>
      </w:tr>
      <w:tr w:rsidR="00E27C55" w:rsidRPr="00C54284" w14:paraId="1E66402C" w14:textId="77777777" w:rsidTr="00E27C55">
        <w:tc>
          <w:tcPr>
            <w:tcW w:w="4428" w:type="dxa"/>
          </w:tcPr>
          <w:p w14:paraId="7F44FC81"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Physical File Name</w:t>
            </w:r>
          </w:p>
        </w:tc>
        <w:tc>
          <w:tcPr>
            <w:tcW w:w="4922" w:type="dxa"/>
          </w:tcPr>
          <w:p w14:paraId="1497CB7D"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UploadFile.aspx</w:t>
            </w:r>
          </w:p>
        </w:tc>
      </w:tr>
      <w:tr w:rsidR="00E27C55" w:rsidRPr="00C54284" w14:paraId="5CDAEA82" w14:textId="77777777" w:rsidTr="00E27C55">
        <w:tc>
          <w:tcPr>
            <w:tcW w:w="4428" w:type="dxa"/>
          </w:tcPr>
          <w:p w14:paraId="53B88F95"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Class Name</w:t>
            </w:r>
          </w:p>
        </w:tc>
        <w:tc>
          <w:tcPr>
            <w:tcW w:w="4922" w:type="dxa"/>
          </w:tcPr>
          <w:p w14:paraId="6A69186D"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UploadFile</w:t>
            </w:r>
          </w:p>
        </w:tc>
      </w:tr>
      <w:tr w:rsidR="00E27C55" w:rsidRPr="00C54284" w14:paraId="33CC191A" w14:textId="77777777" w:rsidTr="00E27C55">
        <w:tc>
          <w:tcPr>
            <w:tcW w:w="4428" w:type="dxa"/>
          </w:tcPr>
          <w:p w14:paraId="5563600E"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Namespace</w:t>
            </w:r>
          </w:p>
        </w:tc>
        <w:tc>
          <w:tcPr>
            <w:tcW w:w="4922" w:type="dxa"/>
          </w:tcPr>
          <w:p w14:paraId="6068E954"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Microsoft.Legal.MatterCenter.SharePointAppWeb.Pages</w:t>
            </w:r>
          </w:p>
        </w:tc>
      </w:tr>
      <w:tr w:rsidR="00E27C55" w:rsidRPr="00C54284" w14:paraId="4CC16884" w14:textId="77777777" w:rsidTr="00E27C55">
        <w:tc>
          <w:tcPr>
            <w:tcW w:w="4428" w:type="dxa"/>
          </w:tcPr>
          <w:p w14:paraId="37EBCF44"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Assembly</w:t>
            </w:r>
          </w:p>
        </w:tc>
        <w:tc>
          <w:tcPr>
            <w:tcW w:w="4922" w:type="dxa"/>
          </w:tcPr>
          <w:p w14:paraId="6C7B2EDB"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Microsoft.Legal.MatterCenter.SharePointAppWeb</w:t>
            </w:r>
          </w:p>
        </w:tc>
      </w:tr>
      <w:tr w:rsidR="00E27C55" w:rsidRPr="00C54284" w14:paraId="3B896D74" w14:textId="77777777" w:rsidTr="00E27C55">
        <w:tc>
          <w:tcPr>
            <w:tcW w:w="4428" w:type="dxa"/>
          </w:tcPr>
          <w:p w14:paraId="32D36B97"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Methods</w:t>
            </w:r>
          </w:p>
        </w:tc>
        <w:tc>
          <w:tcPr>
            <w:tcW w:w="4922" w:type="dxa"/>
          </w:tcPr>
          <w:p w14:paraId="73D35F50" w14:textId="77777777" w:rsidR="00E27C55" w:rsidRPr="00C54284" w:rsidRDefault="00E27C55" w:rsidP="00E27C55">
            <w:pPr>
              <w:pStyle w:val="NormalWeb"/>
              <w:numPr>
                <w:ilvl w:val="0"/>
                <w:numId w:val="39"/>
              </w:numPr>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Page_Load:</w:t>
            </w:r>
          </w:p>
          <w:p w14:paraId="0EFC69A4" w14:textId="77777777" w:rsidR="00E27C55" w:rsidRPr="00C54284" w:rsidRDefault="00E27C55" w:rsidP="00E27C55">
            <w:pPr>
              <w:pStyle w:val="NormalWeb"/>
              <w:spacing w:before="0" w:beforeAutospacing="0" w:after="0" w:afterAutospacing="0"/>
              <w:ind w:left="360"/>
              <w:rPr>
                <w:rFonts w:ascii="Segoe UI" w:hAnsi="Segoe UI" w:cs="Segoe UI"/>
                <w:color w:val="000000"/>
                <w:sz w:val="20"/>
                <w:szCs w:val="20"/>
              </w:rPr>
            </w:pPr>
            <w:r w:rsidRPr="00C54284">
              <w:rPr>
                <w:rFonts w:ascii="Segoe UI" w:hAnsi="Segoe UI" w:cs="Segoe UI"/>
                <w:color w:val="000000"/>
                <w:sz w:val="20"/>
                <w:szCs w:val="20"/>
              </w:rPr>
              <w:t>Calls the UploadFileToSharePoint method</w:t>
            </w:r>
          </w:p>
          <w:p w14:paraId="046D6983" w14:textId="77777777" w:rsidR="00E27C55" w:rsidRPr="00C54284" w:rsidRDefault="00E27C55" w:rsidP="00E27C55">
            <w:pPr>
              <w:pStyle w:val="NormalWeb"/>
              <w:numPr>
                <w:ilvl w:val="0"/>
                <w:numId w:val="39"/>
              </w:numPr>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UploadFileToSharePoint:</w:t>
            </w:r>
          </w:p>
          <w:p w14:paraId="74756B27" w14:textId="77777777" w:rsidR="00E27C55" w:rsidRPr="00C54284" w:rsidRDefault="00E27C55" w:rsidP="00E27C55">
            <w:pPr>
              <w:pStyle w:val="NormalWeb"/>
              <w:spacing w:before="0" w:beforeAutospacing="0" w:after="0" w:afterAutospacing="0"/>
              <w:ind w:left="360"/>
              <w:rPr>
                <w:rFonts w:ascii="Segoe UI" w:hAnsi="Segoe UI" w:cs="Segoe UI"/>
                <w:color w:val="000000"/>
                <w:sz w:val="20"/>
                <w:szCs w:val="20"/>
              </w:rPr>
            </w:pPr>
            <w:r w:rsidRPr="00C54284">
              <w:rPr>
                <w:rFonts w:ascii="Segoe UI" w:hAnsi="Segoe UI" w:cs="Segoe UI"/>
                <w:color w:val="000000"/>
                <w:sz w:val="20"/>
                <w:szCs w:val="20"/>
              </w:rPr>
              <w:t>Uploads the dragged file to the SharePoint environment</w:t>
            </w:r>
          </w:p>
          <w:p w14:paraId="579CA995" w14:textId="77777777" w:rsidR="00E27C55" w:rsidRPr="00C54284" w:rsidRDefault="00E27C55" w:rsidP="00E27C55">
            <w:pPr>
              <w:pStyle w:val="NormalWeb"/>
              <w:numPr>
                <w:ilvl w:val="0"/>
                <w:numId w:val="39"/>
              </w:numPr>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GetClientContext:</w:t>
            </w:r>
          </w:p>
          <w:p w14:paraId="3022A10E" w14:textId="77777777" w:rsidR="00E27C55" w:rsidRPr="00C54284" w:rsidRDefault="00E27C55" w:rsidP="00E27C55">
            <w:pPr>
              <w:pStyle w:val="NormalWeb"/>
              <w:spacing w:before="0" w:beforeAutospacing="0" w:after="0" w:afterAutospacing="0"/>
              <w:ind w:left="360"/>
              <w:rPr>
                <w:rFonts w:ascii="Segoe UI" w:hAnsi="Segoe UI" w:cs="Segoe UI"/>
                <w:color w:val="000000"/>
                <w:sz w:val="20"/>
                <w:szCs w:val="20"/>
              </w:rPr>
            </w:pPr>
            <w:r w:rsidRPr="00C54284">
              <w:rPr>
                <w:rFonts w:ascii="Segoe UI" w:hAnsi="Segoe UI" w:cs="Segoe UI"/>
                <w:color w:val="000000"/>
                <w:sz w:val="20"/>
                <w:szCs w:val="20"/>
              </w:rPr>
              <w:t>Get the client context for the specified site using SP app token</w:t>
            </w:r>
          </w:p>
        </w:tc>
      </w:tr>
    </w:tbl>
    <w:p w14:paraId="2238CD0A" w14:textId="77777777" w:rsidR="00E27C55" w:rsidRPr="00C54284" w:rsidRDefault="00E27C55" w:rsidP="00E27C55">
      <w:pPr>
        <w:pStyle w:val="NormalWeb"/>
        <w:spacing w:before="0" w:beforeAutospacing="0" w:after="0" w:afterAutospacing="0"/>
        <w:ind w:left="720"/>
        <w:rPr>
          <w:rFonts w:ascii="Segoe UI" w:hAnsi="Segoe UI" w:cs="Segoe UI"/>
          <w:color w:val="000000"/>
          <w:sz w:val="20"/>
          <w:szCs w:val="20"/>
        </w:rPr>
      </w:pPr>
    </w:p>
    <w:p w14:paraId="781EC090" w14:textId="77777777" w:rsidR="00E27C55" w:rsidRPr="00C54284" w:rsidRDefault="00E27C55" w:rsidP="00E27C55">
      <w:pPr>
        <w:pStyle w:val="NormalWeb"/>
        <w:numPr>
          <w:ilvl w:val="0"/>
          <w:numId w:val="33"/>
        </w:numPr>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WebDashboard.aspx</w:t>
      </w:r>
    </w:p>
    <w:tbl>
      <w:tblPr>
        <w:tblStyle w:val="TableGrid"/>
        <w:tblW w:w="0" w:type="auto"/>
        <w:tblInd w:w="720" w:type="dxa"/>
        <w:tblLook w:val="04A0" w:firstRow="1" w:lastRow="0" w:firstColumn="1" w:lastColumn="0" w:noHBand="0" w:noVBand="1"/>
      </w:tblPr>
      <w:tblGrid>
        <w:gridCol w:w="4231"/>
        <w:gridCol w:w="5119"/>
      </w:tblGrid>
      <w:tr w:rsidR="00E27C55" w:rsidRPr="00C54284" w14:paraId="54B4DF5F" w14:textId="77777777" w:rsidTr="00E27C55">
        <w:tc>
          <w:tcPr>
            <w:tcW w:w="5035" w:type="dxa"/>
          </w:tcPr>
          <w:p w14:paraId="4ECE3C8A"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Page Name</w:t>
            </w:r>
          </w:p>
        </w:tc>
        <w:tc>
          <w:tcPr>
            <w:tcW w:w="5035" w:type="dxa"/>
          </w:tcPr>
          <w:p w14:paraId="58F54715"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WebDashboard.aspx</w:t>
            </w:r>
          </w:p>
        </w:tc>
      </w:tr>
      <w:tr w:rsidR="00E27C55" w:rsidRPr="00C54284" w14:paraId="54F65884" w14:textId="77777777" w:rsidTr="00E27C55">
        <w:tc>
          <w:tcPr>
            <w:tcW w:w="5035" w:type="dxa"/>
          </w:tcPr>
          <w:p w14:paraId="39EA2B2F"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Physical File Name</w:t>
            </w:r>
          </w:p>
        </w:tc>
        <w:tc>
          <w:tcPr>
            <w:tcW w:w="5035" w:type="dxa"/>
          </w:tcPr>
          <w:p w14:paraId="67878496"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WebDashboard.aspx</w:t>
            </w:r>
          </w:p>
        </w:tc>
      </w:tr>
      <w:tr w:rsidR="00E27C55" w:rsidRPr="00C54284" w14:paraId="49F1B90F" w14:textId="77777777" w:rsidTr="00E27C55">
        <w:tc>
          <w:tcPr>
            <w:tcW w:w="5035" w:type="dxa"/>
          </w:tcPr>
          <w:p w14:paraId="09AE9A9F"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Class Name</w:t>
            </w:r>
          </w:p>
        </w:tc>
        <w:tc>
          <w:tcPr>
            <w:tcW w:w="5035" w:type="dxa"/>
          </w:tcPr>
          <w:p w14:paraId="0A6E7100"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WebDashboard</w:t>
            </w:r>
          </w:p>
        </w:tc>
      </w:tr>
      <w:tr w:rsidR="00E27C55" w:rsidRPr="00C54284" w14:paraId="3C5049E9" w14:textId="77777777" w:rsidTr="00E27C55">
        <w:tc>
          <w:tcPr>
            <w:tcW w:w="5035" w:type="dxa"/>
          </w:tcPr>
          <w:p w14:paraId="595546CB"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Namespace</w:t>
            </w:r>
          </w:p>
        </w:tc>
        <w:tc>
          <w:tcPr>
            <w:tcW w:w="5035" w:type="dxa"/>
          </w:tcPr>
          <w:p w14:paraId="3789CB7D"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Microsoft.Legal.MatterCenter.SharePointAppWeb.Pages</w:t>
            </w:r>
          </w:p>
        </w:tc>
      </w:tr>
      <w:tr w:rsidR="00E27C55" w:rsidRPr="00C54284" w14:paraId="6F2DA4F1" w14:textId="77777777" w:rsidTr="00E27C55">
        <w:tc>
          <w:tcPr>
            <w:tcW w:w="5035" w:type="dxa"/>
          </w:tcPr>
          <w:p w14:paraId="6F303EC4"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Assembly</w:t>
            </w:r>
          </w:p>
        </w:tc>
        <w:tc>
          <w:tcPr>
            <w:tcW w:w="5035" w:type="dxa"/>
          </w:tcPr>
          <w:p w14:paraId="28E4DE37"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Microsoft.Legal.MatterCenter.SharePointAppWeb</w:t>
            </w:r>
          </w:p>
        </w:tc>
      </w:tr>
      <w:tr w:rsidR="00E27C55" w:rsidRPr="00C54284" w14:paraId="63414A6B" w14:textId="77777777" w:rsidTr="00E27C55">
        <w:tc>
          <w:tcPr>
            <w:tcW w:w="5035" w:type="dxa"/>
          </w:tcPr>
          <w:p w14:paraId="451D9DE6"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Methods</w:t>
            </w:r>
          </w:p>
        </w:tc>
        <w:tc>
          <w:tcPr>
            <w:tcW w:w="5035" w:type="dxa"/>
          </w:tcPr>
          <w:p w14:paraId="1C3F4D35"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Page_Load:</w:t>
            </w:r>
          </w:p>
          <w:p w14:paraId="4381BD20"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If the SharePoint RefreshToken is not present, the User is redirected to the SharePoint login page. After the user logs in, we obtain the RefreshToken and set the appropriate constants required in the Client Side code</w:t>
            </w:r>
          </w:p>
        </w:tc>
      </w:tr>
    </w:tbl>
    <w:p w14:paraId="5AD0C3E2" w14:textId="77777777" w:rsidR="00E27C55" w:rsidRPr="00C54284" w:rsidRDefault="00E27C55" w:rsidP="00E27C55">
      <w:pPr>
        <w:pStyle w:val="NormalWeb"/>
        <w:spacing w:before="0" w:beforeAutospacing="0" w:after="0" w:afterAutospacing="0"/>
        <w:ind w:left="720"/>
        <w:rPr>
          <w:rFonts w:ascii="Segoe UI" w:hAnsi="Segoe UI" w:cs="Segoe UI"/>
          <w:color w:val="000000"/>
          <w:sz w:val="22"/>
          <w:szCs w:val="22"/>
        </w:rPr>
      </w:pPr>
    </w:p>
    <w:p w14:paraId="15F7AD37" w14:textId="77777777" w:rsidR="00E27C55" w:rsidRPr="00C54284" w:rsidRDefault="00E27C55" w:rsidP="00E27C55">
      <w:pPr>
        <w:pStyle w:val="NormalWeb"/>
        <w:numPr>
          <w:ilvl w:val="0"/>
          <w:numId w:val="33"/>
        </w:numPr>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BriefcaseOperations.aspx</w:t>
      </w:r>
    </w:p>
    <w:tbl>
      <w:tblPr>
        <w:tblStyle w:val="TableGrid"/>
        <w:tblW w:w="0" w:type="auto"/>
        <w:tblInd w:w="720" w:type="dxa"/>
        <w:tblLook w:val="04A0" w:firstRow="1" w:lastRow="0" w:firstColumn="1" w:lastColumn="0" w:noHBand="0" w:noVBand="1"/>
      </w:tblPr>
      <w:tblGrid>
        <w:gridCol w:w="4231"/>
        <w:gridCol w:w="5119"/>
      </w:tblGrid>
      <w:tr w:rsidR="00E27C55" w:rsidRPr="00C54284" w14:paraId="7CC0E039" w14:textId="77777777" w:rsidTr="00E27C55">
        <w:tc>
          <w:tcPr>
            <w:tcW w:w="5035" w:type="dxa"/>
          </w:tcPr>
          <w:p w14:paraId="59BCD0F9"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Page Name</w:t>
            </w:r>
          </w:p>
        </w:tc>
        <w:tc>
          <w:tcPr>
            <w:tcW w:w="5035" w:type="dxa"/>
          </w:tcPr>
          <w:p w14:paraId="3BA9D0ED"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BriefcaseOperations.aspx</w:t>
            </w:r>
          </w:p>
        </w:tc>
      </w:tr>
      <w:tr w:rsidR="00E27C55" w:rsidRPr="00C54284" w14:paraId="011AEC0E" w14:textId="77777777" w:rsidTr="00E27C55">
        <w:tc>
          <w:tcPr>
            <w:tcW w:w="5035" w:type="dxa"/>
          </w:tcPr>
          <w:p w14:paraId="0E66D988"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Physical File Name</w:t>
            </w:r>
          </w:p>
        </w:tc>
        <w:tc>
          <w:tcPr>
            <w:tcW w:w="5035" w:type="dxa"/>
          </w:tcPr>
          <w:p w14:paraId="1AB3DC66"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BriefcaseOperations.aspx</w:t>
            </w:r>
          </w:p>
        </w:tc>
      </w:tr>
      <w:tr w:rsidR="00E27C55" w:rsidRPr="00C54284" w14:paraId="0478CB4A" w14:textId="77777777" w:rsidTr="00E27C55">
        <w:tc>
          <w:tcPr>
            <w:tcW w:w="5035" w:type="dxa"/>
          </w:tcPr>
          <w:p w14:paraId="00DE9501"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Class Name</w:t>
            </w:r>
          </w:p>
        </w:tc>
        <w:tc>
          <w:tcPr>
            <w:tcW w:w="5035" w:type="dxa"/>
          </w:tcPr>
          <w:p w14:paraId="7606F884"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BriefcaseOperations</w:t>
            </w:r>
          </w:p>
        </w:tc>
      </w:tr>
      <w:tr w:rsidR="00E27C55" w:rsidRPr="00C54284" w14:paraId="1ECDD46D" w14:textId="77777777" w:rsidTr="00E27C55">
        <w:tc>
          <w:tcPr>
            <w:tcW w:w="5035" w:type="dxa"/>
          </w:tcPr>
          <w:p w14:paraId="291B8D42"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Namespace</w:t>
            </w:r>
          </w:p>
        </w:tc>
        <w:tc>
          <w:tcPr>
            <w:tcW w:w="5035" w:type="dxa"/>
          </w:tcPr>
          <w:p w14:paraId="2106D95F"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Microsoft.Legal.MatterCenter.SharePointAppWeb.Pages</w:t>
            </w:r>
          </w:p>
        </w:tc>
      </w:tr>
      <w:tr w:rsidR="00E27C55" w:rsidRPr="00C54284" w14:paraId="12074651" w14:textId="77777777" w:rsidTr="00E27C55">
        <w:tc>
          <w:tcPr>
            <w:tcW w:w="5035" w:type="dxa"/>
          </w:tcPr>
          <w:p w14:paraId="595B14F1"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Assembly</w:t>
            </w:r>
          </w:p>
        </w:tc>
        <w:tc>
          <w:tcPr>
            <w:tcW w:w="5035" w:type="dxa"/>
          </w:tcPr>
          <w:p w14:paraId="163F35FF"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Microsoft.Legal.MatterCenter.SharePointAppWeb</w:t>
            </w:r>
          </w:p>
        </w:tc>
      </w:tr>
      <w:tr w:rsidR="00E27C55" w:rsidRPr="00C54284" w14:paraId="4AB88F52" w14:textId="77777777" w:rsidTr="00E27C55">
        <w:trPr>
          <w:trHeight w:val="1637"/>
        </w:trPr>
        <w:tc>
          <w:tcPr>
            <w:tcW w:w="5035" w:type="dxa"/>
          </w:tcPr>
          <w:p w14:paraId="3C213A43"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Methods</w:t>
            </w:r>
          </w:p>
        </w:tc>
        <w:tc>
          <w:tcPr>
            <w:tcW w:w="5035" w:type="dxa"/>
          </w:tcPr>
          <w:p w14:paraId="61C4F5F4"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Page_Load:</w:t>
            </w:r>
          </w:p>
          <w:p w14:paraId="5C1C74C5"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If the SharePoint RefreshToken is not present, the User is redirected to the SharePoint login page. After the user logs in, we obtain the RefreshToken and set the appropriate constants required in the Client Side code</w:t>
            </w:r>
          </w:p>
        </w:tc>
      </w:tr>
    </w:tbl>
    <w:p w14:paraId="255F09E4" w14:textId="77777777" w:rsidR="00E27C55" w:rsidRPr="00C54284" w:rsidRDefault="00E27C55" w:rsidP="00E27C55">
      <w:pPr>
        <w:pStyle w:val="NormalWeb"/>
        <w:spacing w:before="0" w:beforeAutospacing="0" w:after="0" w:afterAutospacing="0"/>
        <w:ind w:left="720"/>
        <w:rPr>
          <w:rFonts w:ascii="Segoe UI" w:hAnsi="Segoe UI" w:cs="Segoe UI"/>
          <w:color w:val="000000"/>
          <w:sz w:val="22"/>
          <w:szCs w:val="22"/>
        </w:rPr>
      </w:pPr>
    </w:p>
    <w:p w14:paraId="4A0B4625" w14:textId="77777777" w:rsidR="00E27C55" w:rsidRPr="00C54284" w:rsidRDefault="00E27C55" w:rsidP="00FD7804">
      <w:pPr>
        <w:pStyle w:val="NormalWeb"/>
        <w:numPr>
          <w:ilvl w:val="0"/>
          <w:numId w:val="33"/>
        </w:numPr>
        <w:tabs>
          <w:tab w:val="left" w:pos="720"/>
        </w:tabs>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SendToOneDrive.aspx</w:t>
      </w:r>
    </w:p>
    <w:tbl>
      <w:tblPr>
        <w:tblStyle w:val="TableGrid"/>
        <w:tblW w:w="0" w:type="auto"/>
        <w:tblInd w:w="720" w:type="dxa"/>
        <w:tblLook w:val="04A0" w:firstRow="1" w:lastRow="0" w:firstColumn="1" w:lastColumn="0" w:noHBand="0" w:noVBand="1"/>
      </w:tblPr>
      <w:tblGrid>
        <w:gridCol w:w="4231"/>
        <w:gridCol w:w="5119"/>
      </w:tblGrid>
      <w:tr w:rsidR="00E27C55" w:rsidRPr="00C54284" w14:paraId="3AE18A69" w14:textId="77777777" w:rsidTr="00E27C55">
        <w:tc>
          <w:tcPr>
            <w:tcW w:w="5035" w:type="dxa"/>
          </w:tcPr>
          <w:p w14:paraId="2D8EDCDF"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Page Name</w:t>
            </w:r>
          </w:p>
        </w:tc>
        <w:tc>
          <w:tcPr>
            <w:tcW w:w="5035" w:type="dxa"/>
          </w:tcPr>
          <w:p w14:paraId="5CBC3246"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SendToOneDrive.aspx</w:t>
            </w:r>
          </w:p>
        </w:tc>
      </w:tr>
      <w:tr w:rsidR="00E27C55" w:rsidRPr="00C54284" w14:paraId="03CFE2C4" w14:textId="77777777" w:rsidTr="00E27C55">
        <w:tc>
          <w:tcPr>
            <w:tcW w:w="5035" w:type="dxa"/>
          </w:tcPr>
          <w:p w14:paraId="7987B5F5"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Physical File Name</w:t>
            </w:r>
          </w:p>
        </w:tc>
        <w:tc>
          <w:tcPr>
            <w:tcW w:w="5035" w:type="dxa"/>
          </w:tcPr>
          <w:p w14:paraId="665C73B5"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SendToOneDrive.aspx</w:t>
            </w:r>
          </w:p>
        </w:tc>
      </w:tr>
      <w:tr w:rsidR="00E27C55" w:rsidRPr="00C54284" w14:paraId="74E99B07" w14:textId="77777777" w:rsidTr="00E27C55">
        <w:tc>
          <w:tcPr>
            <w:tcW w:w="5035" w:type="dxa"/>
          </w:tcPr>
          <w:p w14:paraId="593B1DEB"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Class Name</w:t>
            </w:r>
          </w:p>
        </w:tc>
        <w:tc>
          <w:tcPr>
            <w:tcW w:w="5035" w:type="dxa"/>
          </w:tcPr>
          <w:p w14:paraId="4BF79A5C"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SendToOneDrive</w:t>
            </w:r>
          </w:p>
        </w:tc>
      </w:tr>
      <w:tr w:rsidR="00E27C55" w:rsidRPr="00C54284" w14:paraId="43897D64" w14:textId="77777777" w:rsidTr="00E27C55">
        <w:tc>
          <w:tcPr>
            <w:tcW w:w="5035" w:type="dxa"/>
          </w:tcPr>
          <w:p w14:paraId="40ED530E"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Namespace</w:t>
            </w:r>
          </w:p>
        </w:tc>
        <w:tc>
          <w:tcPr>
            <w:tcW w:w="5035" w:type="dxa"/>
          </w:tcPr>
          <w:p w14:paraId="6B980F22"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Microsoft.Legal.MatterCenter.SharePointAppWeb.Pages</w:t>
            </w:r>
          </w:p>
        </w:tc>
      </w:tr>
      <w:tr w:rsidR="00E27C55" w:rsidRPr="00C54284" w14:paraId="382382D5" w14:textId="77777777" w:rsidTr="00E27C55">
        <w:tc>
          <w:tcPr>
            <w:tcW w:w="5035" w:type="dxa"/>
          </w:tcPr>
          <w:p w14:paraId="0C9C50DB"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Assembly</w:t>
            </w:r>
          </w:p>
        </w:tc>
        <w:tc>
          <w:tcPr>
            <w:tcW w:w="5035" w:type="dxa"/>
          </w:tcPr>
          <w:p w14:paraId="63D687C5"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Microsoft.Legal.MatterCenter.SharePointAppWeb</w:t>
            </w:r>
          </w:p>
        </w:tc>
      </w:tr>
      <w:tr w:rsidR="00E27C55" w:rsidRPr="00C54284" w14:paraId="66E047E5" w14:textId="77777777" w:rsidTr="00E27C55">
        <w:tc>
          <w:tcPr>
            <w:tcW w:w="5035" w:type="dxa"/>
          </w:tcPr>
          <w:p w14:paraId="455EFF4B"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Methods</w:t>
            </w:r>
          </w:p>
        </w:tc>
        <w:tc>
          <w:tcPr>
            <w:tcW w:w="5035" w:type="dxa"/>
          </w:tcPr>
          <w:p w14:paraId="6874B8E2"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Page_Load:</w:t>
            </w:r>
          </w:p>
          <w:p w14:paraId="60E5B1BB" w14:textId="77777777" w:rsidR="00E27C55" w:rsidRPr="00C54284" w:rsidRDefault="00E27C55" w:rsidP="00E27C55">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If the SharePoint RefreshToken is not present, the User is redirected to the SharePoint login page. After the user logs in, we obtain the RefreshToken and set the appropriate constants required in the Client Side code</w:t>
            </w:r>
          </w:p>
        </w:tc>
      </w:tr>
    </w:tbl>
    <w:p w14:paraId="45330AC9" w14:textId="77777777" w:rsidR="004225B5" w:rsidRPr="00C54284" w:rsidRDefault="004225B5" w:rsidP="00794A6B">
      <w:pPr>
        <w:pStyle w:val="NormalWeb"/>
        <w:spacing w:before="0" w:beforeAutospacing="0" w:after="0" w:afterAutospacing="0"/>
        <w:ind w:left="1080"/>
        <w:rPr>
          <w:rFonts w:ascii="Segoe UI" w:hAnsi="Segoe UI" w:cs="Segoe UI"/>
          <w:color w:val="000000"/>
          <w:sz w:val="20"/>
          <w:szCs w:val="20"/>
        </w:rPr>
      </w:pPr>
    </w:p>
    <w:p w14:paraId="52319EC1" w14:textId="77777777" w:rsidR="00E27C55" w:rsidRPr="00C54284" w:rsidRDefault="004225B5" w:rsidP="00794A6B">
      <w:pPr>
        <w:pStyle w:val="NormalWeb"/>
        <w:numPr>
          <w:ilvl w:val="0"/>
          <w:numId w:val="33"/>
        </w:numPr>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Home.aspx</w:t>
      </w:r>
    </w:p>
    <w:tbl>
      <w:tblPr>
        <w:tblStyle w:val="TableGrid"/>
        <w:tblW w:w="9360" w:type="dxa"/>
        <w:tblInd w:w="715" w:type="dxa"/>
        <w:tblLook w:val="04A0" w:firstRow="1" w:lastRow="0" w:firstColumn="1" w:lastColumn="0" w:noHBand="0" w:noVBand="1"/>
      </w:tblPr>
      <w:tblGrid>
        <w:gridCol w:w="4015"/>
        <w:gridCol w:w="5345"/>
      </w:tblGrid>
      <w:tr w:rsidR="006D201E" w:rsidRPr="00C54284" w14:paraId="50F56C71" w14:textId="77777777" w:rsidTr="00794A6B">
        <w:tc>
          <w:tcPr>
            <w:tcW w:w="4015" w:type="dxa"/>
          </w:tcPr>
          <w:p w14:paraId="54A434DE" w14:textId="19D73351" w:rsidR="006D201E" w:rsidRPr="00C54284" w:rsidRDefault="006D201E" w:rsidP="006D201E">
            <w:pPr>
              <w:rPr>
                <w:rFonts w:ascii="Segoe UI" w:hAnsi="Segoe UI" w:cs="Segoe UI"/>
                <w:b/>
                <w:sz w:val="26"/>
                <w:szCs w:val="26"/>
              </w:rPr>
            </w:pPr>
            <w:r w:rsidRPr="00C54284">
              <w:rPr>
                <w:rFonts w:ascii="Segoe UI" w:hAnsi="Segoe UI" w:cs="Segoe UI"/>
                <w:color w:val="000000"/>
                <w:sz w:val="20"/>
                <w:szCs w:val="20"/>
              </w:rPr>
              <w:t>Page Name</w:t>
            </w:r>
          </w:p>
        </w:tc>
        <w:tc>
          <w:tcPr>
            <w:tcW w:w="5345" w:type="dxa"/>
          </w:tcPr>
          <w:p w14:paraId="3A8D11EC" w14:textId="5C0A07E8" w:rsidR="006D201E" w:rsidRPr="00C54284" w:rsidRDefault="006D201E" w:rsidP="006D201E">
            <w:pPr>
              <w:rPr>
                <w:rFonts w:ascii="Segoe UI" w:hAnsi="Segoe UI" w:cs="Segoe UI"/>
                <w:b/>
                <w:sz w:val="26"/>
                <w:szCs w:val="26"/>
              </w:rPr>
            </w:pPr>
            <w:r w:rsidRPr="00C54284">
              <w:rPr>
                <w:rFonts w:ascii="Segoe UI" w:hAnsi="Segoe UI" w:cs="Segoe UI"/>
                <w:color w:val="000000"/>
                <w:sz w:val="20"/>
                <w:szCs w:val="20"/>
              </w:rPr>
              <w:t>Home.aspx</w:t>
            </w:r>
          </w:p>
        </w:tc>
      </w:tr>
      <w:tr w:rsidR="006D201E" w:rsidRPr="00C54284" w14:paraId="4500EFE9" w14:textId="77777777" w:rsidTr="00794A6B">
        <w:tc>
          <w:tcPr>
            <w:tcW w:w="4015" w:type="dxa"/>
          </w:tcPr>
          <w:p w14:paraId="724DFF7E" w14:textId="719FD323" w:rsidR="006D201E" w:rsidRPr="00C54284" w:rsidRDefault="006D201E" w:rsidP="006D201E">
            <w:pPr>
              <w:rPr>
                <w:rFonts w:ascii="Segoe UI" w:hAnsi="Segoe UI" w:cs="Segoe UI"/>
                <w:b/>
                <w:sz w:val="26"/>
                <w:szCs w:val="26"/>
              </w:rPr>
            </w:pPr>
            <w:r w:rsidRPr="00C54284">
              <w:rPr>
                <w:rFonts w:ascii="Segoe UI" w:hAnsi="Segoe UI" w:cs="Segoe UI"/>
                <w:color w:val="000000"/>
                <w:sz w:val="20"/>
                <w:szCs w:val="20"/>
              </w:rPr>
              <w:t>Physical File Name</w:t>
            </w:r>
          </w:p>
        </w:tc>
        <w:tc>
          <w:tcPr>
            <w:tcW w:w="5345" w:type="dxa"/>
          </w:tcPr>
          <w:p w14:paraId="354F79D0" w14:textId="46768F12" w:rsidR="006D201E" w:rsidRPr="00C54284" w:rsidRDefault="006D201E" w:rsidP="006D201E">
            <w:pPr>
              <w:rPr>
                <w:rFonts w:ascii="Segoe UI" w:hAnsi="Segoe UI" w:cs="Segoe UI"/>
                <w:b/>
                <w:sz w:val="26"/>
                <w:szCs w:val="26"/>
              </w:rPr>
            </w:pPr>
            <w:r w:rsidRPr="00C54284">
              <w:rPr>
                <w:rFonts w:ascii="Segoe UI" w:hAnsi="Segoe UI" w:cs="Segoe UI"/>
                <w:color w:val="000000"/>
                <w:sz w:val="20"/>
                <w:szCs w:val="20"/>
              </w:rPr>
              <w:t>Home.aspx</w:t>
            </w:r>
          </w:p>
        </w:tc>
      </w:tr>
      <w:tr w:rsidR="006D201E" w:rsidRPr="00C54284" w14:paraId="5BFBBB39" w14:textId="77777777" w:rsidTr="00794A6B">
        <w:tc>
          <w:tcPr>
            <w:tcW w:w="4015" w:type="dxa"/>
          </w:tcPr>
          <w:p w14:paraId="5000A532" w14:textId="47BCFA3B" w:rsidR="006D201E" w:rsidRPr="00C54284" w:rsidRDefault="006D201E" w:rsidP="006D201E">
            <w:pPr>
              <w:rPr>
                <w:rFonts w:ascii="Segoe UI" w:hAnsi="Segoe UI" w:cs="Segoe UI"/>
                <w:b/>
                <w:sz w:val="26"/>
                <w:szCs w:val="26"/>
              </w:rPr>
            </w:pPr>
            <w:r w:rsidRPr="00C54284">
              <w:rPr>
                <w:rFonts w:ascii="Segoe UI" w:hAnsi="Segoe UI" w:cs="Segoe UI"/>
                <w:color w:val="000000"/>
                <w:sz w:val="20"/>
                <w:szCs w:val="20"/>
              </w:rPr>
              <w:t>Class Name</w:t>
            </w:r>
          </w:p>
        </w:tc>
        <w:tc>
          <w:tcPr>
            <w:tcW w:w="5345" w:type="dxa"/>
          </w:tcPr>
          <w:p w14:paraId="43CE4A0D" w14:textId="37D896FB" w:rsidR="006D201E" w:rsidRPr="00C54284" w:rsidRDefault="006D201E" w:rsidP="006D201E">
            <w:pPr>
              <w:rPr>
                <w:rFonts w:ascii="Segoe UI" w:hAnsi="Segoe UI" w:cs="Segoe UI"/>
                <w:b/>
                <w:sz w:val="26"/>
                <w:szCs w:val="26"/>
              </w:rPr>
            </w:pPr>
            <w:r w:rsidRPr="00C54284">
              <w:rPr>
                <w:rFonts w:ascii="Segoe UI" w:hAnsi="Segoe UI" w:cs="Segoe UI"/>
                <w:color w:val="000000"/>
                <w:sz w:val="20"/>
                <w:szCs w:val="20"/>
              </w:rPr>
              <w:t>Home</w:t>
            </w:r>
          </w:p>
        </w:tc>
      </w:tr>
      <w:tr w:rsidR="006D201E" w:rsidRPr="00C54284" w14:paraId="108916AF" w14:textId="77777777" w:rsidTr="00794A6B">
        <w:tc>
          <w:tcPr>
            <w:tcW w:w="4015" w:type="dxa"/>
          </w:tcPr>
          <w:p w14:paraId="634A6620" w14:textId="720EE14B" w:rsidR="006D201E" w:rsidRPr="00C54284" w:rsidRDefault="006D201E" w:rsidP="006D201E">
            <w:pPr>
              <w:rPr>
                <w:rFonts w:ascii="Segoe UI" w:hAnsi="Segoe UI" w:cs="Segoe UI"/>
                <w:b/>
                <w:sz w:val="26"/>
                <w:szCs w:val="26"/>
              </w:rPr>
            </w:pPr>
            <w:r w:rsidRPr="00C54284">
              <w:rPr>
                <w:rFonts w:ascii="Segoe UI" w:hAnsi="Segoe UI" w:cs="Segoe UI"/>
                <w:color w:val="000000"/>
                <w:sz w:val="20"/>
                <w:szCs w:val="20"/>
              </w:rPr>
              <w:t>Namespace</w:t>
            </w:r>
          </w:p>
        </w:tc>
        <w:tc>
          <w:tcPr>
            <w:tcW w:w="5345" w:type="dxa"/>
          </w:tcPr>
          <w:p w14:paraId="383CD376" w14:textId="3FE5E6E4" w:rsidR="006D201E" w:rsidRPr="00C54284" w:rsidRDefault="006D201E" w:rsidP="006D201E">
            <w:pPr>
              <w:rPr>
                <w:rFonts w:ascii="Segoe UI" w:hAnsi="Segoe UI" w:cs="Segoe UI"/>
                <w:b/>
                <w:sz w:val="26"/>
                <w:szCs w:val="26"/>
              </w:rPr>
            </w:pPr>
            <w:r w:rsidRPr="00C54284">
              <w:rPr>
                <w:rFonts w:ascii="Segoe UI" w:hAnsi="Segoe UI" w:cs="Segoe UI"/>
                <w:color w:val="000000"/>
                <w:sz w:val="20"/>
                <w:szCs w:val="20"/>
              </w:rPr>
              <w:t>Microsoft.Legal.MatterCenter.SharePointAppWeb.Pages</w:t>
            </w:r>
          </w:p>
        </w:tc>
      </w:tr>
      <w:tr w:rsidR="006D201E" w:rsidRPr="00C54284" w14:paraId="56BEEE7C" w14:textId="77777777" w:rsidTr="00794A6B">
        <w:tc>
          <w:tcPr>
            <w:tcW w:w="4015" w:type="dxa"/>
          </w:tcPr>
          <w:p w14:paraId="7637EF9E" w14:textId="7855E271" w:rsidR="006D201E" w:rsidRPr="00C54284" w:rsidRDefault="006D201E" w:rsidP="006D201E">
            <w:pPr>
              <w:rPr>
                <w:rFonts w:ascii="Segoe UI" w:hAnsi="Segoe UI" w:cs="Segoe UI"/>
                <w:b/>
                <w:sz w:val="26"/>
                <w:szCs w:val="26"/>
              </w:rPr>
            </w:pPr>
            <w:r w:rsidRPr="00C54284">
              <w:rPr>
                <w:rFonts w:ascii="Segoe UI" w:hAnsi="Segoe UI" w:cs="Segoe UI"/>
                <w:color w:val="000000"/>
                <w:sz w:val="20"/>
                <w:szCs w:val="20"/>
              </w:rPr>
              <w:t>Assembly</w:t>
            </w:r>
          </w:p>
        </w:tc>
        <w:tc>
          <w:tcPr>
            <w:tcW w:w="5345" w:type="dxa"/>
          </w:tcPr>
          <w:p w14:paraId="5AF07B81" w14:textId="11DD06DC" w:rsidR="006D201E" w:rsidRPr="00C54284" w:rsidRDefault="006D201E" w:rsidP="006D201E">
            <w:pPr>
              <w:rPr>
                <w:rFonts w:ascii="Segoe UI" w:hAnsi="Segoe UI" w:cs="Segoe UI"/>
                <w:b/>
                <w:sz w:val="26"/>
                <w:szCs w:val="26"/>
              </w:rPr>
            </w:pPr>
            <w:r w:rsidRPr="00C54284">
              <w:rPr>
                <w:rFonts w:ascii="Segoe UI" w:hAnsi="Segoe UI" w:cs="Segoe UI"/>
                <w:color w:val="000000"/>
                <w:sz w:val="20"/>
                <w:szCs w:val="20"/>
              </w:rPr>
              <w:t>Microsoft.Legal.MatterCenter.SharePointAppWeb</w:t>
            </w:r>
          </w:p>
        </w:tc>
      </w:tr>
      <w:tr w:rsidR="006D201E" w:rsidRPr="00C54284" w14:paraId="333E5D9D" w14:textId="77777777" w:rsidTr="00794A6B">
        <w:tc>
          <w:tcPr>
            <w:tcW w:w="4015" w:type="dxa"/>
          </w:tcPr>
          <w:p w14:paraId="75CFF717" w14:textId="6FEA7147" w:rsidR="006D201E" w:rsidRPr="00C54284" w:rsidRDefault="006D201E" w:rsidP="006D201E">
            <w:pPr>
              <w:rPr>
                <w:rFonts w:ascii="Segoe UI" w:hAnsi="Segoe UI" w:cs="Segoe UI"/>
                <w:b/>
                <w:sz w:val="26"/>
                <w:szCs w:val="26"/>
              </w:rPr>
            </w:pPr>
            <w:r w:rsidRPr="00C54284">
              <w:rPr>
                <w:rFonts w:ascii="Segoe UI" w:hAnsi="Segoe UI" w:cs="Segoe UI"/>
                <w:color w:val="000000"/>
                <w:sz w:val="20"/>
                <w:szCs w:val="20"/>
              </w:rPr>
              <w:t>Methods</w:t>
            </w:r>
          </w:p>
        </w:tc>
        <w:tc>
          <w:tcPr>
            <w:tcW w:w="5345" w:type="dxa"/>
          </w:tcPr>
          <w:p w14:paraId="10089546" w14:textId="77777777" w:rsidR="006D201E" w:rsidRPr="00C54284" w:rsidRDefault="006D201E" w:rsidP="006D201E">
            <w:pPr>
              <w:rPr>
                <w:rFonts w:ascii="Segoe UI" w:hAnsi="Segoe UI" w:cs="Segoe UI"/>
                <w:color w:val="000000"/>
                <w:sz w:val="20"/>
                <w:szCs w:val="20"/>
              </w:rPr>
            </w:pPr>
            <w:r w:rsidRPr="00C54284">
              <w:rPr>
                <w:rFonts w:ascii="Segoe UI" w:hAnsi="Segoe UI" w:cs="Segoe UI"/>
                <w:color w:val="000000"/>
                <w:sz w:val="20"/>
                <w:szCs w:val="20"/>
              </w:rPr>
              <w:t>Page_Load</w:t>
            </w:r>
          </w:p>
          <w:p w14:paraId="46472AB6" w14:textId="3453683C" w:rsidR="006D201E" w:rsidRPr="00C54284" w:rsidRDefault="006D201E" w:rsidP="006D201E">
            <w:pPr>
              <w:rPr>
                <w:rFonts w:ascii="Segoe UI" w:hAnsi="Segoe UI" w:cs="Segoe UI"/>
                <w:b/>
                <w:sz w:val="26"/>
                <w:szCs w:val="26"/>
              </w:rPr>
            </w:pPr>
            <w:r w:rsidRPr="00C54284">
              <w:rPr>
                <w:rFonts w:ascii="Segoe UI" w:hAnsi="Segoe UI" w:cs="Segoe UI"/>
                <w:color w:val="000000"/>
                <w:sz w:val="20"/>
                <w:szCs w:val="20"/>
              </w:rPr>
              <w:t>If the SharePoint RefreshToken is not present, the User is redirected to the SharePoint login page. After the user logs in, we obtain the RefreshToken and set the appropriate constants required in the Client Side code. If user is not a part of Provision Matter Users group (i.e. User is not having access to Provision Matter App), hide the Provision Matter icon from the UI</w:t>
            </w:r>
          </w:p>
        </w:tc>
      </w:tr>
    </w:tbl>
    <w:p w14:paraId="7A9A0D2C" w14:textId="77777777" w:rsidR="00E27C55" w:rsidRPr="00C54284" w:rsidRDefault="00E27C55" w:rsidP="00E27C55">
      <w:pPr>
        <w:ind w:left="936"/>
        <w:rPr>
          <w:rFonts w:ascii="Segoe UI" w:hAnsi="Segoe UI" w:cs="Segoe UI"/>
          <w:b/>
          <w:sz w:val="26"/>
          <w:szCs w:val="26"/>
        </w:rPr>
      </w:pPr>
    </w:p>
    <w:p w14:paraId="4FDB02FB" w14:textId="2A7CA997" w:rsidR="006F5937" w:rsidRPr="00C54284" w:rsidRDefault="006F5937" w:rsidP="00B01BF0">
      <w:pPr>
        <w:pStyle w:val="NormalWeb"/>
        <w:numPr>
          <w:ilvl w:val="0"/>
          <w:numId w:val="33"/>
        </w:numPr>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SearchMatter.aspx</w:t>
      </w:r>
    </w:p>
    <w:tbl>
      <w:tblPr>
        <w:tblStyle w:val="TableGrid"/>
        <w:tblW w:w="9360" w:type="dxa"/>
        <w:tblInd w:w="715" w:type="dxa"/>
        <w:tblLook w:val="04A0" w:firstRow="1" w:lastRow="0" w:firstColumn="1" w:lastColumn="0" w:noHBand="0" w:noVBand="1"/>
      </w:tblPr>
      <w:tblGrid>
        <w:gridCol w:w="4015"/>
        <w:gridCol w:w="5345"/>
      </w:tblGrid>
      <w:tr w:rsidR="006F5937" w:rsidRPr="00C54284" w14:paraId="26543ADC" w14:textId="77777777" w:rsidTr="001143B1">
        <w:tc>
          <w:tcPr>
            <w:tcW w:w="4015" w:type="dxa"/>
          </w:tcPr>
          <w:p w14:paraId="200E4149" w14:textId="77777777" w:rsidR="006F5937" w:rsidRPr="00C54284" w:rsidRDefault="006F5937" w:rsidP="001143B1">
            <w:pPr>
              <w:rPr>
                <w:rFonts w:ascii="Segoe UI" w:hAnsi="Segoe UI" w:cs="Segoe UI"/>
                <w:b/>
                <w:sz w:val="26"/>
                <w:szCs w:val="26"/>
              </w:rPr>
            </w:pPr>
            <w:r w:rsidRPr="00C54284">
              <w:rPr>
                <w:rFonts w:ascii="Segoe UI" w:hAnsi="Segoe UI" w:cs="Segoe UI"/>
                <w:color w:val="000000"/>
                <w:sz w:val="20"/>
                <w:szCs w:val="20"/>
              </w:rPr>
              <w:t>Page Name</w:t>
            </w:r>
          </w:p>
        </w:tc>
        <w:tc>
          <w:tcPr>
            <w:tcW w:w="5345" w:type="dxa"/>
          </w:tcPr>
          <w:p w14:paraId="5DEB48C9" w14:textId="0B924C72" w:rsidR="006F5937" w:rsidRPr="00C54284" w:rsidRDefault="006F5937" w:rsidP="001143B1">
            <w:pPr>
              <w:rPr>
                <w:rFonts w:ascii="Segoe UI" w:hAnsi="Segoe UI" w:cs="Segoe UI"/>
                <w:b/>
                <w:sz w:val="26"/>
                <w:szCs w:val="26"/>
              </w:rPr>
            </w:pPr>
            <w:r w:rsidRPr="00C54284">
              <w:rPr>
                <w:rFonts w:ascii="Segoe UI" w:hAnsi="Segoe UI" w:cs="Segoe UI"/>
                <w:color w:val="000000"/>
                <w:sz w:val="20"/>
                <w:szCs w:val="20"/>
              </w:rPr>
              <w:t>SearchMatter.aspx</w:t>
            </w:r>
          </w:p>
        </w:tc>
      </w:tr>
      <w:tr w:rsidR="006F5937" w:rsidRPr="00C54284" w14:paraId="2D427642" w14:textId="77777777" w:rsidTr="001143B1">
        <w:tc>
          <w:tcPr>
            <w:tcW w:w="4015" w:type="dxa"/>
          </w:tcPr>
          <w:p w14:paraId="0862DCB9" w14:textId="77777777" w:rsidR="006F5937" w:rsidRPr="00C54284" w:rsidRDefault="006F5937" w:rsidP="001143B1">
            <w:pPr>
              <w:rPr>
                <w:rFonts w:ascii="Segoe UI" w:hAnsi="Segoe UI" w:cs="Segoe UI"/>
                <w:b/>
                <w:sz w:val="26"/>
                <w:szCs w:val="26"/>
              </w:rPr>
            </w:pPr>
            <w:r w:rsidRPr="00C54284">
              <w:rPr>
                <w:rFonts w:ascii="Segoe UI" w:hAnsi="Segoe UI" w:cs="Segoe UI"/>
                <w:color w:val="000000"/>
                <w:sz w:val="20"/>
                <w:szCs w:val="20"/>
              </w:rPr>
              <w:t>Physical File Name</w:t>
            </w:r>
          </w:p>
        </w:tc>
        <w:tc>
          <w:tcPr>
            <w:tcW w:w="5345" w:type="dxa"/>
          </w:tcPr>
          <w:p w14:paraId="53BA4DAB" w14:textId="35CF8CB8" w:rsidR="006F5937" w:rsidRPr="00C54284" w:rsidRDefault="006F5937" w:rsidP="001143B1">
            <w:pPr>
              <w:rPr>
                <w:rFonts w:ascii="Segoe UI" w:hAnsi="Segoe UI" w:cs="Segoe UI"/>
                <w:b/>
                <w:sz w:val="26"/>
                <w:szCs w:val="26"/>
              </w:rPr>
            </w:pPr>
            <w:r w:rsidRPr="00C54284">
              <w:rPr>
                <w:rFonts w:ascii="Segoe UI" w:hAnsi="Segoe UI" w:cs="Segoe UI"/>
                <w:color w:val="000000"/>
                <w:sz w:val="20"/>
                <w:szCs w:val="20"/>
              </w:rPr>
              <w:t>SearchMatter.aspx</w:t>
            </w:r>
          </w:p>
        </w:tc>
      </w:tr>
      <w:tr w:rsidR="006F5937" w:rsidRPr="00C54284" w14:paraId="7C297353" w14:textId="77777777" w:rsidTr="001143B1">
        <w:tc>
          <w:tcPr>
            <w:tcW w:w="4015" w:type="dxa"/>
          </w:tcPr>
          <w:p w14:paraId="69BF9359" w14:textId="77777777" w:rsidR="006F5937" w:rsidRPr="00C54284" w:rsidRDefault="006F5937" w:rsidP="001143B1">
            <w:pPr>
              <w:rPr>
                <w:rFonts w:ascii="Segoe UI" w:hAnsi="Segoe UI" w:cs="Segoe UI"/>
                <w:b/>
                <w:sz w:val="26"/>
                <w:szCs w:val="26"/>
              </w:rPr>
            </w:pPr>
            <w:r w:rsidRPr="00C54284">
              <w:rPr>
                <w:rFonts w:ascii="Segoe UI" w:hAnsi="Segoe UI" w:cs="Segoe UI"/>
                <w:color w:val="000000"/>
                <w:sz w:val="20"/>
                <w:szCs w:val="20"/>
              </w:rPr>
              <w:t>Class Name</w:t>
            </w:r>
          </w:p>
        </w:tc>
        <w:tc>
          <w:tcPr>
            <w:tcW w:w="5345" w:type="dxa"/>
          </w:tcPr>
          <w:p w14:paraId="7584A135" w14:textId="63F9183B" w:rsidR="006F5937" w:rsidRPr="00C54284" w:rsidRDefault="006F5937" w:rsidP="001143B1">
            <w:pPr>
              <w:rPr>
                <w:rFonts w:ascii="Segoe UI" w:hAnsi="Segoe UI" w:cs="Segoe UI"/>
                <w:b/>
                <w:sz w:val="26"/>
                <w:szCs w:val="26"/>
              </w:rPr>
            </w:pPr>
            <w:r w:rsidRPr="00C54284">
              <w:rPr>
                <w:rFonts w:ascii="Segoe UI" w:hAnsi="Segoe UI" w:cs="Segoe UI"/>
                <w:color w:val="000000"/>
                <w:sz w:val="20"/>
                <w:szCs w:val="20"/>
              </w:rPr>
              <w:t>SearchMatter</w:t>
            </w:r>
          </w:p>
        </w:tc>
      </w:tr>
      <w:tr w:rsidR="006F5937" w:rsidRPr="00C54284" w14:paraId="7E1A08EF" w14:textId="77777777" w:rsidTr="001143B1">
        <w:tc>
          <w:tcPr>
            <w:tcW w:w="4015" w:type="dxa"/>
          </w:tcPr>
          <w:p w14:paraId="5D3A27C5" w14:textId="77777777" w:rsidR="006F5937" w:rsidRPr="00C54284" w:rsidRDefault="006F5937" w:rsidP="001143B1">
            <w:pPr>
              <w:rPr>
                <w:rFonts w:ascii="Segoe UI" w:hAnsi="Segoe UI" w:cs="Segoe UI"/>
                <w:b/>
                <w:sz w:val="26"/>
                <w:szCs w:val="26"/>
              </w:rPr>
            </w:pPr>
            <w:r w:rsidRPr="00C54284">
              <w:rPr>
                <w:rFonts w:ascii="Segoe UI" w:hAnsi="Segoe UI" w:cs="Segoe UI"/>
                <w:color w:val="000000"/>
                <w:sz w:val="20"/>
                <w:szCs w:val="20"/>
              </w:rPr>
              <w:t>Namespace</w:t>
            </w:r>
          </w:p>
        </w:tc>
        <w:tc>
          <w:tcPr>
            <w:tcW w:w="5345" w:type="dxa"/>
          </w:tcPr>
          <w:p w14:paraId="1B148AB5" w14:textId="77777777" w:rsidR="006F5937" w:rsidRPr="00C54284" w:rsidRDefault="006F5937" w:rsidP="001143B1">
            <w:pPr>
              <w:rPr>
                <w:rFonts w:ascii="Segoe UI" w:hAnsi="Segoe UI" w:cs="Segoe UI"/>
                <w:b/>
                <w:sz w:val="26"/>
                <w:szCs w:val="26"/>
              </w:rPr>
            </w:pPr>
            <w:r w:rsidRPr="00C54284">
              <w:rPr>
                <w:rFonts w:ascii="Segoe UI" w:hAnsi="Segoe UI" w:cs="Segoe UI"/>
                <w:color w:val="000000"/>
                <w:sz w:val="20"/>
                <w:szCs w:val="20"/>
              </w:rPr>
              <w:t>Microsoft.Legal.MatterCenter.SharePointAppWeb.Pages</w:t>
            </w:r>
          </w:p>
        </w:tc>
      </w:tr>
      <w:tr w:rsidR="006F5937" w:rsidRPr="00C54284" w14:paraId="5B4F62F3" w14:textId="77777777" w:rsidTr="001143B1">
        <w:tc>
          <w:tcPr>
            <w:tcW w:w="4015" w:type="dxa"/>
          </w:tcPr>
          <w:p w14:paraId="47D5A818" w14:textId="77777777" w:rsidR="006F5937" w:rsidRPr="00C54284" w:rsidRDefault="006F5937" w:rsidP="001143B1">
            <w:pPr>
              <w:rPr>
                <w:rFonts w:ascii="Segoe UI" w:hAnsi="Segoe UI" w:cs="Segoe UI"/>
                <w:b/>
                <w:sz w:val="26"/>
                <w:szCs w:val="26"/>
              </w:rPr>
            </w:pPr>
            <w:r w:rsidRPr="00C54284">
              <w:rPr>
                <w:rFonts w:ascii="Segoe UI" w:hAnsi="Segoe UI" w:cs="Segoe UI"/>
                <w:color w:val="000000"/>
                <w:sz w:val="20"/>
                <w:szCs w:val="20"/>
              </w:rPr>
              <w:lastRenderedPageBreak/>
              <w:t>Assembly</w:t>
            </w:r>
          </w:p>
        </w:tc>
        <w:tc>
          <w:tcPr>
            <w:tcW w:w="5345" w:type="dxa"/>
          </w:tcPr>
          <w:p w14:paraId="6A9E7084" w14:textId="77777777" w:rsidR="006F5937" w:rsidRPr="00C54284" w:rsidRDefault="006F5937" w:rsidP="001143B1">
            <w:pPr>
              <w:rPr>
                <w:rFonts w:ascii="Segoe UI" w:hAnsi="Segoe UI" w:cs="Segoe UI"/>
                <w:b/>
                <w:sz w:val="26"/>
                <w:szCs w:val="26"/>
              </w:rPr>
            </w:pPr>
            <w:r w:rsidRPr="00C54284">
              <w:rPr>
                <w:rFonts w:ascii="Segoe UI" w:hAnsi="Segoe UI" w:cs="Segoe UI"/>
                <w:color w:val="000000"/>
                <w:sz w:val="20"/>
                <w:szCs w:val="20"/>
              </w:rPr>
              <w:t>Microsoft.Legal.MatterCenter.SharePointAppWeb</w:t>
            </w:r>
          </w:p>
        </w:tc>
      </w:tr>
      <w:tr w:rsidR="006F5937" w:rsidRPr="00C54284" w14:paraId="2ABF69EE" w14:textId="77777777" w:rsidTr="001143B1">
        <w:tc>
          <w:tcPr>
            <w:tcW w:w="4015" w:type="dxa"/>
          </w:tcPr>
          <w:p w14:paraId="0F93ECCE" w14:textId="77777777" w:rsidR="006F5937" w:rsidRPr="00C54284" w:rsidRDefault="006F5937" w:rsidP="001143B1">
            <w:pPr>
              <w:rPr>
                <w:rFonts w:ascii="Segoe UI" w:hAnsi="Segoe UI" w:cs="Segoe UI"/>
                <w:b/>
                <w:sz w:val="26"/>
                <w:szCs w:val="26"/>
              </w:rPr>
            </w:pPr>
            <w:r w:rsidRPr="00C54284">
              <w:rPr>
                <w:rFonts w:ascii="Segoe UI" w:hAnsi="Segoe UI" w:cs="Segoe UI"/>
                <w:color w:val="000000"/>
                <w:sz w:val="20"/>
                <w:szCs w:val="20"/>
              </w:rPr>
              <w:t>Methods</w:t>
            </w:r>
          </w:p>
        </w:tc>
        <w:tc>
          <w:tcPr>
            <w:tcW w:w="5345" w:type="dxa"/>
          </w:tcPr>
          <w:p w14:paraId="38F05D39" w14:textId="77777777" w:rsidR="006F5937" w:rsidRPr="00C54284" w:rsidRDefault="006F5937" w:rsidP="001143B1">
            <w:pPr>
              <w:rPr>
                <w:rFonts w:ascii="Segoe UI" w:hAnsi="Segoe UI" w:cs="Segoe UI"/>
                <w:color w:val="000000"/>
                <w:sz w:val="20"/>
                <w:szCs w:val="20"/>
              </w:rPr>
            </w:pPr>
            <w:r w:rsidRPr="00C54284">
              <w:rPr>
                <w:rFonts w:ascii="Segoe UI" w:hAnsi="Segoe UI" w:cs="Segoe UI"/>
                <w:color w:val="000000"/>
                <w:sz w:val="20"/>
                <w:szCs w:val="20"/>
              </w:rPr>
              <w:t>Page_Load</w:t>
            </w:r>
          </w:p>
          <w:p w14:paraId="78352AFF" w14:textId="5FC596CC" w:rsidR="006F5937" w:rsidRPr="00C54284" w:rsidRDefault="00F7505E" w:rsidP="001143B1">
            <w:pPr>
              <w:rPr>
                <w:rFonts w:ascii="Segoe UI" w:hAnsi="Segoe UI" w:cs="Segoe UI"/>
                <w:b/>
                <w:sz w:val="26"/>
                <w:szCs w:val="26"/>
              </w:rPr>
            </w:pPr>
            <w:r w:rsidRPr="00C54284">
              <w:rPr>
                <w:rFonts w:ascii="Segoe UI" w:hAnsi="Segoe UI" w:cs="Segoe UI"/>
                <w:color w:val="000000"/>
                <w:sz w:val="20"/>
                <w:szCs w:val="20"/>
              </w:rPr>
              <w:t>If the SharePoint RefreshToken is not present, the User is redirected to the SharePoint login page. After the user logs in, we obtain the RefreshToken and set the appropriate constants required in the Client Side code</w:t>
            </w:r>
          </w:p>
        </w:tc>
      </w:tr>
    </w:tbl>
    <w:p w14:paraId="1EDE43C8" w14:textId="77777777" w:rsidR="006F5937" w:rsidRPr="00C54284" w:rsidRDefault="006F5937" w:rsidP="00E27C55">
      <w:pPr>
        <w:ind w:left="936"/>
        <w:rPr>
          <w:rFonts w:ascii="Segoe UI" w:hAnsi="Segoe UI" w:cs="Segoe UI"/>
          <w:b/>
          <w:sz w:val="26"/>
          <w:szCs w:val="26"/>
        </w:rPr>
      </w:pPr>
    </w:p>
    <w:p w14:paraId="089BE426" w14:textId="082AAF47" w:rsidR="00EA1F73" w:rsidRPr="00C54284" w:rsidRDefault="00EA1F73" w:rsidP="00B01BF0">
      <w:pPr>
        <w:pStyle w:val="NormalWeb"/>
        <w:numPr>
          <w:ilvl w:val="0"/>
          <w:numId w:val="33"/>
        </w:numPr>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SearchDocument.aspx</w:t>
      </w:r>
    </w:p>
    <w:tbl>
      <w:tblPr>
        <w:tblStyle w:val="TableGrid"/>
        <w:tblW w:w="9360" w:type="dxa"/>
        <w:tblInd w:w="715" w:type="dxa"/>
        <w:tblLook w:val="04A0" w:firstRow="1" w:lastRow="0" w:firstColumn="1" w:lastColumn="0" w:noHBand="0" w:noVBand="1"/>
      </w:tblPr>
      <w:tblGrid>
        <w:gridCol w:w="4015"/>
        <w:gridCol w:w="5345"/>
      </w:tblGrid>
      <w:tr w:rsidR="00EA1F73" w:rsidRPr="00C54284" w14:paraId="5E3245A1" w14:textId="77777777" w:rsidTr="001143B1">
        <w:tc>
          <w:tcPr>
            <w:tcW w:w="4015" w:type="dxa"/>
          </w:tcPr>
          <w:p w14:paraId="5F8C4784" w14:textId="77777777" w:rsidR="00EA1F73" w:rsidRPr="00C54284" w:rsidRDefault="00EA1F73" w:rsidP="001143B1">
            <w:pPr>
              <w:rPr>
                <w:rFonts w:ascii="Segoe UI" w:hAnsi="Segoe UI" w:cs="Segoe UI"/>
                <w:b/>
                <w:sz w:val="26"/>
                <w:szCs w:val="26"/>
              </w:rPr>
            </w:pPr>
            <w:r w:rsidRPr="00C54284">
              <w:rPr>
                <w:rFonts w:ascii="Segoe UI" w:hAnsi="Segoe UI" w:cs="Segoe UI"/>
                <w:color w:val="000000"/>
                <w:sz w:val="20"/>
                <w:szCs w:val="20"/>
              </w:rPr>
              <w:t>Page Name</w:t>
            </w:r>
          </w:p>
        </w:tc>
        <w:tc>
          <w:tcPr>
            <w:tcW w:w="5345" w:type="dxa"/>
          </w:tcPr>
          <w:p w14:paraId="23A07842" w14:textId="7C9BF7EB" w:rsidR="00EA1F73" w:rsidRPr="00C54284" w:rsidRDefault="00EA1F73" w:rsidP="001143B1">
            <w:pPr>
              <w:rPr>
                <w:rFonts w:ascii="Segoe UI" w:hAnsi="Segoe UI" w:cs="Segoe UI"/>
                <w:b/>
                <w:sz w:val="26"/>
                <w:szCs w:val="26"/>
              </w:rPr>
            </w:pPr>
            <w:r w:rsidRPr="00C54284">
              <w:rPr>
                <w:rFonts w:ascii="Segoe UI" w:hAnsi="Segoe UI" w:cs="Segoe UI"/>
                <w:color w:val="000000"/>
                <w:sz w:val="20"/>
                <w:szCs w:val="20"/>
              </w:rPr>
              <w:t>SearchDocument.aspx</w:t>
            </w:r>
          </w:p>
        </w:tc>
      </w:tr>
      <w:tr w:rsidR="00EA1F73" w:rsidRPr="00C54284" w14:paraId="3F1384E3" w14:textId="77777777" w:rsidTr="001143B1">
        <w:tc>
          <w:tcPr>
            <w:tcW w:w="4015" w:type="dxa"/>
          </w:tcPr>
          <w:p w14:paraId="49A62088" w14:textId="77777777" w:rsidR="00EA1F73" w:rsidRPr="00C54284" w:rsidRDefault="00EA1F73" w:rsidP="001143B1">
            <w:pPr>
              <w:rPr>
                <w:rFonts w:ascii="Segoe UI" w:hAnsi="Segoe UI" w:cs="Segoe UI"/>
                <w:b/>
                <w:sz w:val="26"/>
                <w:szCs w:val="26"/>
              </w:rPr>
            </w:pPr>
            <w:r w:rsidRPr="00C54284">
              <w:rPr>
                <w:rFonts w:ascii="Segoe UI" w:hAnsi="Segoe UI" w:cs="Segoe UI"/>
                <w:color w:val="000000"/>
                <w:sz w:val="20"/>
                <w:szCs w:val="20"/>
              </w:rPr>
              <w:t>Physical File Name</w:t>
            </w:r>
          </w:p>
        </w:tc>
        <w:tc>
          <w:tcPr>
            <w:tcW w:w="5345" w:type="dxa"/>
          </w:tcPr>
          <w:p w14:paraId="053AE298" w14:textId="18C96E4C" w:rsidR="00EA1F73" w:rsidRPr="00C54284" w:rsidRDefault="00783729" w:rsidP="001143B1">
            <w:pPr>
              <w:rPr>
                <w:rFonts w:ascii="Segoe UI" w:hAnsi="Segoe UI" w:cs="Segoe UI"/>
                <w:b/>
                <w:sz w:val="26"/>
                <w:szCs w:val="26"/>
              </w:rPr>
            </w:pPr>
            <w:r w:rsidRPr="00C54284">
              <w:rPr>
                <w:rFonts w:ascii="Segoe UI" w:hAnsi="Segoe UI" w:cs="Segoe UI"/>
                <w:color w:val="000000"/>
                <w:sz w:val="20"/>
                <w:szCs w:val="20"/>
              </w:rPr>
              <w:t>SearchDocument</w:t>
            </w:r>
            <w:r w:rsidR="00EA1F73" w:rsidRPr="00C54284">
              <w:rPr>
                <w:rFonts w:ascii="Segoe UI" w:hAnsi="Segoe UI" w:cs="Segoe UI"/>
                <w:color w:val="000000"/>
                <w:sz w:val="20"/>
                <w:szCs w:val="20"/>
              </w:rPr>
              <w:t>.aspx</w:t>
            </w:r>
          </w:p>
        </w:tc>
      </w:tr>
      <w:tr w:rsidR="00EA1F73" w:rsidRPr="00C54284" w14:paraId="0C8A1872" w14:textId="77777777" w:rsidTr="001143B1">
        <w:tc>
          <w:tcPr>
            <w:tcW w:w="4015" w:type="dxa"/>
          </w:tcPr>
          <w:p w14:paraId="6ADDBD9F" w14:textId="77777777" w:rsidR="00EA1F73" w:rsidRPr="00C54284" w:rsidRDefault="00EA1F73" w:rsidP="001143B1">
            <w:pPr>
              <w:rPr>
                <w:rFonts w:ascii="Segoe UI" w:hAnsi="Segoe UI" w:cs="Segoe UI"/>
                <w:b/>
                <w:sz w:val="26"/>
                <w:szCs w:val="26"/>
              </w:rPr>
            </w:pPr>
            <w:r w:rsidRPr="00C54284">
              <w:rPr>
                <w:rFonts w:ascii="Segoe UI" w:hAnsi="Segoe UI" w:cs="Segoe UI"/>
                <w:color w:val="000000"/>
                <w:sz w:val="20"/>
                <w:szCs w:val="20"/>
              </w:rPr>
              <w:t>Class Name</w:t>
            </w:r>
          </w:p>
        </w:tc>
        <w:tc>
          <w:tcPr>
            <w:tcW w:w="5345" w:type="dxa"/>
          </w:tcPr>
          <w:p w14:paraId="57C06FB3" w14:textId="1FEA5C32" w:rsidR="00EA1F73" w:rsidRPr="00C54284" w:rsidRDefault="00783729" w:rsidP="00783729">
            <w:pPr>
              <w:rPr>
                <w:rFonts w:ascii="Segoe UI" w:hAnsi="Segoe UI" w:cs="Segoe UI"/>
                <w:b/>
                <w:sz w:val="26"/>
                <w:szCs w:val="26"/>
              </w:rPr>
            </w:pPr>
            <w:r w:rsidRPr="00C54284">
              <w:rPr>
                <w:rFonts w:ascii="Segoe UI" w:hAnsi="Segoe UI" w:cs="Segoe UI"/>
                <w:color w:val="000000"/>
                <w:sz w:val="20"/>
                <w:szCs w:val="20"/>
              </w:rPr>
              <w:t>SearchDocument</w:t>
            </w:r>
          </w:p>
        </w:tc>
      </w:tr>
      <w:tr w:rsidR="00EA1F73" w:rsidRPr="00C54284" w14:paraId="6A856D71" w14:textId="77777777" w:rsidTr="001143B1">
        <w:tc>
          <w:tcPr>
            <w:tcW w:w="4015" w:type="dxa"/>
          </w:tcPr>
          <w:p w14:paraId="28D88EE7" w14:textId="77777777" w:rsidR="00EA1F73" w:rsidRPr="00C54284" w:rsidRDefault="00EA1F73" w:rsidP="001143B1">
            <w:pPr>
              <w:rPr>
                <w:rFonts w:ascii="Segoe UI" w:hAnsi="Segoe UI" w:cs="Segoe UI"/>
                <w:b/>
                <w:sz w:val="26"/>
                <w:szCs w:val="26"/>
              </w:rPr>
            </w:pPr>
            <w:r w:rsidRPr="00C54284">
              <w:rPr>
                <w:rFonts w:ascii="Segoe UI" w:hAnsi="Segoe UI" w:cs="Segoe UI"/>
                <w:color w:val="000000"/>
                <w:sz w:val="20"/>
                <w:szCs w:val="20"/>
              </w:rPr>
              <w:t>Namespace</w:t>
            </w:r>
          </w:p>
        </w:tc>
        <w:tc>
          <w:tcPr>
            <w:tcW w:w="5345" w:type="dxa"/>
          </w:tcPr>
          <w:p w14:paraId="16EF0452" w14:textId="77777777" w:rsidR="00EA1F73" w:rsidRPr="00C54284" w:rsidRDefault="00EA1F73" w:rsidP="001143B1">
            <w:pPr>
              <w:rPr>
                <w:rFonts w:ascii="Segoe UI" w:hAnsi="Segoe UI" w:cs="Segoe UI"/>
                <w:b/>
                <w:sz w:val="26"/>
                <w:szCs w:val="26"/>
              </w:rPr>
            </w:pPr>
            <w:r w:rsidRPr="00C54284">
              <w:rPr>
                <w:rFonts w:ascii="Segoe UI" w:hAnsi="Segoe UI" w:cs="Segoe UI"/>
                <w:color w:val="000000"/>
                <w:sz w:val="20"/>
                <w:szCs w:val="20"/>
              </w:rPr>
              <w:t>Microsoft.Legal.MatterCenter.SharePointAppWeb.Pages</w:t>
            </w:r>
          </w:p>
        </w:tc>
      </w:tr>
      <w:tr w:rsidR="00EA1F73" w:rsidRPr="00C54284" w14:paraId="0E1D9797" w14:textId="77777777" w:rsidTr="001143B1">
        <w:tc>
          <w:tcPr>
            <w:tcW w:w="4015" w:type="dxa"/>
          </w:tcPr>
          <w:p w14:paraId="1BC475F9" w14:textId="77777777" w:rsidR="00EA1F73" w:rsidRPr="00C54284" w:rsidRDefault="00EA1F73" w:rsidP="001143B1">
            <w:pPr>
              <w:rPr>
                <w:rFonts w:ascii="Segoe UI" w:hAnsi="Segoe UI" w:cs="Segoe UI"/>
                <w:b/>
                <w:sz w:val="26"/>
                <w:szCs w:val="26"/>
              </w:rPr>
            </w:pPr>
            <w:r w:rsidRPr="00C54284">
              <w:rPr>
                <w:rFonts w:ascii="Segoe UI" w:hAnsi="Segoe UI" w:cs="Segoe UI"/>
                <w:color w:val="000000"/>
                <w:sz w:val="20"/>
                <w:szCs w:val="20"/>
              </w:rPr>
              <w:t>Assembly</w:t>
            </w:r>
          </w:p>
        </w:tc>
        <w:tc>
          <w:tcPr>
            <w:tcW w:w="5345" w:type="dxa"/>
          </w:tcPr>
          <w:p w14:paraId="5AEE96D7" w14:textId="77777777" w:rsidR="00EA1F73" w:rsidRPr="00C54284" w:rsidRDefault="00EA1F73" w:rsidP="001143B1">
            <w:pPr>
              <w:rPr>
                <w:rFonts w:ascii="Segoe UI" w:hAnsi="Segoe UI" w:cs="Segoe UI"/>
                <w:b/>
                <w:sz w:val="26"/>
                <w:szCs w:val="26"/>
              </w:rPr>
            </w:pPr>
            <w:r w:rsidRPr="00C54284">
              <w:rPr>
                <w:rFonts w:ascii="Segoe UI" w:hAnsi="Segoe UI" w:cs="Segoe UI"/>
                <w:color w:val="000000"/>
                <w:sz w:val="20"/>
                <w:szCs w:val="20"/>
              </w:rPr>
              <w:t>Microsoft.Legal.MatterCenter.SharePointAppWeb</w:t>
            </w:r>
          </w:p>
        </w:tc>
      </w:tr>
      <w:tr w:rsidR="00EA1F73" w:rsidRPr="00C54284" w14:paraId="56B700E8" w14:textId="77777777" w:rsidTr="001143B1">
        <w:tc>
          <w:tcPr>
            <w:tcW w:w="4015" w:type="dxa"/>
          </w:tcPr>
          <w:p w14:paraId="204D3B66" w14:textId="77777777" w:rsidR="00EA1F73" w:rsidRPr="00C54284" w:rsidRDefault="00EA1F73" w:rsidP="001143B1">
            <w:pPr>
              <w:rPr>
                <w:rFonts w:ascii="Segoe UI" w:hAnsi="Segoe UI" w:cs="Segoe UI"/>
                <w:b/>
                <w:sz w:val="26"/>
                <w:szCs w:val="26"/>
              </w:rPr>
            </w:pPr>
            <w:r w:rsidRPr="00C54284">
              <w:rPr>
                <w:rFonts w:ascii="Segoe UI" w:hAnsi="Segoe UI" w:cs="Segoe UI"/>
                <w:color w:val="000000"/>
                <w:sz w:val="20"/>
                <w:szCs w:val="20"/>
              </w:rPr>
              <w:t>Methods</w:t>
            </w:r>
          </w:p>
        </w:tc>
        <w:tc>
          <w:tcPr>
            <w:tcW w:w="5345" w:type="dxa"/>
          </w:tcPr>
          <w:p w14:paraId="4DEC6CBB" w14:textId="77777777" w:rsidR="00EA1F73" w:rsidRPr="00C54284" w:rsidRDefault="00EA1F73" w:rsidP="001143B1">
            <w:pPr>
              <w:rPr>
                <w:rFonts w:ascii="Segoe UI" w:hAnsi="Segoe UI" w:cs="Segoe UI"/>
                <w:color w:val="000000"/>
                <w:sz w:val="20"/>
                <w:szCs w:val="20"/>
              </w:rPr>
            </w:pPr>
            <w:r w:rsidRPr="00C54284">
              <w:rPr>
                <w:rFonts w:ascii="Segoe UI" w:hAnsi="Segoe UI" w:cs="Segoe UI"/>
                <w:color w:val="000000"/>
                <w:sz w:val="20"/>
                <w:szCs w:val="20"/>
              </w:rPr>
              <w:t>Page_Load</w:t>
            </w:r>
          </w:p>
          <w:p w14:paraId="02141003" w14:textId="77777777" w:rsidR="00EA1F73" w:rsidRPr="00C54284" w:rsidRDefault="00EA1F73" w:rsidP="001143B1">
            <w:pPr>
              <w:rPr>
                <w:rFonts w:ascii="Segoe UI" w:hAnsi="Segoe UI" w:cs="Segoe UI"/>
                <w:b/>
                <w:sz w:val="26"/>
                <w:szCs w:val="26"/>
              </w:rPr>
            </w:pPr>
            <w:r w:rsidRPr="00C54284">
              <w:rPr>
                <w:rFonts w:ascii="Segoe UI" w:hAnsi="Segoe UI" w:cs="Segoe UI"/>
                <w:color w:val="000000"/>
                <w:sz w:val="20"/>
                <w:szCs w:val="20"/>
              </w:rPr>
              <w:t>If the SharePoint RefreshToken is not present, the User is redirected to the SharePoint login page. After the user logs in, we obtain the RefreshToken and set the appropriate constants required in the Client Side code</w:t>
            </w:r>
          </w:p>
        </w:tc>
      </w:tr>
    </w:tbl>
    <w:p w14:paraId="405499C5" w14:textId="77777777" w:rsidR="00EA1F73" w:rsidRPr="00C54284" w:rsidRDefault="00EA1F73" w:rsidP="00E27C55">
      <w:pPr>
        <w:ind w:left="936"/>
        <w:rPr>
          <w:rFonts w:ascii="Segoe UI" w:hAnsi="Segoe UI" w:cs="Segoe UI"/>
          <w:b/>
          <w:sz w:val="26"/>
          <w:szCs w:val="26"/>
        </w:rPr>
      </w:pPr>
    </w:p>
    <w:p w14:paraId="5640ACBF" w14:textId="2326D988" w:rsidR="00D73C18" w:rsidRPr="00C54284" w:rsidRDefault="00D73C18" w:rsidP="00B01BF0">
      <w:pPr>
        <w:pStyle w:val="NormalWeb"/>
        <w:numPr>
          <w:ilvl w:val="0"/>
          <w:numId w:val="33"/>
        </w:numPr>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ManagePermissions.aspx</w:t>
      </w:r>
    </w:p>
    <w:tbl>
      <w:tblPr>
        <w:tblStyle w:val="TableGrid"/>
        <w:tblW w:w="9360" w:type="dxa"/>
        <w:tblInd w:w="715" w:type="dxa"/>
        <w:tblLook w:val="04A0" w:firstRow="1" w:lastRow="0" w:firstColumn="1" w:lastColumn="0" w:noHBand="0" w:noVBand="1"/>
      </w:tblPr>
      <w:tblGrid>
        <w:gridCol w:w="4015"/>
        <w:gridCol w:w="5345"/>
      </w:tblGrid>
      <w:tr w:rsidR="00D73C18" w:rsidRPr="00C54284" w14:paraId="345D086C" w14:textId="77777777" w:rsidTr="0086479F">
        <w:tc>
          <w:tcPr>
            <w:tcW w:w="4015" w:type="dxa"/>
          </w:tcPr>
          <w:p w14:paraId="294A4D76" w14:textId="77777777" w:rsidR="00D73C18" w:rsidRPr="00C54284" w:rsidRDefault="00D73C18" w:rsidP="0086479F">
            <w:pPr>
              <w:rPr>
                <w:rFonts w:ascii="Segoe UI" w:hAnsi="Segoe UI" w:cs="Segoe UI"/>
                <w:b/>
                <w:sz w:val="26"/>
                <w:szCs w:val="26"/>
              </w:rPr>
            </w:pPr>
            <w:r w:rsidRPr="00C54284">
              <w:rPr>
                <w:rFonts w:ascii="Segoe UI" w:hAnsi="Segoe UI" w:cs="Segoe UI"/>
                <w:color w:val="000000"/>
                <w:sz w:val="20"/>
                <w:szCs w:val="20"/>
              </w:rPr>
              <w:t>Page Name</w:t>
            </w:r>
          </w:p>
        </w:tc>
        <w:tc>
          <w:tcPr>
            <w:tcW w:w="5345" w:type="dxa"/>
          </w:tcPr>
          <w:p w14:paraId="228A72A6" w14:textId="76DBD871" w:rsidR="00D73C18" w:rsidRPr="00C54284" w:rsidRDefault="00D73C18" w:rsidP="0086479F">
            <w:pPr>
              <w:rPr>
                <w:rFonts w:ascii="Segoe UI" w:hAnsi="Segoe UI" w:cs="Segoe UI"/>
                <w:b/>
                <w:sz w:val="26"/>
                <w:szCs w:val="26"/>
              </w:rPr>
            </w:pPr>
            <w:r w:rsidRPr="00C54284">
              <w:rPr>
                <w:rFonts w:ascii="Segoe UI" w:hAnsi="Segoe UI" w:cs="Segoe UI"/>
                <w:color w:val="000000"/>
                <w:sz w:val="20"/>
                <w:szCs w:val="20"/>
              </w:rPr>
              <w:t>ManagePermissions.aspx</w:t>
            </w:r>
          </w:p>
        </w:tc>
      </w:tr>
      <w:tr w:rsidR="00D73C18" w:rsidRPr="00C54284" w14:paraId="626EED5F" w14:textId="77777777" w:rsidTr="0086479F">
        <w:tc>
          <w:tcPr>
            <w:tcW w:w="4015" w:type="dxa"/>
          </w:tcPr>
          <w:p w14:paraId="7018E0F6" w14:textId="77777777" w:rsidR="00D73C18" w:rsidRPr="00C54284" w:rsidRDefault="00D73C18" w:rsidP="0086479F">
            <w:pPr>
              <w:rPr>
                <w:rFonts w:ascii="Segoe UI" w:hAnsi="Segoe UI" w:cs="Segoe UI"/>
                <w:b/>
                <w:sz w:val="26"/>
                <w:szCs w:val="26"/>
              </w:rPr>
            </w:pPr>
            <w:r w:rsidRPr="00C54284">
              <w:rPr>
                <w:rFonts w:ascii="Segoe UI" w:hAnsi="Segoe UI" w:cs="Segoe UI"/>
                <w:color w:val="000000"/>
                <w:sz w:val="20"/>
                <w:szCs w:val="20"/>
              </w:rPr>
              <w:t>Physical File Name</w:t>
            </w:r>
          </w:p>
        </w:tc>
        <w:tc>
          <w:tcPr>
            <w:tcW w:w="5345" w:type="dxa"/>
          </w:tcPr>
          <w:p w14:paraId="057B3362" w14:textId="40FBC960" w:rsidR="00D73C18" w:rsidRPr="00C54284" w:rsidRDefault="00D73C18" w:rsidP="0086479F">
            <w:pPr>
              <w:rPr>
                <w:rFonts w:ascii="Segoe UI" w:hAnsi="Segoe UI" w:cs="Segoe UI"/>
                <w:b/>
                <w:sz w:val="26"/>
                <w:szCs w:val="26"/>
              </w:rPr>
            </w:pPr>
            <w:r w:rsidRPr="00C54284">
              <w:rPr>
                <w:rFonts w:ascii="Segoe UI" w:hAnsi="Segoe UI" w:cs="Segoe UI"/>
                <w:color w:val="000000"/>
                <w:sz w:val="20"/>
                <w:szCs w:val="20"/>
              </w:rPr>
              <w:t>ManagePermissions.aspx</w:t>
            </w:r>
          </w:p>
        </w:tc>
      </w:tr>
      <w:tr w:rsidR="00D73C18" w:rsidRPr="00C54284" w14:paraId="58D136E9" w14:textId="77777777" w:rsidTr="0086479F">
        <w:tc>
          <w:tcPr>
            <w:tcW w:w="4015" w:type="dxa"/>
          </w:tcPr>
          <w:p w14:paraId="54954D3F" w14:textId="77777777" w:rsidR="00D73C18" w:rsidRPr="00C54284" w:rsidRDefault="00D73C18" w:rsidP="0086479F">
            <w:pPr>
              <w:rPr>
                <w:rFonts w:ascii="Segoe UI" w:hAnsi="Segoe UI" w:cs="Segoe UI"/>
                <w:b/>
                <w:sz w:val="26"/>
                <w:szCs w:val="26"/>
              </w:rPr>
            </w:pPr>
            <w:r w:rsidRPr="00C54284">
              <w:rPr>
                <w:rFonts w:ascii="Segoe UI" w:hAnsi="Segoe UI" w:cs="Segoe UI"/>
                <w:color w:val="000000"/>
                <w:sz w:val="20"/>
                <w:szCs w:val="20"/>
              </w:rPr>
              <w:t>Class Name</w:t>
            </w:r>
          </w:p>
        </w:tc>
        <w:tc>
          <w:tcPr>
            <w:tcW w:w="5345" w:type="dxa"/>
          </w:tcPr>
          <w:p w14:paraId="7EC14DC3" w14:textId="5C9B1737" w:rsidR="00D73C18" w:rsidRPr="00C54284" w:rsidRDefault="00D73C18" w:rsidP="0086479F">
            <w:pPr>
              <w:rPr>
                <w:rFonts w:ascii="Segoe UI" w:hAnsi="Segoe UI" w:cs="Segoe UI"/>
                <w:b/>
                <w:sz w:val="26"/>
                <w:szCs w:val="26"/>
              </w:rPr>
            </w:pPr>
            <w:r w:rsidRPr="00C54284">
              <w:rPr>
                <w:rFonts w:ascii="Segoe UI" w:hAnsi="Segoe UI" w:cs="Segoe UI"/>
                <w:color w:val="000000"/>
                <w:sz w:val="20"/>
                <w:szCs w:val="20"/>
              </w:rPr>
              <w:t>ManagePermission</w:t>
            </w:r>
          </w:p>
        </w:tc>
      </w:tr>
      <w:tr w:rsidR="00D73C18" w:rsidRPr="00C54284" w14:paraId="1ACD2B26" w14:textId="77777777" w:rsidTr="0086479F">
        <w:tc>
          <w:tcPr>
            <w:tcW w:w="4015" w:type="dxa"/>
          </w:tcPr>
          <w:p w14:paraId="6D347942" w14:textId="77777777" w:rsidR="00D73C18" w:rsidRPr="00C54284" w:rsidRDefault="00D73C18" w:rsidP="0086479F">
            <w:pPr>
              <w:rPr>
                <w:rFonts w:ascii="Segoe UI" w:hAnsi="Segoe UI" w:cs="Segoe UI"/>
                <w:b/>
                <w:sz w:val="26"/>
                <w:szCs w:val="26"/>
              </w:rPr>
            </w:pPr>
            <w:r w:rsidRPr="00C54284">
              <w:rPr>
                <w:rFonts w:ascii="Segoe UI" w:hAnsi="Segoe UI" w:cs="Segoe UI"/>
                <w:color w:val="000000"/>
                <w:sz w:val="20"/>
                <w:szCs w:val="20"/>
              </w:rPr>
              <w:t>Namespace</w:t>
            </w:r>
          </w:p>
        </w:tc>
        <w:tc>
          <w:tcPr>
            <w:tcW w:w="5345" w:type="dxa"/>
          </w:tcPr>
          <w:p w14:paraId="111CD968" w14:textId="77777777" w:rsidR="00D73C18" w:rsidRPr="00C54284" w:rsidRDefault="00D73C18" w:rsidP="0086479F">
            <w:pPr>
              <w:rPr>
                <w:rFonts w:ascii="Segoe UI" w:hAnsi="Segoe UI" w:cs="Segoe UI"/>
                <w:b/>
                <w:sz w:val="26"/>
                <w:szCs w:val="26"/>
              </w:rPr>
            </w:pPr>
            <w:r w:rsidRPr="00C54284">
              <w:rPr>
                <w:rFonts w:ascii="Segoe UI" w:hAnsi="Segoe UI" w:cs="Segoe UI"/>
                <w:color w:val="000000"/>
                <w:sz w:val="20"/>
                <w:szCs w:val="20"/>
              </w:rPr>
              <w:t>Microsoft.Legal.MatterCenter.SharePointAppWeb.Pages</w:t>
            </w:r>
          </w:p>
        </w:tc>
      </w:tr>
      <w:tr w:rsidR="00D73C18" w:rsidRPr="00C54284" w14:paraId="5B7E45C4" w14:textId="77777777" w:rsidTr="0086479F">
        <w:tc>
          <w:tcPr>
            <w:tcW w:w="4015" w:type="dxa"/>
          </w:tcPr>
          <w:p w14:paraId="4BFD0567" w14:textId="77777777" w:rsidR="00D73C18" w:rsidRPr="00C54284" w:rsidRDefault="00D73C18" w:rsidP="0086479F">
            <w:pPr>
              <w:rPr>
                <w:rFonts w:ascii="Segoe UI" w:hAnsi="Segoe UI" w:cs="Segoe UI"/>
                <w:b/>
                <w:sz w:val="26"/>
                <w:szCs w:val="26"/>
              </w:rPr>
            </w:pPr>
            <w:r w:rsidRPr="00C54284">
              <w:rPr>
                <w:rFonts w:ascii="Segoe UI" w:hAnsi="Segoe UI" w:cs="Segoe UI"/>
                <w:color w:val="000000"/>
                <w:sz w:val="20"/>
                <w:szCs w:val="20"/>
              </w:rPr>
              <w:t>Assembly</w:t>
            </w:r>
          </w:p>
        </w:tc>
        <w:tc>
          <w:tcPr>
            <w:tcW w:w="5345" w:type="dxa"/>
          </w:tcPr>
          <w:p w14:paraId="44C52DE3" w14:textId="77777777" w:rsidR="00D73C18" w:rsidRPr="00C54284" w:rsidRDefault="00D73C18" w:rsidP="0086479F">
            <w:pPr>
              <w:rPr>
                <w:rFonts w:ascii="Segoe UI" w:hAnsi="Segoe UI" w:cs="Segoe UI"/>
                <w:b/>
                <w:sz w:val="26"/>
                <w:szCs w:val="26"/>
              </w:rPr>
            </w:pPr>
            <w:r w:rsidRPr="00C54284">
              <w:rPr>
                <w:rFonts w:ascii="Segoe UI" w:hAnsi="Segoe UI" w:cs="Segoe UI"/>
                <w:color w:val="000000"/>
                <w:sz w:val="20"/>
                <w:szCs w:val="20"/>
              </w:rPr>
              <w:t>Microsoft.Legal.MatterCenter.SharePointAppWeb</w:t>
            </w:r>
          </w:p>
        </w:tc>
      </w:tr>
      <w:tr w:rsidR="00D73C18" w:rsidRPr="00C54284" w14:paraId="7AA23597" w14:textId="77777777" w:rsidTr="0086479F">
        <w:tc>
          <w:tcPr>
            <w:tcW w:w="4015" w:type="dxa"/>
          </w:tcPr>
          <w:p w14:paraId="1647440D" w14:textId="77777777" w:rsidR="00D73C18" w:rsidRPr="00C54284" w:rsidRDefault="00D73C18" w:rsidP="0086479F">
            <w:pPr>
              <w:rPr>
                <w:rFonts w:ascii="Segoe UI" w:hAnsi="Segoe UI" w:cs="Segoe UI"/>
                <w:b/>
                <w:sz w:val="26"/>
                <w:szCs w:val="26"/>
              </w:rPr>
            </w:pPr>
            <w:r w:rsidRPr="00C54284">
              <w:rPr>
                <w:rFonts w:ascii="Segoe UI" w:hAnsi="Segoe UI" w:cs="Segoe UI"/>
                <w:color w:val="000000"/>
                <w:sz w:val="20"/>
                <w:szCs w:val="20"/>
              </w:rPr>
              <w:t>Methods</w:t>
            </w:r>
          </w:p>
        </w:tc>
        <w:tc>
          <w:tcPr>
            <w:tcW w:w="5345" w:type="dxa"/>
          </w:tcPr>
          <w:p w14:paraId="470A6404" w14:textId="77777777" w:rsidR="00D73C18" w:rsidRPr="00C54284" w:rsidRDefault="00D73C18" w:rsidP="0086479F">
            <w:pPr>
              <w:rPr>
                <w:rFonts w:ascii="Segoe UI" w:hAnsi="Segoe UI" w:cs="Segoe UI"/>
                <w:color w:val="000000"/>
                <w:sz w:val="20"/>
                <w:szCs w:val="20"/>
              </w:rPr>
            </w:pPr>
            <w:r w:rsidRPr="00C54284">
              <w:rPr>
                <w:rFonts w:ascii="Segoe UI" w:hAnsi="Segoe UI" w:cs="Segoe UI"/>
                <w:color w:val="000000"/>
                <w:sz w:val="20"/>
                <w:szCs w:val="20"/>
              </w:rPr>
              <w:t>Page_Load</w:t>
            </w:r>
          </w:p>
          <w:p w14:paraId="74ABB741" w14:textId="77777777" w:rsidR="00D73C18" w:rsidRPr="00C54284" w:rsidRDefault="00D73C18" w:rsidP="0086479F">
            <w:pPr>
              <w:rPr>
                <w:rFonts w:ascii="Segoe UI" w:hAnsi="Segoe UI" w:cs="Segoe UI"/>
                <w:b/>
                <w:sz w:val="26"/>
                <w:szCs w:val="26"/>
              </w:rPr>
            </w:pPr>
            <w:r w:rsidRPr="00C54284">
              <w:rPr>
                <w:rFonts w:ascii="Segoe UI" w:hAnsi="Segoe UI" w:cs="Segoe UI"/>
                <w:color w:val="000000"/>
                <w:sz w:val="20"/>
                <w:szCs w:val="20"/>
              </w:rPr>
              <w:t>If the SharePoint RefreshToken is not present, the User is redirected to the SharePoint login page. After the user logs in, we obtain the RefreshToken and set the appropriate constants required in the Client Side code</w:t>
            </w:r>
          </w:p>
        </w:tc>
      </w:tr>
    </w:tbl>
    <w:p w14:paraId="5AE1B4AE" w14:textId="77777777" w:rsidR="002C7D16" w:rsidRDefault="002C7D16" w:rsidP="002C7D16">
      <w:pPr>
        <w:pStyle w:val="NormalWeb"/>
        <w:spacing w:before="0" w:beforeAutospacing="0" w:after="0" w:afterAutospacing="0"/>
        <w:ind w:left="1080"/>
        <w:rPr>
          <w:rFonts w:ascii="Segoe UI" w:hAnsi="Segoe UI" w:cs="Segoe UI"/>
          <w:color w:val="000000"/>
          <w:sz w:val="20"/>
          <w:szCs w:val="20"/>
        </w:rPr>
      </w:pPr>
    </w:p>
    <w:p w14:paraId="24EC2D69" w14:textId="7E9A4C4C" w:rsidR="002C7D16" w:rsidRPr="00C54284" w:rsidRDefault="002C7D16" w:rsidP="002C7D16">
      <w:pPr>
        <w:pStyle w:val="NormalWeb"/>
        <w:numPr>
          <w:ilvl w:val="0"/>
          <w:numId w:val="33"/>
        </w:numPr>
        <w:spacing w:before="0" w:beforeAutospacing="0" w:after="0" w:afterAutospacing="0"/>
        <w:rPr>
          <w:rFonts w:ascii="Segoe UI" w:hAnsi="Segoe UI" w:cs="Segoe UI"/>
          <w:color w:val="000000"/>
          <w:sz w:val="20"/>
          <w:szCs w:val="20"/>
        </w:rPr>
      </w:pPr>
      <w:r>
        <w:rPr>
          <w:rFonts w:ascii="Segoe UI" w:hAnsi="Segoe UI" w:cs="Segoe UI"/>
          <w:color w:val="000000"/>
          <w:sz w:val="20"/>
          <w:szCs w:val="20"/>
        </w:rPr>
        <w:t>Settings</w:t>
      </w:r>
      <w:r w:rsidRPr="00C54284">
        <w:rPr>
          <w:rFonts w:ascii="Segoe UI" w:hAnsi="Segoe UI" w:cs="Segoe UI"/>
          <w:color w:val="000000"/>
          <w:sz w:val="20"/>
          <w:szCs w:val="20"/>
        </w:rPr>
        <w:t>.aspx</w:t>
      </w:r>
    </w:p>
    <w:tbl>
      <w:tblPr>
        <w:tblStyle w:val="TableGrid"/>
        <w:tblW w:w="0" w:type="auto"/>
        <w:tblInd w:w="720" w:type="dxa"/>
        <w:tblLook w:val="04A0" w:firstRow="1" w:lastRow="0" w:firstColumn="1" w:lastColumn="0" w:noHBand="0" w:noVBand="1"/>
      </w:tblPr>
      <w:tblGrid>
        <w:gridCol w:w="4231"/>
        <w:gridCol w:w="5119"/>
      </w:tblGrid>
      <w:tr w:rsidR="002C7D16" w:rsidRPr="00C54284" w14:paraId="7E436B66" w14:textId="77777777" w:rsidTr="00444211">
        <w:tc>
          <w:tcPr>
            <w:tcW w:w="5035" w:type="dxa"/>
          </w:tcPr>
          <w:p w14:paraId="1396C986" w14:textId="77777777" w:rsidR="002C7D16" w:rsidRPr="000A1A3A" w:rsidRDefault="002C7D16" w:rsidP="00444211">
            <w:pPr>
              <w:pStyle w:val="NormalWeb"/>
              <w:spacing w:before="0" w:beforeAutospacing="0" w:after="0" w:afterAutospacing="0"/>
              <w:rPr>
                <w:rFonts w:ascii="Segoe UI" w:hAnsi="Segoe UI" w:cs="Segoe UI"/>
                <w:color w:val="000000"/>
                <w:sz w:val="20"/>
                <w:szCs w:val="20"/>
              </w:rPr>
            </w:pPr>
            <w:r w:rsidRPr="000A1A3A">
              <w:rPr>
                <w:rFonts w:ascii="Segoe UI" w:hAnsi="Segoe UI" w:cs="Segoe UI"/>
                <w:color w:val="000000"/>
                <w:sz w:val="20"/>
                <w:szCs w:val="20"/>
              </w:rPr>
              <w:t>Page Name</w:t>
            </w:r>
          </w:p>
        </w:tc>
        <w:tc>
          <w:tcPr>
            <w:tcW w:w="5035" w:type="dxa"/>
          </w:tcPr>
          <w:p w14:paraId="1ABDCBE2" w14:textId="3E6C4524" w:rsidR="002C7D16" w:rsidRPr="00C54284" w:rsidRDefault="002C7D16" w:rsidP="00444211">
            <w:pPr>
              <w:pStyle w:val="NormalWeb"/>
              <w:spacing w:before="0" w:beforeAutospacing="0" w:after="0" w:afterAutospacing="0"/>
              <w:rPr>
                <w:rFonts w:ascii="Segoe UI" w:hAnsi="Segoe UI" w:cs="Segoe UI"/>
                <w:color w:val="000000"/>
                <w:sz w:val="20"/>
                <w:szCs w:val="20"/>
              </w:rPr>
            </w:pPr>
            <w:r>
              <w:rPr>
                <w:rFonts w:ascii="Segoe UI" w:hAnsi="Segoe UI" w:cs="Segoe UI"/>
                <w:color w:val="000000"/>
                <w:sz w:val="20"/>
                <w:szCs w:val="20"/>
              </w:rPr>
              <w:t>Settings</w:t>
            </w:r>
            <w:r w:rsidRPr="00C54284">
              <w:rPr>
                <w:rFonts w:ascii="Segoe UI" w:hAnsi="Segoe UI" w:cs="Segoe UI"/>
                <w:color w:val="000000"/>
                <w:sz w:val="20"/>
                <w:szCs w:val="20"/>
              </w:rPr>
              <w:t>.aspx</w:t>
            </w:r>
          </w:p>
        </w:tc>
      </w:tr>
      <w:tr w:rsidR="002C7D16" w:rsidRPr="00C54284" w14:paraId="5B259728" w14:textId="77777777" w:rsidTr="00444211">
        <w:tc>
          <w:tcPr>
            <w:tcW w:w="5035" w:type="dxa"/>
          </w:tcPr>
          <w:p w14:paraId="7B7C2123" w14:textId="77777777" w:rsidR="002C7D16" w:rsidRPr="000A1A3A" w:rsidRDefault="002C7D16" w:rsidP="00444211">
            <w:pPr>
              <w:pStyle w:val="NormalWeb"/>
              <w:spacing w:before="0" w:beforeAutospacing="0" w:after="0" w:afterAutospacing="0"/>
              <w:rPr>
                <w:rFonts w:ascii="Segoe UI" w:hAnsi="Segoe UI" w:cs="Segoe UI"/>
                <w:color w:val="000000"/>
                <w:sz w:val="20"/>
                <w:szCs w:val="20"/>
              </w:rPr>
            </w:pPr>
            <w:r w:rsidRPr="000A1A3A">
              <w:rPr>
                <w:rFonts w:ascii="Segoe UI" w:hAnsi="Segoe UI" w:cs="Segoe UI"/>
                <w:color w:val="000000"/>
                <w:sz w:val="20"/>
                <w:szCs w:val="20"/>
              </w:rPr>
              <w:t>Physical File Name</w:t>
            </w:r>
          </w:p>
        </w:tc>
        <w:tc>
          <w:tcPr>
            <w:tcW w:w="5035" w:type="dxa"/>
          </w:tcPr>
          <w:p w14:paraId="641029EF" w14:textId="1507345A" w:rsidR="002C7D16" w:rsidRPr="00C54284" w:rsidRDefault="002C7D16" w:rsidP="00444211">
            <w:pPr>
              <w:pStyle w:val="NormalWeb"/>
              <w:spacing w:before="0" w:beforeAutospacing="0" w:after="0" w:afterAutospacing="0"/>
              <w:rPr>
                <w:rFonts w:ascii="Segoe UI" w:hAnsi="Segoe UI" w:cs="Segoe UI"/>
                <w:color w:val="000000"/>
                <w:sz w:val="20"/>
                <w:szCs w:val="20"/>
              </w:rPr>
            </w:pPr>
            <w:r>
              <w:rPr>
                <w:rFonts w:ascii="Segoe UI" w:hAnsi="Segoe UI" w:cs="Segoe UI"/>
                <w:color w:val="000000"/>
                <w:sz w:val="20"/>
                <w:szCs w:val="20"/>
              </w:rPr>
              <w:t>Settings</w:t>
            </w:r>
            <w:r w:rsidRPr="00C54284">
              <w:rPr>
                <w:rFonts w:ascii="Segoe UI" w:hAnsi="Segoe UI" w:cs="Segoe UI"/>
                <w:color w:val="000000"/>
                <w:sz w:val="20"/>
                <w:szCs w:val="20"/>
              </w:rPr>
              <w:t>.aspx</w:t>
            </w:r>
          </w:p>
        </w:tc>
      </w:tr>
      <w:tr w:rsidR="002C7D16" w:rsidRPr="00C54284" w14:paraId="21132E33" w14:textId="77777777" w:rsidTr="00444211">
        <w:tc>
          <w:tcPr>
            <w:tcW w:w="5035" w:type="dxa"/>
          </w:tcPr>
          <w:p w14:paraId="4C24B17F" w14:textId="77777777" w:rsidR="002C7D16" w:rsidRPr="000A1A3A" w:rsidRDefault="002C7D16" w:rsidP="00444211">
            <w:pPr>
              <w:pStyle w:val="NormalWeb"/>
              <w:spacing w:before="0" w:beforeAutospacing="0" w:after="0" w:afterAutospacing="0"/>
              <w:rPr>
                <w:rFonts w:ascii="Segoe UI" w:hAnsi="Segoe UI" w:cs="Segoe UI"/>
                <w:color w:val="000000"/>
                <w:sz w:val="20"/>
                <w:szCs w:val="20"/>
              </w:rPr>
            </w:pPr>
            <w:r w:rsidRPr="000A1A3A">
              <w:rPr>
                <w:rFonts w:ascii="Segoe UI" w:hAnsi="Segoe UI" w:cs="Segoe UI"/>
                <w:color w:val="000000"/>
                <w:sz w:val="20"/>
                <w:szCs w:val="20"/>
              </w:rPr>
              <w:t>Class Name</w:t>
            </w:r>
          </w:p>
        </w:tc>
        <w:tc>
          <w:tcPr>
            <w:tcW w:w="5035" w:type="dxa"/>
          </w:tcPr>
          <w:p w14:paraId="36BA386B" w14:textId="78DF1557" w:rsidR="002C7D16" w:rsidRPr="00C54284" w:rsidRDefault="002C7D16" w:rsidP="00444211">
            <w:pPr>
              <w:pStyle w:val="NormalWeb"/>
              <w:spacing w:before="0" w:beforeAutospacing="0" w:after="0" w:afterAutospacing="0"/>
              <w:rPr>
                <w:rFonts w:ascii="Segoe UI" w:hAnsi="Segoe UI" w:cs="Segoe UI"/>
                <w:color w:val="000000"/>
                <w:sz w:val="20"/>
                <w:szCs w:val="20"/>
              </w:rPr>
            </w:pPr>
            <w:r>
              <w:rPr>
                <w:rFonts w:ascii="Segoe UI" w:hAnsi="Segoe UI" w:cs="Segoe UI"/>
                <w:color w:val="000000"/>
                <w:sz w:val="20"/>
                <w:szCs w:val="20"/>
              </w:rPr>
              <w:t>Settings</w:t>
            </w:r>
          </w:p>
        </w:tc>
      </w:tr>
      <w:tr w:rsidR="002C7D16" w:rsidRPr="00C54284" w14:paraId="46A53F71" w14:textId="77777777" w:rsidTr="00444211">
        <w:tc>
          <w:tcPr>
            <w:tcW w:w="5035" w:type="dxa"/>
          </w:tcPr>
          <w:p w14:paraId="77E01F62" w14:textId="77777777" w:rsidR="002C7D16" w:rsidRPr="000A1A3A" w:rsidRDefault="002C7D16" w:rsidP="00444211">
            <w:pPr>
              <w:pStyle w:val="NormalWeb"/>
              <w:spacing w:before="0" w:beforeAutospacing="0" w:after="0" w:afterAutospacing="0"/>
              <w:rPr>
                <w:rFonts w:ascii="Segoe UI" w:hAnsi="Segoe UI" w:cs="Segoe UI"/>
                <w:color w:val="000000"/>
                <w:sz w:val="20"/>
                <w:szCs w:val="20"/>
              </w:rPr>
            </w:pPr>
            <w:r w:rsidRPr="000A1A3A">
              <w:rPr>
                <w:rFonts w:ascii="Segoe UI" w:hAnsi="Segoe UI" w:cs="Segoe UI"/>
                <w:color w:val="000000"/>
                <w:sz w:val="20"/>
                <w:szCs w:val="20"/>
              </w:rPr>
              <w:t>Namespace</w:t>
            </w:r>
          </w:p>
        </w:tc>
        <w:tc>
          <w:tcPr>
            <w:tcW w:w="5035" w:type="dxa"/>
          </w:tcPr>
          <w:p w14:paraId="6C20F007" w14:textId="77777777" w:rsidR="002C7D16" w:rsidRPr="00C54284" w:rsidRDefault="002C7D16" w:rsidP="00444211">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Microsoft.Legal.MatterCenter.SharePointAppWeb.Pages</w:t>
            </w:r>
          </w:p>
        </w:tc>
      </w:tr>
      <w:tr w:rsidR="002C7D16" w:rsidRPr="00C54284" w14:paraId="394B5486" w14:textId="77777777" w:rsidTr="00444211">
        <w:tc>
          <w:tcPr>
            <w:tcW w:w="5035" w:type="dxa"/>
          </w:tcPr>
          <w:p w14:paraId="4C7FB87A" w14:textId="77777777" w:rsidR="002C7D16" w:rsidRPr="000A1A3A" w:rsidRDefault="002C7D16" w:rsidP="00444211">
            <w:pPr>
              <w:pStyle w:val="NormalWeb"/>
              <w:spacing w:before="0" w:beforeAutospacing="0" w:after="0" w:afterAutospacing="0"/>
              <w:rPr>
                <w:rFonts w:ascii="Segoe UI" w:hAnsi="Segoe UI" w:cs="Segoe UI"/>
                <w:color w:val="000000"/>
                <w:sz w:val="20"/>
                <w:szCs w:val="20"/>
              </w:rPr>
            </w:pPr>
            <w:r w:rsidRPr="000A1A3A">
              <w:rPr>
                <w:rFonts w:ascii="Segoe UI" w:hAnsi="Segoe UI" w:cs="Segoe UI"/>
                <w:color w:val="000000"/>
                <w:sz w:val="20"/>
                <w:szCs w:val="20"/>
              </w:rPr>
              <w:t>Assembly</w:t>
            </w:r>
          </w:p>
        </w:tc>
        <w:tc>
          <w:tcPr>
            <w:tcW w:w="5035" w:type="dxa"/>
          </w:tcPr>
          <w:p w14:paraId="5AD505C6" w14:textId="77777777" w:rsidR="002C7D16" w:rsidRPr="00C54284" w:rsidRDefault="002C7D16" w:rsidP="00444211">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Microsoft.Legal.MatterCenter.SharePointAppWeb</w:t>
            </w:r>
          </w:p>
        </w:tc>
      </w:tr>
      <w:tr w:rsidR="002C7D16" w:rsidRPr="00C54284" w14:paraId="23062B76" w14:textId="77777777" w:rsidTr="00444211">
        <w:tc>
          <w:tcPr>
            <w:tcW w:w="5035" w:type="dxa"/>
          </w:tcPr>
          <w:p w14:paraId="19F6591F" w14:textId="77777777" w:rsidR="002C7D16" w:rsidRPr="000A1A3A" w:rsidRDefault="002C7D16" w:rsidP="00444211">
            <w:pPr>
              <w:pStyle w:val="NormalWeb"/>
              <w:spacing w:before="0" w:beforeAutospacing="0" w:after="0" w:afterAutospacing="0"/>
              <w:rPr>
                <w:rFonts w:ascii="Segoe UI" w:hAnsi="Segoe UI" w:cs="Segoe UI"/>
                <w:color w:val="000000"/>
                <w:sz w:val="20"/>
                <w:szCs w:val="20"/>
              </w:rPr>
            </w:pPr>
            <w:r w:rsidRPr="000A1A3A">
              <w:rPr>
                <w:rFonts w:ascii="Segoe UI" w:hAnsi="Segoe UI" w:cs="Segoe UI"/>
                <w:color w:val="000000"/>
                <w:sz w:val="20"/>
                <w:szCs w:val="20"/>
              </w:rPr>
              <w:t>Methods</w:t>
            </w:r>
          </w:p>
        </w:tc>
        <w:tc>
          <w:tcPr>
            <w:tcW w:w="5035" w:type="dxa"/>
          </w:tcPr>
          <w:p w14:paraId="1AC5B5D5" w14:textId="77777777" w:rsidR="002C7D16" w:rsidRPr="00C54284" w:rsidRDefault="002C7D16" w:rsidP="00444211">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Page_Load:</w:t>
            </w:r>
          </w:p>
          <w:p w14:paraId="2DDD6F5E" w14:textId="77777777" w:rsidR="002C7D16" w:rsidRPr="00C54284" w:rsidRDefault="002C7D16" w:rsidP="00444211">
            <w:pPr>
              <w:pStyle w:val="NormalWeb"/>
              <w:spacing w:before="0" w:beforeAutospacing="0" w:after="0" w:afterAutospacing="0"/>
              <w:rPr>
                <w:rFonts w:ascii="Segoe UI" w:hAnsi="Segoe UI" w:cs="Segoe UI"/>
                <w:color w:val="000000"/>
                <w:sz w:val="20"/>
                <w:szCs w:val="20"/>
              </w:rPr>
            </w:pPr>
            <w:r w:rsidRPr="00C54284">
              <w:rPr>
                <w:rFonts w:ascii="Segoe UI" w:hAnsi="Segoe UI" w:cs="Segoe UI"/>
                <w:color w:val="000000"/>
                <w:sz w:val="20"/>
                <w:szCs w:val="20"/>
              </w:rPr>
              <w:t>If the SharePoint RefreshToken is not present, the User is redirected to the SharePoint login page. After the user logs in, we obtain the RefreshToken and set the appropriate constants required in the Client Side code</w:t>
            </w:r>
          </w:p>
        </w:tc>
      </w:tr>
    </w:tbl>
    <w:p w14:paraId="364C5449" w14:textId="77777777" w:rsidR="00D73C18" w:rsidRPr="00C54284" w:rsidRDefault="00D73C18" w:rsidP="00E27C55">
      <w:pPr>
        <w:ind w:left="936"/>
        <w:rPr>
          <w:rFonts w:ascii="Segoe UI" w:hAnsi="Segoe UI" w:cs="Segoe UI"/>
          <w:b/>
          <w:sz w:val="26"/>
          <w:szCs w:val="26"/>
        </w:rPr>
      </w:pPr>
    </w:p>
    <w:p w14:paraId="3502B3F7" w14:textId="77777777" w:rsidR="006F5937" w:rsidRPr="00C54284" w:rsidRDefault="006F5937" w:rsidP="00E27C55">
      <w:pPr>
        <w:ind w:left="936"/>
        <w:rPr>
          <w:rFonts w:ascii="Segoe UI" w:hAnsi="Segoe UI" w:cs="Segoe UI"/>
          <w:b/>
          <w:sz w:val="26"/>
          <w:szCs w:val="26"/>
        </w:rPr>
      </w:pPr>
    </w:p>
    <w:p w14:paraId="02F85995" w14:textId="77777777" w:rsidR="00E27C55" w:rsidRPr="00C54284" w:rsidRDefault="00E27C55" w:rsidP="00E27C55">
      <w:pPr>
        <w:ind w:left="936"/>
        <w:rPr>
          <w:rFonts w:ascii="Segoe UI" w:hAnsi="Segoe UI" w:cs="Segoe UI"/>
          <w:b/>
          <w:sz w:val="26"/>
          <w:szCs w:val="26"/>
        </w:rPr>
      </w:pPr>
      <w:r w:rsidRPr="00C54284">
        <w:rPr>
          <w:rFonts w:ascii="Segoe UI" w:hAnsi="Segoe UI" w:cs="Segoe UI"/>
          <w:b/>
          <w:sz w:val="26"/>
          <w:szCs w:val="26"/>
        </w:rPr>
        <w:t>Localization</w:t>
      </w:r>
    </w:p>
    <w:p w14:paraId="0C9161B4" w14:textId="77777777" w:rsidR="00E27C55" w:rsidRPr="00C54284" w:rsidRDefault="00E27C55" w:rsidP="00E27C55">
      <w:pPr>
        <w:ind w:left="936"/>
        <w:rPr>
          <w:rFonts w:ascii="Segoe UI" w:hAnsi="Segoe UI" w:cs="Segoe UI"/>
          <w:sz w:val="26"/>
          <w:szCs w:val="26"/>
        </w:rPr>
      </w:pPr>
    </w:p>
    <w:p w14:paraId="405DEF30" w14:textId="77777777" w:rsidR="00E27C55" w:rsidRPr="00C54284" w:rsidRDefault="00E27C55" w:rsidP="0088376A">
      <w:pPr>
        <w:pStyle w:val="Heading30"/>
        <w:numPr>
          <w:ilvl w:val="2"/>
          <w:numId w:val="268"/>
        </w:numPr>
        <w:rPr>
          <w:rFonts w:ascii="Segoe UI" w:hAnsi="Segoe UI" w:cs="Segoe UI"/>
          <w:b w:val="0"/>
          <w:sz w:val="26"/>
          <w:szCs w:val="26"/>
        </w:rPr>
      </w:pPr>
      <w:bookmarkStart w:id="558" w:name="_Toc398053930"/>
      <w:bookmarkStart w:id="559" w:name="_Toc398054160"/>
      <w:bookmarkStart w:id="560" w:name="_Toc398054370"/>
      <w:bookmarkStart w:id="561" w:name="_Toc398134052"/>
      <w:bookmarkStart w:id="562" w:name="_Toc398134271"/>
      <w:bookmarkStart w:id="563" w:name="_Toc398203163"/>
      <w:bookmarkStart w:id="564" w:name="_Toc398203382"/>
      <w:bookmarkStart w:id="565" w:name="_Toc398053931"/>
      <w:bookmarkStart w:id="566" w:name="_Toc398054161"/>
      <w:bookmarkStart w:id="567" w:name="_Toc398054371"/>
      <w:bookmarkStart w:id="568" w:name="_Toc398134053"/>
      <w:bookmarkStart w:id="569" w:name="_Toc398134272"/>
      <w:bookmarkStart w:id="570" w:name="_Toc398203164"/>
      <w:bookmarkStart w:id="571" w:name="_Toc398203383"/>
      <w:bookmarkStart w:id="572" w:name="_Toc398053932"/>
      <w:bookmarkStart w:id="573" w:name="_Toc398054162"/>
      <w:bookmarkStart w:id="574" w:name="_Toc398054372"/>
      <w:bookmarkStart w:id="575" w:name="_Toc398134054"/>
      <w:bookmarkStart w:id="576" w:name="_Toc398134273"/>
      <w:bookmarkStart w:id="577" w:name="_Toc398203165"/>
      <w:bookmarkStart w:id="578" w:name="_Toc398203384"/>
      <w:bookmarkStart w:id="579" w:name="_Toc398053933"/>
      <w:bookmarkStart w:id="580" w:name="_Toc398054163"/>
      <w:bookmarkStart w:id="581" w:name="_Toc398054373"/>
      <w:bookmarkStart w:id="582" w:name="_Toc398134055"/>
      <w:bookmarkStart w:id="583" w:name="_Toc398134274"/>
      <w:bookmarkStart w:id="584" w:name="_Toc398203166"/>
      <w:bookmarkStart w:id="585" w:name="_Toc398203385"/>
      <w:bookmarkStart w:id="586" w:name="_Toc398053934"/>
      <w:bookmarkStart w:id="587" w:name="_Toc398054164"/>
      <w:bookmarkStart w:id="588" w:name="_Toc398054374"/>
      <w:bookmarkStart w:id="589" w:name="_Toc398134056"/>
      <w:bookmarkStart w:id="590" w:name="_Toc398134275"/>
      <w:bookmarkStart w:id="591" w:name="_Toc398203167"/>
      <w:bookmarkStart w:id="592" w:name="_Toc398203386"/>
      <w:bookmarkStart w:id="593" w:name="_Toc426022688"/>
      <w:bookmarkStart w:id="594" w:name="_Toc393127929"/>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bookmarkEnd w:id="590"/>
      <w:bookmarkEnd w:id="591"/>
      <w:bookmarkEnd w:id="592"/>
      <w:r w:rsidRPr="00C54284">
        <w:rPr>
          <w:rFonts w:ascii="Segoe UI" w:hAnsi="Segoe UI" w:cs="Segoe UI"/>
          <w:b w:val="0"/>
          <w:sz w:val="26"/>
          <w:szCs w:val="26"/>
        </w:rPr>
        <w:t>Matter Center Add-Ins</w:t>
      </w:r>
      <w:bookmarkEnd w:id="593"/>
    </w:p>
    <w:p w14:paraId="6EADE921" w14:textId="16D60C04" w:rsidR="00E27C55" w:rsidRPr="00C54284" w:rsidRDefault="00E27C55" w:rsidP="0088376A">
      <w:pPr>
        <w:pStyle w:val="Heading40"/>
        <w:numPr>
          <w:ilvl w:val="3"/>
          <w:numId w:val="268"/>
        </w:numPr>
        <w:rPr>
          <w:rFonts w:ascii="Segoe UI" w:hAnsi="Segoe UI" w:cs="Segoe UI"/>
        </w:rPr>
      </w:pPr>
      <w:r w:rsidRPr="00C54284">
        <w:rPr>
          <w:rFonts w:ascii="Segoe UI" w:hAnsi="Segoe UI" w:cs="Segoe UI"/>
          <w:i w:val="0"/>
        </w:rPr>
        <w:t>Add-In Directory Structure</w:t>
      </w:r>
    </w:p>
    <w:p w14:paraId="20D58CB4" w14:textId="77777777" w:rsidR="00E27C55" w:rsidRPr="00C54284" w:rsidRDefault="00E27C55" w:rsidP="00E27C55">
      <w:pPr>
        <w:ind w:left="936"/>
        <w:rPr>
          <w:rFonts w:ascii="Segoe UI" w:hAnsi="Segoe UI" w:cs="Segoe UI"/>
          <w:sz w:val="20"/>
          <w:szCs w:val="20"/>
        </w:rPr>
      </w:pPr>
    </w:p>
    <w:p w14:paraId="3B8396A7" w14:textId="77777777" w:rsidR="00E27C55" w:rsidRPr="00C54284" w:rsidRDefault="00E27C55" w:rsidP="00E27C55">
      <w:pPr>
        <w:ind w:left="936"/>
        <w:rPr>
          <w:rFonts w:ascii="Segoe UI" w:hAnsi="Segoe UI" w:cs="Segoe UI"/>
          <w:sz w:val="20"/>
          <w:szCs w:val="20"/>
        </w:rPr>
      </w:pPr>
      <w:r w:rsidRPr="00C54284">
        <w:rPr>
          <w:rFonts w:ascii="Segoe UI" w:hAnsi="Segoe UI" w:cs="Segoe UI"/>
          <w:sz w:val="20"/>
          <w:szCs w:val="20"/>
        </w:rPr>
        <w:t>The directory structure for the Outlook Add-In is as follows:</w:t>
      </w:r>
    </w:p>
    <w:p w14:paraId="42376686" w14:textId="604DC40C" w:rsidR="00E27C55" w:rsidRPr="00C54284" w:rsidRDefault="00E27C55" w:rsidP="00E27C55">
      <w:pPr>
        <w:ind w:left="216" w:firstLine="720"/>
        <w:rPr>
          <w:rFonts w:ascii="Segoe UI" w:hAnsi="Segoe UI" w:cs="Segoe UI"/>
          <w:sz w:val="20"/>
          <w:szCs w:val="20"/>
        </w:rPr>
      </w:pPr>
      <w:r w:rsidRPr="00C54284">
        <w:rPr>
          <w:rFonts w:ascii="Segoe UI" w:hAnsi="Segoe UI" w:cs="Segoe UI"/>
          <w:sz w:val="20"/>
          <w:szCs w:val="20"/>
        </w:rPr>
        <w:t xml:space="preserve">    \Microsoft.Legal.MatterCenter.OutlookAddin    Root Folder</w:t>
      </w:r>
    </w:p>
    <w:p w14:paraId="6265050F" w14:textId="77777777" w:rsidR="00E27C55" w:rsidRPr="00C54284" w:rsidRDefault="00E27C55" w:rsidP="00E27C55">
      <w:pPr>
        <w:ind w:left="936"/>
        <w:rPr>
          <w:rFonts w:ascii="Segoe UI" w:hAnsi="Segoe UI" w:cs="Segoe UI"/>
          <w:sz w:val="20"/>
          <w:szCs w:val="20"/>
        </w:rPr>
      </w:pPr>
      <w:r w:rsidRPr="00C54284">
        <w:rPr>
          <w:rFonts w:ascii="Segoe UI" w:hAnsi="Segoe UI" w:cs="Segoe UI"/>
          <w:sz w:val="20"/>
          <w:szCs w:val="20"/>
        </w:rPr>
        <w:t xml:space="preserve">    \Properties</w:t>
      </w:r>
      <w:r w:rsidRPr="00C54284">
        <w:rPr>
          <w:rFonts w:ascii="Segoe UI" w:hAnsi="Segoe UI" w:cs="Segoe UI"/>
          <w:sz w:val="20"/>
          <w:szCs w:val="20"/>
        </w:rPr>
        <w:tab/>
      </w:r>
      <w:r w:rsidRPr="00C54284">
        <w:rPr>
          <w:rFonts w:ascii="Segoe UI" w:hAnsi="Segoe UI" w:cs="Segoe UI"/>
          <w:sz w:val="20"/>
          <w:szCs w:val="20"/>
        </w:rPr>
        <w:tab/>
      </w:r>
      <w:r w:rsidRPr="00C54284">
        <w:rPr>
          <w:rFonts w:ascii="Segoe UI" w:hAnsi="Segoe UI" w:cs="Segoe UI"/>
          <w:sz w:val="20"/>
          <w:szCs w:val="20"/>
        </w:rPr>
        <w:tab/>
      </w:r>
      <w:r w:rsidRPr="00C54284">
        <w:rPr>
          <w:rFonts w:ascii="Segoe UI" w:hAnsi="Segoe UI" w:cs="Segoe UI"/>
          <w:sz w:val="20"/>
          <w:szCs w:val="20"/>
        </w:rPr>
        <w:tab/>
      </w:r>
      <w:r w:rsidRPr="00C54284">
        <w:rPr>
          <w:rFonts w:ascii="Segoe UI" w:hAnsi="Segoe UI" w:cs="Segoe UI"/>
          <w:sz w:val="20"/>
          <w:szCs w:val="20"/>
        </w:rPr>
        <w:tab/>
        <w:t xml:space="preserve">     Contains Configuration File and Property Strings</w:t>
      </w:r>
    </w:p>
    <w:p w14:paraId="587FFD3E" w14:textId="77777777" w:rsidR="00E27C55" w:rsidRPr="00C54284" w:rsidRDefault="00E27C55" w:rsidP="00E27C55">
      <w:pPr>
        <w:ind w:left="936"/>
        <w:rPr>
          <w:rFonts w:ascii="Segoe UI" w:hAnsi="Segoe UI" w:cs="Segoe UI"/>
          <w:sz w:val="20"/>
          <w:szCs w:val="20"/>
        </w:rPr>
      </w:pPr>
      <w:r w:rsidRPr="00C54284">
        <w:rPr>
          <w:rFonts w:ascii="Segoe UI" w:hAnsi="Segoe UI" w:cs="Segoe UI"/>
          <w:sz w:val="20"/>
          <w:szCs w:val="20"/>
        </w:rPr>
        <w:t xml:space="preserve">    \References</w:t>
      </w:r>
      <w:r w:rsidRPr="00C54284">
        <w:rPr>
          <w:rFonts w:ascii="Segoe UI" w:hAnsi="Segoe UI" w:cs="Segoe UI"/>
          <w:sz w:val="20"/>
          <w:szCs w:val="20"/>
        </w:rPr>
        <w:tab/>
      </w:r>
      <w:r w:rsidRPr="00C54284">
        <w:rPr>
          <w:rFonts w:ascii="Segoe UI" w:hAnsi="Segoe UI" w:cs="Segoe UI"/>
          <w:sz w:val="20"/>
          <w:szCs w:val="20"/>
        </w:rPr>
        <w:tab/>
      </w:r>
      <w:r w:rsidRPr="00C54284">
        <w:rPr>
          <w:rFonts w:ascii="Segoe UI" w:hAnsi="Segoe UI" w:cs="Segoe UI"/>
          <w:sz w:val="20"/>
          <w:szCs w:val="20"/>
        </w:rPr>
        <w:tab/>
      </w:r>
      <w:r w:rsidRPr="00C54284">
        <w:rPr>
          <w:rFonts w:ascii="Segoe UI" w:hAnsi="Segoe UI" w:cs="Segoe UI"/>
          <w:sz w:val="20"/>
          <w:szCs w:val="20"/>
        </w:rPr>
        <w:tab/>
        <w:t xml:space="preserve">     Library Directory</w:t>
      </w:r>
    </w:p>
    <w:p w14:paraId="412329D6" w14:textId="77777777" w:rsidR="00E27C55" w:rsidRPr="00C54284" w:rsidRDefault="00E27C55" w:rsidP="00E27C55">
      <w:pPr>
        <w:ind w:left="936"/>
        <w:rPr>
          <w:rFonts w:ascii="Segoe UI" w:hAnsi="Segoe UI" w:cs="Segoe UI"/>
          <w:sz w:val="20"/>
          <w:szCs w:val="20"/>
        </w:rPr>
      </w:pPr>
      <w:r w:rsidRPr="00C54284">
        <w:rPr>
          <w:rFonts w:ascii="Segoe UI" w:hAnsi="Segoe UI" w:cs="Segoe UI"/>
          <w:sz w:val="20"/>
          <w:szCs w:val="20"/>
        </w:rPr>
        <w:t xml:space="preserve">    \Outlook</w:t>
      </w:r>
      <w:r w:rsidRPr="00C54284">
        <w:rPr>
          <w:rFonts w:ascii="Segoe UI" w:hAnsi="Segoe UI" w:cs="Segoe UI"/>
          <w:sz w:val="20"/>
          <w:szCs w:val="20"/>
        </w:rPr>
        <w:tab/>
        <w:t xml:space="preserve">                          </w:t>
      </w:r>
      <w:r w:rsidRPr="00C54284">
        <w:rPr>
          <w:rFonts w:ascii="Segoe UI" w:hAnsi="Segoe UI" w:cs="Segoe UI"/>
          <w:sz w:val="20"/>
          <w:szCs w:val="20"/>
        </w:rPr>
        <w:tab/>
      </w:r>
      <w:r w:rsidRPr="00C54284">
        <w:rPr>
          <w:rFonts w:ascii="Segoe UI" w:hAnsi="Segoe UI" w:cs="Segoe UI"/>
          <w:sz w:val="20"/>
          <w:szCs w:val="20"/>
        </w:rPr>
        <w:tab/>
      </w:r>
      <w:r w:rsidRPr="00C54284">
        <w:rPr>
          <w:rFonts w:ascii="Segoe UI" w:hAnsi="Segoe UI" w:cs="Segoe UI"/>
          <w:sz w:val="20"/>
          <w:szCs w:val="20"/>
        </w:rPr>
        <w:tab/>
        <w:t xml:space="preserve">     Contains Add-In class</w:t>
      </w:r>
    </w:p>
    <w:p w14:paraId="7D08C94F" w14:textId="77777777" w:rsidR="00E27C55" w:rsidRPr="00C54284" w:rsidRDefault="00E27C55" w:rsidP="00E27C55">
      <w:pPr>
        <w:ind w:left="936"/>
        <w:rPr>
          <w:rFonts w:ascii="Segoe UI" w:hAnsi="Segoe UI" w:cs="Segoe UI"/>
          <w:sz w:val="20"/>
          <w:szCs w:val="20"/>
        </w:rPr>
      </w:pPr>
      <w:r w:rsidRPr="00C54284">
        <w:rPr>
          <w:rFonts w:ascii="Segoe UI" w:hAnsi="Segoe UI" w:cs="Segoe UI"/>
          <w:sz w:val="20"/>
          <w:szCs w:val="20"/>
        </w:rPr>
        <w:t xml:space="preserve">    \Helper Classes</w:t>
      </w:r>
      <w:r w:rsidRPr="00C54284">
        <w:rPr>
          <w:rFonts w:ascii="Segoe UI" w:hAnsi="Segoe UI" w:cs="Segoe UI"/>
          <w:sz w:val="20"/>
          <w:szCs w:val="20"/>
        </w:rPr>
        <w:tab/>
      </w:r>
      <w:r w:rsidRPr="00C54284">
        <w:rPr>
          <w:rFonts w:ascii="Segoe UI" w:hAnsi="Segoe UI" w:cs="Segoe UI"/>
          <w:sz w:val="20"/>
          <w:szCs w:val="20"/>
        </w:rPr>
        <w:tab/>
      </w:r>
      <w:r w:rsidRPr="00C54284">
        <w:rPr>
          <w:rFonts w:ascii="Segoe UI" w:hAnsi="Segoe UI" w:cs="Segoe UI"/>
          <w:sz w:val="20"/>
          <w:szCs w:val="20"/>
        </w:rPr>
        <w:tab/>
      </w:r>
      <w:r w:rsidRPr="00C54284">
        <w:rPr>
          <w:rFonts w:ascii="Segoe UI" w:hAnsi="Segoe UI" w:cs="Segoe UI"/>
          <w:sz w:val="20"/>
          <w:szCs w:val="20"/>
        </w:rPr>
        <w:tab/>
        <w:t xml:space="preserve">     Contains Helper classes</w:t>
      </w:r>
    </w:p>
    <w:p w14:paraId="551FE258" w14:textId="77777777" w:rsidR="00E27C55" w:rsidRPr="00C54284" w:rsidRDefault="00E27C55" w:rsidP="00E27C55">
      <w:pPr>
        <w:ind w:left="936"/>
        <w:rPr>
          <w:rFonts w:ascii="Segoe UI" w:hAnsi="Segoe UI" w:cs="Segoe UI"/>
          <w:sz w:val="20"/>
          <w:szCs w:val="20"/>
        </w:rPr>
      </w:pPr>
      <w:r w:rsidRPr="00C54284">
        <w:rPr>
          <w:rFonts w:ascii="Segoe UI" w:hAnsi="Segoe UI" w:cs="Segoe UI"/>
          <w:sz w:val="20"/>
          <w:szCs w:val="20"/>
        </w:rPr>
        <w:t xml:space="preserve">    \Images</w:t>
      </w:r>
      <w:r w:rsidRPr="00C54284">
        <w:rPr>
          <w:rFonts w:ascii="Segoe UI" w:hAnsi="Segoe UI" w:cs="Segoe UI"/>
          <w:sz w:val="20"/>
          <w:szCs w:val="20"/>
        </w:rPr>
        <w:tab/>
      </w:r>
      <w:r w:rsidRPr="00C54284">
        <w:rPr>
          <w:rFonts w:ascii="Segoe UI" w:hAnsi="Segoe UI" w:cs="Segoe UI"/>
          <w:sz w:val="20"/>
          <w:szCs w:val="20"/>
        </w:rPr>
        <w:tab/>
      </w:r>
      <w:r w:rsidRPr="00C54284">
        <w:rPr>
          <w:rFonts w:ascii="Segoe UI" w:hAnsi="Segoe UI" w:cs="Segoe UI"/>
          <w:sz w:val="20"/>
          <w:szCs w:val="20"/>
        </w:rPr>
        <w:tab/>
      </w:r>
      <w:r w:rsidRPr="00C54284">
        <w:rPr>
          <w:rFonts w:ascii="Segoe UI" w:hAnsi="Segoe UI" w:cs="Segoe UI"/>
          <w:sz w:val="20"/>
          <w:szCs w:val="20"/>
        </w:rPr>
        <w:tab/>
      </w:r>
      <w:r w:rsidRPr="00C54284">
        <w:rPr>
          <w:rFonts w:ascii="Segoe UI" w:hAnsi="Segoe UI" w:cs="Segoe UI"/>
          <w:sz w:val="20"/>
          <w:szCs w:val="20"/>
        </w:rPr>
        <w:tab/>
        <w:t xml:space="preserve">     Image Directory</w:t>
      </w:r>
    </w:p>
    <w:p w14:paraId="433B338B" w14:textId="77777777" w:rsidR="00E27C55" w:rsidRPr="00C54284" w:rsidRDefault="00E27C55" w:rsidP="00E27C55">
      <w:pPr>
        <w:ind w:left="936"/>
        <w:rPr>
          <w:rFonts w:ascii="Segoe UI" w:hAnsi="Segoe UI" w:cs="Segoe UI"/>
          <w:sz w:val="20"/>
          <w:szCs w:val="20"/>
        </w:rPr>
      </w:pPr>
      <w:r w:rsidRPr="00C54284">
        <w:rPr>
          <w:rFonts w:ascii="Segoe UI" w:hAnsi="Segoe UI" w:cs="Segoe UI"/>
          <w:sz w:val="20"/>
          <w:szCs w:val="20"/>
        </w:rPr>
        <w:t xml:space="preserve">    \Resources</w:t>
      </w:r>
      <w:r w:rsidRPr="00C54284">
        <w:rPr>
          <w:rFonts w:ascii="Segoe UI" w:hAnsi="Segoe UI" w:cs="Segoe UI"/>
          <w:sz w:val="20"/>
          <w:szCs w:val="20"/>
        </w:rPr>
        <w:tab/>
      </w:r>
      <w:r w:rsidRPr="00C54284">
        <w:rPr>
          <w:rFonts w:ascii="Segoe UI" w:hAnsi="Segoe UI" w:cs="Segoe UI"/>
          <w:sz w:val="20"/>
          <w:szCs w:val="20"/>
        </w:rPr>
        <w:tab/>
      </w:r>
      <w:r w:rsidRPr="00C54284">
        <w:rPr>
          <w:rFonts w:ascii="Segoe UI" w:hAnsi="Segoe UI" w:cs="Segoe UI"/>
          <w:sz w:val="20"/>
          <w:szCs w:val="20"/>
        </w:rPr>
        <w:tab/>
      </w:r>
      <w:r w:rsidRPr="00C54284">
        <w:rPr>
          <w:rFonts w:ascii="Segoe UI" w:hAnsi="Segoe UI" w:cs="Segoe UI"/>
          <w:sz w:val="20"/>
          <w:szCs w:val="20"/>
        </w:rPr>
        <w:tab/>
        <w:t xml:space="preserve"> </w:t>
      </w:r>
      <w:r w:rsidRPr="00C54284">
        <w:rPr>
          <w:rFonts w:ascii="Segoe UI" w:hAnsi="Segoe UI" w:cs="Segoe UI"/>
          <w:sz w:val="20"/>
          <w:szCs w:val="20"/>
        </w:rPr>
        <w:tab/>
        <w:t xml:space="preserve">     Resource Directory</w:t>
      </w:r>
    </w:p>
    <w:p w14:paraId="513532B6" w14:textId="77777777" w:rsidR="00E27C55" w:rsidRPr="00C54284" w:rsidRDefault="00E27C55" w:rsidP="00E27C55">
      <w:pPr>
        <w:ind w:left="936"/>
        <w:rPr>
          <w:rFonts w:ascii="Segoe UI" w:hAnsi="Segoe UI" w:cs="Segoe UI"/>
          <w:sz w:val="20"/>
          <w:szCs w:val="20"/>
        </w:rPr>
      </w:pPr>
      <w:r w:rsidRPr="00C54284">
        <w:rPr>
          <w:rFonts w:ascii="Segoe UI" w:hAnsi="Segoe UI" w:cs="Segoe UI"/>
          <w:sz w:val="20"/>
          <w:szCs w:val="20"/>
        </w:rPr>
        <w:t xml:space="preserve">    app.</w:t>
      </w:r>
      <w:proofErr w:type="gramStart"/>
      <w:r w:rsidRPr="00C54284">
        <w:rPr>
          <w:rFonts w:ascii="Segoe UI" w:hAnsi="Segoe UI" w:cs="Segoe UI"/>
          <w:sz w:val="20"/>
          <w:szCs w:val="20"/>
        </w:rPr>
        <w:t xml:space="preserve">config  </w:t>
      </w:r>
      <w:r w:rsidRPr="00C54284">
        <w:rPr>
          <w:rFonts w:ascii="Segoe UI" w:hAnsi="Segoe UI" w:cs="Segoe UI"/>
          <w:sz w:val="20"/>
          <w:szCs w:val="20"/>
        </w:rPr>
        <w:tab/>
      </w:r>
      <w:proofErr w:type="gramEnd"/>
      <w:r w:rsidRPr="00C54284">
        <w:rPr>
          <w:rFonts w:ascii="Segoe UI" w:hAnsi="Segoe UI" w:cs="Segoe UI"/>
          <w:sz w:val="20"/>
          <w:szCs w:val="20"/>
        </w:rPr>
        <w:tab/>
      </w:r>
      <w:r w:rsidRPr="00C54284">
        <w:rPr>
          <w:rFonts w:ascii="Segoe UI" w:hAnsi="Segoe UI" w:cs="Segoe UI"/>
          <w:sz w:val="20"/>
          <w:szCs w:val="20"/>
        </w:rPr>
        <w:tab/>
      </w:r>
      <w:r w:rsidRPr="00C54284">
        <w:rPr>
          <w:rFonts w:ascii="Segoe UI" w:hAnsi="Segoe UI" w:cs="Segoe UI"/>
          <w:sz w:val="20"/>
          <w:szCs w:val="20"/>
        </w:rPr>
        <w:tab/>
        <w:t xml:space="preserve">     Configuration File</w:t>
      </w:r>
    </w:p>
    <w:p w14:paraId="00E75A72" w14:textId="77777777" w:rsidR="00E27C55" w:rsidRPr="00C54284" w:rsidRDefault="00E27C55" w:rsidP="00E27C55">
      <w:pPr>
        <w:ind w:left="936"/>
        <w:rPr>
          <w:rFonts w:ascii="Segoe UI" w:hAnsi="Segoe UI" w:cs="Segoe UI"/>
          <w:sz w:val="20"/>
          <w:szCs w:val="20"/>
        </w:rPr>
      </w:pPr>
      <w:r w:rsidRPr="00C54284">
        <w:rPr>
          <w:rFonts w:ascii="Segoe UI" w:hAnsi="Segoe UI" w:cs="Segoe UI"/>
          <w:sz w:val="20"/>
          <w:szCs w:val="20"/>
        </w:rPr>
        <w:t xml:space="preserve">    GlobalSuppressions.cs </w:t>
      </w:r>
      <w:r w:rsidRPr="00C54284">
        <w:rPr>
          <w:rFonts w:ascii="Segoe UI" w:hAnsi="Segoe UI" w:cs="Segoe UI"/>
          <w:sz w:val="20"/>
          <w:szCs w:val="20"/>
        </w:rPr>
        <w:tab/>
      </w:r>
      <w:r w:rsidRPr="00C54284">
        <w:rPr>
          <w:rFonts w:ascii="Segoe UI" w:hAnsi="Segoe UI" w:cs="Segoe UI"/>
          <w:sz w:val="20"/>
          <w:szCs w:val="20"/>
        </w:rPr>
        <w:tab/>
      </w:r>
      <w:r w:rsidRPr="00C54284">
        <w:rPr>
          <w:rFonts w:ascii="Segoe UI" w:hAnsi="Segoe UI" w:cs="Segoe UI"/>
          <w:sz w:val="20"/>
          <w:szCs w:val="20"/>
        </w:rPr>
        <w:tab/>
        <w:t xml:space="preserve">     Code Analysis Suppression List</w:t>
      </w:r>
    </w:p>
    <w:p w14:paraId="46857139" w14:textId="77777777" w:rsidR="00E27C55" w:rsidRPr="00C54284" w:rsidRDefault="00E27C55" w:rsidP="00E27C55">
      <w:pPr>
        <w:ind w:left="936"/>
        <w:rPr>
          <w:rFonts w:ascii="Segoe UI" w:hAnsi="Segoe UI" w:cs="Segoe UI"/>
          <w:sz w:val="20"/>
          <w:szCs w:val="20"/>
        </w:rPr>
      </w:pPr>
      <w:r w:rsidRPr="00C54284">
        <w:rPr>
          <w:rFonts w:ascii="Segoe UI" w:hAnsi="Segoe UI" w:cs="Segoe UI"/>
          <w:sz w:val="20"/>
          <w:szCs w:val="20"/>
        </w:rPr>
        <w:t xml:space="preserve">    Microsoft.Legal.MatterCenter.OutlookAddin_TemporaryKey.snk</w:t>
      </w:r>
    </w:p>
    <w:p w14:paraId="08557F30" w14:textId="77777777" w:rsidR="00E27C55" w:rsidRPr="00C54284" w:rsidRDefault="00E27C55" w:rsidP="00E27C55">
      <w:pPr>
        <w:ind w:left="5256"/>
        <w:rPr>
          <w:rFonts w:ascii="Segoe UI" w:hAnsi="Segoe UI" w:cs="Segoe UI"/>
          <w:sz w:val="20"/>
          <w:szCs w:val="20"/>
        </w:rPr>
      </w:pPr>
      <w:r w:rsidRPr="00C54284">
        <w:rPr>
          <w:rFonts w:ascii="Segoe UI" w:hAnsi="Segoe UI" w:cs="Segoe UI"/>
          <w:sz w:val="20"/>
          <w:szCs w:val="20"/>
        </w:rPr>
        <w:t xml:space="preserve">  Key File for Assembly Signing</w:t>
      </w:r>
    </w:p>
    <w:p w14:paraId="52FD0D75" w14:textId="77777777" w:rsidR="00E27C55" w:rsidRPr="00C54284" w:rsidRDefault="00E27C55" w:rsidP="00E27C55">
      <w:pPr>
        <w:ind w:left="5256"/>
        <w:rPr>
          <w:rFonts w:ascii="Segoe UI" w:hAnsi="Segoe UI" w:cs="Segoe UI"/>
          <w:sz w:val="20"/>
          <w:szCs w:val="20"/>
        </w:rPr>
      </w:pPr>
    </w:p>
    <w:p w14:paraId="50FA241C" w14:textId="77777777" w:rsidR="00E27C55" w:rsidRPr="00C54284" w:rsidRDefault="00E27C55" w:rsidP="00E27C55">
      <w:pPr>
        <w:ind w:left="720" w:firstLine="216"/>
        <w:rPr>
          <w:rFonts w:ascii="Segoe UI" w:hAnsi="Segoe UI" w:cs="Segoe UI"/>
          <w:sz w:val="20"/>
          <w:szCs w:val="20"/>
        </w:rPr>
      </w:pPr>
      <w:r w:rsidRPr="00C54284">
        <w:rPr>
          <w:rFonts w:ascii="Segoe UI" w:hAnsi="Segoe UI" w:cs="Segoe UI"/>
          <w:sz w:val="20"/>
          <w:szCs w:val="20"/>
        </w:rPr>
        <w:t>The directory structure for the Word Add-In is as follows:</w:t>
      </w:r>
    </w:p>
    <w:p w14:paraId="27482183" w14:textId="77777777" w:rsidR="00E27C55" w:rsidRPr="00C54284" w:rsidRDefault="00E27C55" w:rsidP="00E27C55">
      <w:pPr>
        <w:ind w:left="216" w:firstLine="720"/>
        <w:rPr>
          <w:rFonts w:ascii="Segoe UI" w:hAnsi="Segoe UI" w:cs="Segoe UI"/>
          <w:sz w:val="20"/>
          <w:szCs w:val="20"/>
        </w:rPr>
      </w:pPr>
      <w:r w:rsidRPr="00C54284">
        <w:rPr>
          <w:rFonts w:ascii="Segoe UI" w:hAnsi="Segoe UI" w:cs="Segoe UI"/>
          <w:sz w:val="20"/>
          <w:szCs w:val="20"/>
        </w:rPr>
        <w:t xml:space="preserve">    \Microsoft.Legal.MatterCenter.WordAddin</w:t>
      </w:r>
      <w:r w:rsidRPr="00C54284">
        <w:rPr>
          <w:rFonts w:ascii="Segoe UI" w:hAnsi="Segoe UI" w:cs="Segoe UI"/>
          <w:sz w:val="20"/>
          <w:szCs w:val="20"/>
        </w:rPr>
        <w:tab/>
        <w:t xml:space="preserve">     Root Folder</w:t>
      </w:r>
    </w:p>
    <w:p w14:paraId="153A622E" w14:textId="77777777" w:rsidR="00E27C55" w:rsidRPr="00C54284" w:rsidRDefault="00E27C55" w:rsidP="00E27C55">
      <w:pPr>
        <w:ind w:left="936"/>
        <w:rPr>
          <w:rFonts w:ascii="Segoe UI" w:hAnsi="Segoe UI" w:cs="Segoe UI"/>
          <w:sz w:val="20"/>
          <w:szCs w:val="20"/>
        </w:rPr>
      </w:pPr>
      <w:r w:rsidRPr="00C54284">
        <w:rPr>
          <w:rFonts w:ascii="Segoe UI" w:hAnsi="Segoe UI" w:cs="Segoe UI"/>
          <w:sz w:val="20"/>
          <w:szCs w:val="20"/>
        </w:rPr>
        <w:t xml:space="preserve">    \Properties</w:t>
      </w:r>
      <w:r w:rsidRPr="00C54284">
        <w:rPr>
          <w:rFonts w:ascii="Segoe UI" w:hAnsi="Segoe UI" w:cs="Segoe UI"/>
          <w:sz w:val="20"/>
          <w:szCs w:val="20"/>
        </w:rPr>
        <w:tab/>
      </w:r>
      <w:r w:rsidRPr="00C54284">
        <w:rPr>
          <w:rFonts w:ascii="Segoe UI" w:hAnsi="Segoe UI" w:cs="Segoe UI"/>
          <w:sz w:val="20"/>
          <w:szCs w:val="20"/>
        </w:rPr>
        <w:tab/>
      </w:r>
      <w:r w:rsidRPr="00C54284">
        <w:rPr>
          <w:rFonts w:ascii="Segoe UI" w:hAnsi="Segoe UI" w:cs="Segoe UI"/>
          <w:sz w:val="20"/>
          <w:szCs w:val="20"/>
        </w:rPr>
        <w:tab/>
      </w:r>
      <w:r w:rsidRPr="00C54284">
        <w:rPr>
          <w:rFonts w:ascii="Segoe UI" w:hAnsi="Segoe UI" w:cs="Segoe UI"/>
          <w:sz w:val="20"/>
          <w:szCs w:val="20"/>
        </w:rPr>
        <w:tab/>
      </w:r>
      <w:r w:rsidRPr="00C54284">
        <w:rPr>
          <w:rFonts w:ascii="Segoe UI" w:hAnsi="Segoe UI" w:cs="Segoe UI"/>
          <w:sz w:val="20"/>
          <w:szCs w:val="20"/>
        </w:rPr>
        <w:tab/>
        <w:t xml:space="preserve">     Contains Configuration File and Property Strings</w:t>
      </w:r>
    </w:p>
    <w:p w14:paraId="7BD52C0A" w14:textId="77777777" w:rsidR="00E27C55" w:rsidRPr="00C54284" w:rsidRDefault="00E27C55" w:rsidP="00E27C55">
      <w:pPr>
        <w:ind w:left="936"/>
        <w:rPr>
          <w:rFonts w:ascii="Segoe UI" w:hAnsi="Segoe UI" w:cs="Segoe UI"/>
          <w:sz w:val="20"/>
          <w:szCs w:val="20"/>
        </w:rPr>
      </w:pPr>
      <w:r w:rsidRPr="00C54284">
        <w:rPr>
          <w:rFonts w:ascii="Segoe UI" w:hAnsi="Segoe UI" w:cs="Segoe UI"/>
          <w:sz w:val="20"/>
          <w:szCs w:val="20"/>
        </w:rPr>
        <w:t xml:space="preserve">    \References</w:t>
      </w:r>
      <w:r w:rsidRPr="00C54284">
        <w:rPr>
          <w:rFonts w:ascii="Segoe UI" w:hAnsi="Segoe UI" w:cs="Segoe UI"/>
          <w:sz w:val="20"/>
          <w:szCs w:val="20"/>
        </w:rPr>
        <w:tab/>
      </w:r>
      <w:r w:rsidRPr="00C54284">
        <w:rPr>
          <w:rFonts w:ascii="Segoe UI" w:hAnsi="Segoe UI" w:cs="Segoe UI"/>
          <w:sz w:val="20"/>
          <w:szCs w:val="20"/>
        </w:rPr>
        <w:tab/>
      </w:r>
      <w:r w:rsidRPr="00C54284">
        <w:rPr>
          <w:rFonts w:ascii="Segoe UI" w:hAnsi="Segoe UI" w:cs="Segoe UI"/>
          <w:sz w:val="20"/>
          <w:szCs w:val="20"/>
        </w:rPr>
        <w:tab/>
      </w:r>
      <w:r w:rsidRPr="00C54284">
        <w:rPr>
          <w:rFonts w:ascii="Segoe UI" w:hAnsi="Segoe UI" w:cs="Segoe UI"/>
          <w:sz w:val="20"/>
          <w:szCs w:val="20"/>
        </w:rPr>
        <w:tab/>
        <w:t xml:space="preserve">     Library Directory</w:t>
      </w:r>
    </w:p>
    <w:p w14:paraId="3C0777B7" w14:textId="77777777" w:rsidR="00E27C55" w:rsidRPr="00C54284" w:rsidRDefault="00E27C55" w:rsidP="00E27C55">
      <w:pPr>
        <w:ind w:left="936"/>
        <w:rPr>
          <w:rFonts w:ascii="Segoe UI" w:hAnsi="Segoe UI" w:cs="Segoe UI"/>
          <w:sz w:val="20"/>
          <w:szCs w:val="20"/>
        </w:rPr>
      </w:pPr>
      <w:r w:rsidRPr="00C54284">
        <w:rPr>
          <w:rFonts w:ascii="Segoe UI" w:hAnsi="Segoe UI" w:cs="Segoe UI"/>
          <w:sz w:val="20"/>
          <w:szCs w:val="20"/>
        </w:rPr>
        <w:t xml:space="preserve">    \Word</w:t>
      </w:r>
      <w:r w:rsidRPr="00C54284">
        <w:rPr>
          <w:rFonts w:ascii="Segoe UI" w:hAnsi="Segoe UI" w:cs="Segoe UI"/>
          <w:sz w:val="20"/>
          <w:szCs w:val="20"/>
        </w:rPr>
        <w:tab/>
        <w:t xml:space="preserve">                          </w:t>
      </w:r>
      <w:r w:rsidRPr="00C54284">
        <w:rPr>
          <w:rFonts w:ascii="Segoe UI" w:hAnsi="Segoe UI" w:cs="Segoe UI"/>
          <w:sz w:val="20"/>
          <w:szCs w:val="20"/>
        </w:rPr>
        <w:tab/>
      </w:r>
      <w:r w:rsidRPr="00C54284">
        <w:rPr>
          <w:rFonts w:ascii="Segoe UI" w:hAnsi="Segoe UI" w:cs="Segoe UI"/>
          <w:sz w:val="20"/>
          <w:szCs w:val="20"/>
        </w:rPr>
        <w:tab/>
      </w:r>
      <w:r w:rsidRPr="00C54284">
        <w:rPr>
          <w:rFonts w:ascii="Segoe UI" w:hAnsi="Segoe UI" w:cs="Segoe UI"/>
          <w:sz w:val="20"/>
          <w:szCs w:val="20"/>
        </w:rPr>
        <w:tab/>
        <w:t xml:space="preserve">     Contains Add-In class</w:t>
      </w:r>
    </w:p>
    <w:p w14:paraId="05887988" w14:textId="77777777" w:rsidR="00E27C55" w:rsidRPr="00C54284" w:rsidRDefault="00E27C55" w:rsidP="00E27C55">
      <w:pPr>
        <w:ind w:left="936"/>
        <w:rPr>
          <w:rFonts w:ascii="Segoe UI" w:hAnsi="Segoe UI" w:cs="Segoe UI"/>
          <w:sz w:val="20"/>
          <w:szCs w:val="20"/>
        </w:rPr>
      </w:pPr>
      <w:r w:rsidRPr="00C54284">
        <w:rPr>
          <w:rFonts w:ascii="Segoe UI" w:hAnsi="Segoe UI" w:cs="Segoe UI"/>
          <w:sz w:val="20"/>
          <w:szCs w:val="20"/>
        </w:rPr>
        <w:t xml:space="preserve">    \Helper Classes</w:t>
      </w:r>
      <w:r w:rsidRPr="00C54284">
        <w:rPr>
          <w:rFonts w:ascii="Segoe UI" w:hAnsi="Segoe UI" w:cs="Segoe UI"/>
          <w:sz w:val="20"/>
          <w:szCs w:val="20"/>
        </w:rPr>
        <w:tab/>
      </w:r>
      <w:r w:rsidRPr="00C54284">
        <w:rPr>
          <w:rFonts w:ascii="Segoe UI" w:hAnsi="Segoe UI" w:cs="Segoe UI"/>
          <w:sz w:val="20"/>
          <w:szCs w:val="20"/>
        </w:rPr>
        <w:tab/>
      </w:r>
      <w:r w:rsidRPr="00C54284">
        <w:rPr>
          <w:rFonts w:ascii="Segoe UI" w:hAnsi="Segoe UI" w:cs="Segoe UI"/>
          <w:sz w:val="20"/>
          <w:szCs w:val="20"/>
        </w:rPr>
        <w:tab/>
      </w:r>
      <w:r w:rsidRPr="00C54284">
        <w:rPr>
          <w:rFonts w:ascii="Segoe UI" w:hAnsi="Segoe UI" w:cs="Segoe UI"/>
          <w:sz w:val="20"/>
          <w:szCs w:val="20"/>
        </w:rPr>
        <w:tab/>
        <w:t xml:space="preserve">     Contains Helper classes</w:t>
      </w:r>
    </w:p>
    <w:p w14:paraId="5FAB05E9" w14:textId="77777777" w:rsidR="00E27C55" w:rsidRPr="00C54284" w:rsidRDefault="00E27C55" w:rsidP="00E27C55">
      <w:pPr>
        <w:ind w:left="936"/>
        <w:rPr>
          <w:rFonts w:ascii="Segoe UI" w:hAnsi="Segoe UI" w:cs="Segoe UI"/>
          <w:sz w:val="20"/>
          <w:szCs w:val="20"/>
        </w:rPr>
      </w:pPr>
      <w:r w:rsidRPr="00C54284">
        <w:rPr>
          <w:rFonts w:ascii="Segoe UI" w:hAnsi="Segoe UI" w:cs="Segoe UI"/>
          <w:sz w:val="20"/>
          <w:szCs w:val="20"/>
        </w:rPr>
        <w:t xml:space="preserve">    \Resources</w:t>
      </w:r>
      <w:r w:rsidRPr="00C54284">
        <w:rPr>
          <w:rFonts w:ascii="Segoe UI" w:hAnsi="Segoe UI" w:cs="Segoe UI"/>
          <w:sz w:val="20"/>
          <w:szCs w:val="20"/>
        </w:rPr>
        <w:tab/>
      </w:r>
      <w:r w:rsidRPr="00C54284">
        <w:rPr>
          <w:rFonts w:ascii="Segoe UI" w:hAnsi="Segoe UI" w:cs="Segoe UI"/>
          <w:sz w:val="20"/>
          <w:szCs w:val="20"/>
        </w:rPr>
        <w:tab/>
      </w:r>
      <w:r w:rsidRPr="00C54284">
        <w:rPr>
          <w:rFonts w:ascii="Segoe UI" w:hAnsi="Segoe UI" w:cs="Segoe UI"/>
          <w:sz w:val="20"/>
          <w:szCs w:val="20"/>
        </w:rPr>
        <w:tab/>
      </w:r>
      <w:r w:rsidRPr="00C54284">
        <w:rPr>
          <w:rFonts w:ascii="Segoe UI" w:hAnsi="Segoe UI" w:cs="Segoe UI"/>
          <w:sz w:val="20"/>
          <w:szCs w:val="20"/>
        </w:rPr>
        <w:tab/>
        <w:t xml:space="preserve"> </w:t>
      </w:r>
      <w:r w:rsidRPr="00C54284">
        <w:rPr>
          <w:rFonts w:ascii="Segoe UI" w:hAnsi="Segoe UI" w:cs="Segoe UI"/>
          <w:sz w:val="20"/>
          <w:szCs w:val="20"/>
        </w:rPr>
        <w:tab/>
        <w:t xml:space="preserve">     Resource Directory</w:t>
      </w:r>
    </w:p>
    <w:p w14:paraId="3F0E9BA1" w14:textId="77777777" w:rsidR="00E27C55" w:rsidRPr="00C54284" w:rsidRDefault="00E27C55" w:rsidP="00E27C55">
      <w:pPr>
        <w:ind w:left="936"/>
        <w:rPr>
          <w:rFonts w:ascii="Segoe UI" w:hAnsi="Segoe UI" w:cs="Segoe UI"/>
          <w:sz w:val="20"/>
          <w:szCs w:val="20"/>
        </w:rPr>
      </w:pPr>
      <w:r w:rsidRPr="00C54284">
        <w:rPr>
          <w:rFonts w:ascii="Segoe UI" w:hAnsi="Segoe UI" w:cs="Segoe UI"/>
          <w:sz w:val="20"/>
          <w:szCs w:val="20"/>
        </w:rPr>
        <w:t xml:space="preserve">    app.</w:t>
      </w:r>
      <w:proofErr w:type="gramStart"/>
      <w:r w:rsidRPr="00C54284">
        <w:rPr>
          <w:rFonts w:ascii="Segoe UI" w:hAnsi="Segoe UI" w:cs="Segoe UI"/>
          <w:sz w:val="20"/>
          <w:szCs w:val="20"/>
        </w:rPr>
        <w:t xml:space="preserve">config  </w:t>
      </w:r>
      <w:r w:rsidRPr="00C54284">
        <w:rPr>
          <w:rFonts w:ascii="Segoe UI" w:hAnsi="Segoe UI" w:cs="Segoe UI"/>
          <w:sz w:val="20"/>
          <w:szCs w:val="20"/>
        </w:rPr>
        <w:tab/>
      </w:r>
      <w:proofErr w:type="gramEnd"/>
      <w:r w:rsidRPr="00C54284">
        <w:rPr>
          <w:rFonts w:ascii="Segoe UI" w:hAnsi="Segoe UI" w:cs="Segoe UI"/>
          <w:sz w:val="20"/>
          <w:szCs w:val="20"/>
        </w:rPr>
        <w:tab/>
      </w:r>
      <w:r w:rsidRPr="00C54284">
        <w:rPr>
          <w:rFonts w:ascii="Segoe UI" w:hAnsi="Segoe UI" w:cs="Segoe UI"/>
          <w:sz w:val="20"/>
          <w:szCs w:val="20"/>
        </w:rPr>
        <w:tab/>
      </w:r>
      <w:r w:rsidRPr="00C54284">
        <w:rPr>
          <w:rFonts w:ascii="Segoe UI" w:hAnsi="Segoe UI" w:cs="Segoe UI"/>
          <w:sz w:val="20"/>
          <w:szCs w:val="20"/>
        </w:rPr>
        <w:tab/>
        <w:t xml:space="preserve">     Configuration File</w:t>
      </w:r>
    </w:p>
    <w:p w14:paraId="2E753D1E" w14:textId="77777777" w:rsidR="00E27C55" w:rsidRPr="00C54284" w:rsidRDefault="00E27C55" w:rsidP="00E27C55">
      <w:pPr>
        <w:ind w:left="936"/>
        <w:rPr>
          <w:rFonts w:ascii="Segoe UI" w:hAnsi="Segoe UI" w:cs="Segoe UI"/>
          <w:sz w:val="20"/>
          <w:szCs w:val="20"/>
        </w:rPr>
      </w:pPr>
      <w:r w:rsidRPr="00C54284">
        <w:rPr>
          <w:rFonts w:ascii="Segoe UI" w:hAnsi="Segoe UI" w:cs="Segoe UI"/>
          <w:sz w:val="20"/>
          <w:szCs w:val="20"/>
        </w:rPr>
        <w:t xml:space="preserve">    GlobalSuppressions.cs </w:t>
      </w:r>
      <w:r w:rsidRPr="00C54284">
        <w:rPr>
          <w:rFonts w:ascii="Segoe UI" w:hAnsi="Segoe UI" w:cs="Segoe UI"/>
          <w:sz w:val="20"/>
          <w:szCs w:val="20"/>
        </w:rPr>
        <w:tab/>
      </w:r>
      <w:r w:rsidRPr="00C54284">
        <w:rPr>
          <w:rFonts w:ascii="Segoe UI" w:hAnsi="Segoe UI" w:cs="Segoe UI"/>
          <w:sz w:val="20"/>
          <w:szCs w:val="20"/>
        </w:rPr>
        <w:tab/>
      </w:r>
      <w:r w:rsidRPr="00C54284">
        <w:rPr>
          <w:rFonts w:ascii="Segoe UI" w:hAnsi="Segoe UI" w:cs="Segoe UI"/>
          <w:sz w:val="20"/>
          <w:szCs w:val="20"/>
        </w:rPr>
        <w:tab/>
        <w:t xml:space="preserve">     Code Analysis Suppression List</w:t>
      </w:r>
    </w:p>
    <w:p w14:paraId="62B66244" w14:textId="77777777" w:rsidR="00E27C55" w:rsidRPr="00C54284" w:rsidRDefault="00E27C55" w:rsidP="00E27C55">
      <w:pPr>
        <w:ind w:left="936"/>
        <w:rPr>
          <w:rFonts w:ascii="Segoe UI" w:hAnsi="Segoe UI" w:cs="Segoe UI"/>
          <w:sz w:val="20"/>
        </w:rPr>
      </w:pPr>
      <w:r w:rsidRPr="00C54284">
        <w:rPr>
          <w:rFonts w:ascii="Segoe UI" w:hAnsi="Segoe UI" w:cs="Segoe UI"/>
          <w:sz w:val="20"/>
          <w:szCs w:val="20"/>
        </w:rPr>
        <w:t xml:space="preserve">    Microsoft.Legal.MatterCenter.WordAddin_TemporaryKey.snk </w:t>
      </w:r>
    </w:p>
    <w:p w14:paraId="09E4B7A7" w14:textId="77777777" w:rsidR="00E27C55" w:rsidRPr="00C54284" w:rsidRDefault="00E27C55" w:rsidP="00E27C55">
      <w:pPr>
        <w:ind w:left="5256"/>
        <w:rPr>
          <w:rFonts w:ascii="Segoe UI" w:hAnsi="Segoe UI" w:cs="Segoe UI"/>
          <w:sz w:val="20"/>
        </w:rPr>
      </w:pPr>
      <w:r w:rsidRPr="00C54284">
        <w:rPr>
          <w:rFonts w:ascii="Segoe UI" w:hAnsi="Segoe UI" w:cs="Segoe UI"/>
          <w:sz w:val="20"/>
          <w:szCs w:val="20"/>
        </w:rPr>
        <w:t xml:space="preserve"> Key File for Assembly Signing</w:t>
      </w:r>
    </w:p>
    <w:p w14:paraId="26663931" w14:textId="77777777" w:rsidR="00E27C55" w:rsidRPr="00C54284" w:rsidRDefault="00E27C55" w:rsidP="00E27C55">
      <w:pPr>
        <w:ind w:left="5256"/>
        <w:rPr>
          <w:rFonts w:ascii="Segoe UI" w:hAnsi="Segoe UI" w:cs="Segoe UI"/>
          <w:sz w:val="20"/>
        </w:rPr>
      </w:pPr>
    </w:p>
    <w:p w14:paraId="3AACD721" w14:textId="77777777" w:rsidR="00E27C55" w:rsidRPr="00C54284" w:rsidRDefault="00E27C55" w:rsidP="0088376A">
      <w:pPr>
        <w:pStyle w:val="Heading40"/>
        <w:numPr>
          <w:ilvl w:val="3"/>
          <w:numId w:val="268"/>
        </w:numPr>
        <w:rPr>
          <w:rFonts w:ascii="Segoe UI" w:hAnsi="Segoe UI" w:cs="Segoe UI"/>
          <w:i w:val="0"/>
        </w:rPr>
      </w:pPr>
      <w:r w:rsidRPr="00C54284">
        <w:rPr>
          <w:rFonts w:ascii="Segoe UI" w:hAnsi="Segoe UI" w:cs="Segoe UI"/>
          <w:i w:val="0"/>
        </w:rPr>
        <w:t>Add-In Class description</w:t>
      </w:r>
    </w:p>
    <w:tbl>
      <w:tblPr>
        <w:tblStyle w:val="TableGrid"/>
        <w:tblW w:w="0" w:type="auto"/>
        <w:tblInd w:w="900" w:type="dxa"/>
        <w:tblLook w:val="04A0" w:firstRow="1" w:lastRow="0" w:firstColumn="1" w:lastColumn="0" w:noHBand="0" w:noVBand="1"/>
      </w:tblPr>
      <w:tblGrid>
        <w:gridCol w:w="1615"/>
        <w:gridCol w:w="7555"/>
      </w:tblGrid>
      <w:tr w:rsidR="00E27C55" w:rsidRPr="00C54284" w14:paraId="2E3502D5" w14:textId="77777777" w:rsidTr="00E27C55">
        <w:tc>
          <w:tcPr>
            <w:tcW w:w="1615" w:type="dxa"/>
          </w:tcPr>
          <w:p w14:paraId="13C5EE06" w14:textId="77777777" w:rsidR="00E27C55" w:rsidRPr="00C54284" w:rsidRDefault="00E27C55" w:rsidP="00E27C55">
            <w:pPr>
              <w:pStyle w:val="NoSpacing"/>
              <w:rPr>
                <w:rFonts w:ascii="Segoe UI" w:hAnsi="Segoe UI" w:cs="Segoe UI"/>
                <w:b/>
              </w:rPr>
            </w:pPr>
            <w:r w:rsidRPr="00C54284">
              <w:rPr>
                <w:rFonts w:ascii="Segoe UI" w:hAnsi="Segoe UI" w:cs="Segoe UI"/>
                <w:b/>
              </w:rPr>
              <w:t>Module</w:t>
            </w:r>
          </w:p>
        </w:tc>
        <w:tc>
          <w:tcPr>
            <w:tcW w:w="7555" w:type="dxa"/>
          </w:tcPr>
          <w:p w14:paraId="2B491846" w14:textId="77777777" w:rsidR="00E27C55" w:rsidRPr="00C54284" w:rsidRDefault="00E27C55" w:rsidP="00E27C55">
            <w:pPr>
              <w:pStyle w:val="NoSpacing"/>
              <w:rPr>
                <w:rFonts w:ascii="Segoe UI" w:hAnsi="Segoe UI" w:cs="Segoe UI"/>
                <w:b/>
              </w:rPr>
            </w:pPr>
            <w:r w:rsidRPr="00C54284">
              <w:rPr>
                <w:rFonts w:ascii="Segoe UI" w:hAnsi="Segoe UI" w:cs="Segoe UI"/>
                <w:b/>
              </w:rPr>
              <w:t>Details</w:t>
            </w:r>
          </w:p>
        </w:tc>
      </w:tr>
      <w:tr w:rsidR="00E27C55" w:rsidRPr="00C54284" w14:paraId="5F876E49" w14:textId="77777777" w:rsidTr="00E27C55">
        <w:tc>
          <w:tcPr>
            <w:tcW w:w="1615" w:type="dxa"/>
          </w:tcPr>
          <w:p w14:paraId="42BA7135" w14:textId="77777777" w:rsidR="00E27C55" w:rsidRPr="00C54284" w:rsidRDefault="00E27C55" w:rsidP="00E27C55">
            <w:pPr>
              <w:pStyle w:val="NoSpacing"/>
              <w:rPr>
                <w:rFonts w:ascii="Segoe UI" w:hAnsi="Segoe UI" w:cs="Segoe UI"/>
              </w:rPr>
            </w:pPr>
            <w:r w:rsidRPr="00C54284">
              <w:rPr>
                <w:rFonts w:ascii="Segoe UI" w:hAnsi="Segoe UI" w:cs="Segoe UI"/>
              </w:rPr>
              <w:t>File name</w:t>
            </w:r>
          </w:p>
        </w:tc>
        <w:tc>
          <w:tcPr>
            <w:tcW w:w="7555" w:type="dxa"/>
          </w:tcPr>
          <w:p w14:paraId="0595D134" w14:textId="77777777" w:rsidR="00E27C55" w:rsidRPr="00C54284" w:rsidRDefault="00E27C55" w:rsidP="00E27C55">
            <w:pPr>
              <w:pStyle w:val="NoSpacing"/>
              <w:rPr>
                <w:rFonts w:ascii="Segoe UI" w:hAnsi="Segoe UI" w:cs="Segoe UI"/>
              </w:rPr>
            </w:pPr>
            <w:r w:rsidRPr="00C54284">
              <w:rPr>
                <w:rFonts w:ascii="Segoe UI" w:hAnsi="Segoe UI" w:cs="Segoe UI"/>
              </w:rPr>
              <w:t>Ribbon.cs</w:t>
            </w:r>
          </w:p>
        </w:tc>
      </w:tr>
      <w:tr w:rsidR="00E27C55" w:rsidRPr="00C54284" w14:paraId="66CDFC58" w14:textId="77777777" w:rsidTr="00E27C55">
        <w:tc>
          <w:tcPr>
            <w:tcW w:w="1615" w:type="dxa"/>
          </w:tcPr>
          <w:p w14:paraId="699EE1C6" w14:textId="77777777" w:rsidR="00E27C55" w:rsidRPr="00C54284" w:rsidRDefault="00E27C55" w:rsidP="00E27C55">
            <w:pPr>
              <w:pStyle w:val="NoSpacing"/>
              <w:rPr>
                <w:rFonts w:ascii="Segoe UI" w:hAnsi="Segoe UI" w:cs="Segoe UI"/>
              </w:rPr>
            </w:pPr>
            <w:r w:rsidRPr="00C54284">
              <w:rPr>
                <w:rFonts w:ascii="Segoe UI" w:hAnsi="Segoe UI" w:cs="Segoe UI"/>
              </w:rPr>
              <w:t>Class Name</w:t>
            </w:r>
          </w:p>
        </w:tc>
        <w:tc>
          <w:tcPr>
            <w:tcW w:w="7555" w:type="dxa"/>
          </w:tcPr>
          <w:p w14:paraId="0F48616B" w14:textId="77777777" w:rsidR="00E27C55" w:rsidRPr="00C54284" w:rsidRDefault="00E27C55" w:rsidP="00E27C55">
            <w:pPr>
              <w:pStyle w:val="NoSpacing"/>
              <w:rPr>
                <w:rFonts w:ascii="Segoe UI" w:hAnsi="Segoe UI" w:cs="Segoe UI"/>
              </w:rPr>
            </w:pPr>
            <w:r w:rsidRPr="00C54284">
              <w:rPr>
                <w:rFonts w:ascii="Segoe UI" w:hAnsi="Segoe UI" w:cs="Segoe UI"/>
              </w:rPr>
              <w:t>Ribbon.cs</w:t>
            </w:r>
          </w:p>
        </w:tc>
      </w:tr>
      <w:tr w:rsidR="00E27C55" w:rsidRPr="00C54284" w14:paraId="77482A72" w14:textId="77777777" w:rsidTr="00E27C55">
        <w:tc>
          <w:tcPr>
            <w:tcW w:w="1615" w:type="dxa"/>
          </w:tcPr>
          <w:p w14:paraId="075697D6" w14:textId="77777777" w:rsidR="00E27C55" w:rsidRPr="00C54284" w:rsidRDefault="00E27C55" w:rsidP="00E27C55">
            <w:pPr>
              <w:pStyle w:val="NoSpacing"/>
              <w:rPr>
                <w:rFonts w:ascii="Segoe UI" w:hAnsi="Segoe UI" w:cs="Segoe UI"/>
              </w:rPr>
            </w:pPr>
            <w:r w:rsidRPr="00C54284">
              <w:rPr>
                <w:rFonts w:ascii="Segoe UI" w:hAnsi="Segoe UI" w:cs="Segoe UI"/>
              </w:rPr>
              <w:t>Namespace</w:t>
            </w:r>
          </w:p>
        </w:tc>
        <w:tc>
          <w:tcPr>
            <w:tcW w:w="7555" w:type="dxa"/>
          </w:tcPr>
          <w:p w14:paraId="200B9462" w14:textId="77777777" w:rsidR="00E27C55" w:rsidRPr="00C54284" w:rsidRDefault="00E27C55" w:rsidP="00E27C55">
            <w:pPr>
              <w:pStyle w:val="NoSpacing"/>
              <w:rPr>
                <w:rFonts w:ascii="Segoe UI" w:hAnsi="Segoe UI" w:cs="Segoe UI"/>
              </w:rPr>
            </w:pPr>
            <w:r w:rsidRPr="00C54284">
              <w:rPr>
                <w:rFonts w:ascii="Segoe UI" w:hAnsi="Segoe UI" w:cs="Segoe UI"/>
              </w:rPr>
              <w:t>Microsoft.Legal.MatterCenter.OutlookAddin</w:t>
            </w:r>
          </w:p>
        </w:tc>
      </w:tr>
      <w:tr w:rsidR="00E27C55" w:rsidRPr="00C54284" w14:paraId="430697FC" w14:textId="77777777" w:rsidTr="00E27C55">
        <w:tc>
          <w:tcPr>
            <w:tcW w:w="1615" w:type="dxa"/>
          </w:tcPr>
          <w:p w14:paraId="2691561F" w14:textId="77777777" w:rsidR="00E27C55" w:rsidRPr="00C54284" w:rsidRDefault="00E27C55" w:rsidP="00E27C55">
            <w:pPr>
              <w:pStyle w:val="NoSpacing"/>
              <w:rPr>
                <w:rFonts w:ascii="Segoe UI" w:hAnsi="Segoe UI" w:cs="Segoe UI"/>
              </w:rPr>
            </w:pPr>
            <w:r w:rsidRPr="00C54284">
              <w:rPr>
                <w:rFonts w:ascii="Segoe UI" w:hAnsi="Segoe UI" w:cs="Segoe UI"/>
              </w:rPr>
              <w:t>Assembly</w:t>
            </w:r>
          </w:p>
        </w:tc>
        <w:tc>
          <w:tcPr>
            <w:tcW w:w="7555" w:type="dxa"/>
          </w:tcPr>
          <w:p w14:paraId="30A19CBC" w14:textId="77777777" w:rsidR="00E27C55" w:rsidRPr="00C54284" w:rsidRDefault="00E27C55" w:rsidP="00E27C55">
            <w:pPr>
              <w:pStyle w:val="NoSpacing"/>
              <w:rPr>
                <w:rFonts w:ascii="Segoe UI" w:hAnsi="Segoe UI" w:cs="Segoe UI"/>
              </w:rPr>
            </w:pPr>
            <w:r w:rsidRPr="00C54284">
              <w:rPr>
                <w:rFonts w:ascii="Segoe UI" w:hAnsi="Segoe UI" w:cs="Segoe UI"/>
              </w:rPr>
              <w:t>Microsoft.Legal.MatterCenter.OutlookAddin</w:t>
            </w:r>
          </w:p>
        </w:tc>
      </w:tr>
      <w:tr w:rsidR="00E27C55" w:rsidRPr="00C54284" w14:paraId="4D1BE7C2" w14:textId="77777777" w:rsidTr="00E27C55">
        <w:tc>
          <w:tcPr>
            <w:tcW w:w="1615" w:type="dxa"/>
          </w:tcPr>
          <w:p w14:paraId="6F018785" w14:textId="77777777" w:rsidR="00E27C55" w:rsidRPr="00C54284" w:rsidRDefault="00E27C55" w:rsidP="00E27C55">
            <w:pPr>
              <w:pStyle w:val="NoSpacing"/>
              <w:rPr>
                <w:rFonts w:ascii="Segoe UI" w:hAnsi="Segoe UI" w:cs="Segoe UI"/>
              </w:rPr>
            </w:pPr>
            <w:r w:rsidRPr="00C54284">
              <w:rPr>
                <w:rFonts w:ascii="Segoe UI" w:hAnsi="Segoe UI" w:cs="Segoe UI"/>
              </w:rPr>
              <w:t>Methods</w:t>
            </w:r>
          </w:p>
        </w:tc>
        <w:tc>
          <w:tcPr>
            <w:tcW w:w="7555" w:type="dxa"/>
          </w:tcPr>
          <w:p w14:paraId="28B8E584" w14:textId="77777777" w:rsidR="00E27C55" w:rsidRPr="00C54284" w:rsidRDefault="00E27C55" w:rsidP="00E27C55">
            <w:pPr>
              <w:pStyle w:val="NoSpacing"/>
              <w:numPr>
                <w:ilvl w:val="0"/>
                <w:numId w:val="190"/>
              </w:numPr>
              <w:rPr>
                <w:rFonts w:ascii="Segoe UI" w:hAnsi="Segoe UI" w:cs="Segoe UI"/>
              </w:rPr>
            </w:pPr>
            <w:r w:rsidRPr="00C54284">
              <w:rPr>
                <w:rFonts w:ascii="Segoe UI" w:hAnsi="Segoe UI" w:cs="Segoe UI"/>
              </w:rPr>
              <w:t>Ribbon_Load:</w:t>
            </w:r>
          </w:p>
          <w:p w14:paraId="5849B784" w14:textId="77777777" w:rsidR="00E27C55" w:rsidRPr="00C54284" w:rsidRDefault="00E27C55" w:rsidP="00E27C55">
            <w:pPr>
              <w:pStyle w:val="NoSpacing"/>
              <w:ind w:left="360"/>
              <w:rPr>
                <w:rFonts w:ascii="Segoe UI" w:hAnsi="Segoe UI" w:cs="Segoe UI"/>
              </w:rPr>
            </w:pPr>
            <w:r w:rsidRPr="00C54284">
              <w:rPr>
                <w:rFonts w:ascii="Segoe UI" w:hAnsi="Segoe UI" w:cs="Segoe UI"/>
              </w:rPr>
              <w:t>Called when Outlook ribbon is loaded</w:t>
            </w:r>
          </w:p>
          <w:p w14:paraId="1F12367F" w14:textId="77777777" w:rsidR="00E27C55" w:rsidRPr="00C54284" w:rsidRDefault="00E27C55" w:rsidP="00E27C55">
            <w:pPr>
              <w:pStyle w:val="NoSpacing"/>
              <w:numPr>
                <w:ilvl w:val="0"/>
                <w:numId w:val="190"/>
              </w:numPr>
              <w:rPr>
                <w:rFonts w:ascii="Segoe UI" w:hAnsi="Segoe UI" w:cs="Segoe UI"/>
              </w:rPr>
            </w:pPr>
            <w:r w:rsidRPr="00C54284">
              <w:rPr>
                <w:rFonts w:ascii="Segoe UI" w:hAnsi="Segoe UI" w:cs="Segoe UI"/>
              </w:rPr>
              <w:t>btnMatterCenter_Click:</w:t>
            </w:r>
          </w:p>
          <w:p w14:paraId="18C15D10" w14:textId="77777777" w:rsidR="00E27C55" w:rsidRPr="00C54284" w:rsidRDefault="00E27C55" w:rsidP="00E27C55">
            <w:pPr>
              <w:pStyle w:val="NoSpacing"/>
              <w:ind w:left="360"/>
              <w:rPr>
                <w:rFonts w:ascii="Segoe UI" w:hAnsi="Segoe UI" w:cs="Segoe UI"/>
              </w:rPr>
            </w:pPr>
            <w:r w:rsidRPr="00C54284">
              <w:rPr>
                <w:rFonts w:ascii="Segoe UI" w:hAnsi="Segoe UI" w:cs="Segoe UI"/>
              </w:rPr>
              <w:t>Performs click operation for Outlook Add-in</w:t>
            </w:r>
          </w:p>
        </w:tc>
      </w:tr>
    </w:tbl>
    <w:p w14:paraId="4296D91D" w14:textId="77777777" w:rsidR="00E27C55" w:rsidRPr="00C54284" w:rsidRDefault="00E27C55" w:rsidP="00E27C55">
      <w:pPr>
        <w:rPr>
          <w:rFonts w:ascii="Segoe UI" w:hAnsi="Segoe UI" w:cs="Segoe UI"/>
          <w:sz w:val="20"/>
          <w:szCs w:val="20"/>
        </w:rPr>
      </w:pPr>
    </w:p>
    <w:tbl>
      <w:tblPr>
        <w:tblStyle w:val="TableGrid"/>
        <w:tblW w:w="0" w:type="auto"/>
        <w:tblInd w:w="900" w:type="dxa"/>
        <w:tblLook w:val="04A0" w:firstRow="1" w:lastRow="0" w:firstColumn="1" w:lastColumn="0" w:noHBand="0" w:noVBand="1"/>
      </w:tblPr>
      <w:tblGrid>
        <w:gridCol w:w="1615"/>
        <w:gridCol w:w="7555"/>
      </w:tblGrid>
      <w:tr w:rsidR="00E27C55" w:rsidRPr="00C54284" w14:paraId="0E413D0D" w14:textId="77777777" w:rsidTr="00E27C55">
        <w:tc>
          <w:tcPr>
            <w:tcW w:w="1615" w:type="dxa"/>
          </w:tcPr>
          <w:p w14:paraId="30140CFF" w14:textId="77777777" w:rsidR="00E27C55" w:rsidRPr="00C54284" w:rsidRDefault="00E27C55" w:rsidP="00E27C55">
            <w:pPr>
              <w:pStyle w:val="NoSpacing"/>
              <w:rPr>
                <w:rFonts w:ascii="Segoe UI" w:hAnsi="Segoe UI" w:cs="Segoe UI"/>
                <w:b/>
              </w:rPr>
            </w:pPr>
            <w:r w:rsidRPr="00C54284">
              <w:rPr>
                <w:rFonts w:ascii="Segoe UI" w:hAnsi="Segoe UI" w:cs="Segoe UI"/>
                <w:b/>
              </w:rPr>
              <w:t>Module</w:t>
            </w:r>
          </w:p>
        </w:tc>
        <w:tc>
          <w:tcPr>
            <w:tcW w:w="7555" w:type="dxa"/>
          </w:tcPr>
          <w:p w14:paraId="0C4355DA" w14:textId="77777777" w:rsidR="00E27C55" w:rsidRPr="00C54284" w:rsidRDefault="00E27C55" w:rsidP="00E27C55">
            <w:pPr>
              <w:pStyle w:val="NoSpacing"/>
              <w:rPr>
                <w:rFonts w:ascii="Segoe UI" w:hAnsi="Segoe UI" w:cs="Segoe UI"/>
                <w:b/>
              </w:rPr>
            </w:pPr>
            <w:r w:rsidRPr="00C54284">
              <w:rPr>
                <w:rFonts w:ascii="Segoe UI" w:hAnsi="Segoe UI" w:cs="Segoe UI"/>
                <w:b/>
              </w:rPr>
              <w:t>Details</w:t>
            </w:r>
          </w:p>
        </w:tc>
      </w:tr>
      <w:tr w:rsidR="00E27C55" w:rsidRPr="00C54284" w14:paraId="2E86E304" w14:textId="77777777" w:rsidTr="00E27C55">
        <w:tc>
          <w:tcPr>
            <w:tcW w:w="1615" w:type="dxa"/>
          </w:tcPr>
          <w:p w14:paraId="77CFDFAE" w14:textId="77777777" w:rsidR="00E27C55" w:rsidRPr="00C54284" w:rsidRDefault="00E27C55" w:rsidP="00E27C55">
            <w:pPr>
              <w:pStyle w:val="NoSpacing"/>
              <w:rPr>
                <w:rFonts w:ascii="Segoe UI" w:hAnsi="Segoe UI" w:cs="Segoe UI"/>
              </w:rPr>
            </w:pPr>
            <w:r w:rsidRPr="00C54284">
              <w:rPr>
                <w:rFonts w:ascii="Segoe UI" w:hAnsi="Segoe UI" w:cs="Segoe UI"/>
              </w:rPr>
              <w:t>File name</w:t>
            </w:r>
          </w:p>
        </w:tc>
        <w:tc>
          <w:tcPr>
            <w:tcW w:w="7555" w:type="dxa"/>
          </w:tcPr>
          <w:p w14:paraId="7CC50CBE" w14:textId="77777777" w:rsidR="00E27C55" w:rsidRPr="00C54284" w:rsidRDefault="00E27C55" w:rsidP="00E27C55">
            <w:pPr>
              <w:pStyle w:val="NoSpacing"/>
              <w:rPr>
                <w:rFonts w:ascii="Segoe UI" w:hAnsi="Segoe UI" w:cs="Segoe UI"/>
              </w:rPr>
            </w:pPr>
            <w:r w:rsidRPr="00C54284">
              <w:rPr>
                <w:rFonts w:ascii="Segoe UI" w:hAnsi="Segoe UI" w:cs="Segoe UI"/>
              </w:rPr>
              <w:t>Ribbon.cs</w:t>
            </w:r>
          </w:p>
        </w:tc>
      </w:tr>
      <w:tr w:rsidR="00E27C55" w:rsidRPr="00C54284" w14:paraId="5952C4EE" w14:textId="77777777" w:rsidTr="00E27C55">
        <w:tc>
          <w:tcPr>
            <w:tcW w:w="1615" w:type="dxa"/>
          </w:tcPr>
          <w:p w14:paraId="07BFCC06" w14:textId="77777777" w:rsidR="00E27C55" w:rsidRPr="00C54284" w:rsidRDefault="00E27C55" w:rsidP="00E27C55">
            <w:pPr>
              <w:pStyle w:val="NoSpacing"/>
              <w:rPr>
                <w:rFonts w:ascii="Segoe UI" w:hAnsi="Segoe UI" w:cs="Segoe UI"/>
              </w:rPr>
            </w:pPr>
            <w:r w:rsidRPr="00C54284">
              <w:rPr>
                <w:rFonts w:ascii="Segoe UI" w:hAnsi="Segoe UI" w:cs="Segoe UI"/>
              </w:rPr>
              <w:lastRenderedPageBreak/>
              <w:t>Class Name</w:t>
            </w:r>
          </w:p>
        </w:tc>
        <w:tc>
          <w:tcPr>
            <w:tcW w:w="7555" w:type="dxa"/>
          </w:tcPr>
          <w:p w14:paraId="6402C52A" w14:textId="77777777" w:rsidR="00E27C55" w:rsidRPr="00C54284" w:rsidRDefault="00E27C55" w:rsidP="00E27C55">
            <w:pPr>
              <w:pStyle w:val="NoSpacing"/>
              <w:rPr>
                <w:rFonts w:ascii="Segoe UI" w:hAnsi="Segoe UI" w:cs="Segoe UI"/>
              </w:rPr>
            </w:pPr>
            <w:r w:rsidRPr="00C54284">
              <w:rPr>
                <w:rFonts w:ascii="Segoe UI" w:hAnsi="Segoe UI" w:cs="Segoe UI"/>
              </w:rPr>
              <w:t>Ribbon.cs</w:t>
            </w:r>
          </w:p>
        </w:tc>
      </w:tr>
      <w:tr w:rsidR="00E27C55" w:rsidRPr="00C54284" w14:paraId="02AF5A3E" w14:textId="77777777" w:rsidTr="00E27C55">
        <w:tc>
          <w:tcPr>
            <w:tcW w:w="1615" w:type="dxa"/>
          </w:tcPr>
          <w:p w14:paraId="5759D525" w14:textId="77777777" w:rsidR="00E27C55" w:rsidRPr="00C54284" w:rsidRDefault="00E27C55" w:rsidP="00E27C55">
            <w:pPr>
              <w:pStyle w:val="NoSpacing"/>
              <w:rPr>
                <w:rFonts w:ascii="Segoe UI" w:hAnsi="Segoe UI" w:cs="Segoe UI"/>
              </w:rPr>
            </w:pPr>
            <w:r w:rsidRPr="00C54284">
              <w:rPr>
                <w:rFonts w:ascii="Segoe UI" w:hAnsi="Segoe UI" w:cs="Segoe UI"/>
              </w:rPr>
              <w:t>Namespace</w:t>
            </w:r>
          </w:p>
        </w:tc>
        <w:tc>
          <w:tcPr>
            <w:tcW w:w="7555" w:type="dxa"/>
          </w:tcPr>
          <w:p w14:paraId="2C52E1DB" w14:textId="77777777" w:rsidR="00E27C55" w:rsidRPr="00C54284" w:rsidRDefault="00E27C55" w:rsidP="00E27C55">
            <w:pPr>
              <w:pStyle w:val="NoSpacing"/>
              <w:rPr>
                <w:rFonts w:ascii="Segoe UI" w:hAnsi="Segoe UI" w:cs="Segoe UI"/>
              </w:rPr>
            </w:pPr>
            <w:r w:rsidRPr="00C54284">
              <w:rPr>
                <w:rFonts w:ascii="Segoe UI" w:hAnsi="Segoe UI" w:cs="Segoe UI"/>
              </w:rPr>
              <w:t>Microsoft.Legal.MatterCenter.WordAddin</w:t>
            </w:r>
          </w:p>
        </w:tc>
      </w:tr>
      <w:tr w:rsidR="00E27C55" w:rsidRPr="00C54284" w14:paraId="51E4D646" w14:textId="77777777" w:rsidTr="00E27C55">
        <w:tc>
          <w:tcPr>
            <w:tcW w:w="1615" w:type="dxa"/>
          </w:tcPr>
          <w:p w14:paraId="1C259B2C" w14:textId="77777777" w:rsidR="00E27C55" w:rsidRPr="00C54284" w:rsidRDefault="00E27C55" w:rsidP="00E27C55">
            <w:pPr>
              <w:pStyle w:val="NoSpacing"/>
              <w:rPr>
                <w:rFonts w:ascii="Segoe UI" w:hAnsi="Segoe UI" w:cs="Segoe UI"/>
              </w:rPr>
            </w:pPr>
            <w:r w:rsidRPr="00C54284">
              <w:rPr>
                <w:rFonts w:ascii="Segoe UI" w:hAnsi="Segoe UI" w:cs="Segoe UI"/>
              </w:rPr>
              <w:t>Assembly</w:t>
            </w:r>
          </w:p>
        </w:tc>
        <w:tc>
          <w:tcPr>
            <w:tcW w:w="7555" w:type="dxa"/>
          </w:tcPr>
          <w:p w14:paraId="69BEA5A0" w14:textId="77777777" w:rsidR="00E27C55" w:rsidRPr="00C54284" w:rsidRDefault="00E27C55" w:rsidP="00E27C55">
            <w:pPr>
              <w:pStyle w:val="NoSpacing"/>
              <w:rPr>
                <w:rFonts w:ascii="Segoe UI" w:hAnsi="Segoe UI" w:cs="Segoe UI"/>
              </w:rPr>
            </w:pPr>
            <w:r w:rsidRPr="00C54284">
              <w:rPr>
                <w:rFonts w:ascii="Segoe UI" w:hAnsi="Segoe UI" w:cs="Segoe UI"/>
              </w:rPr>
              <w:t>Microsoft.Legal.MatterCenter.WordAddin</w:t>
            </w:r>
          </w:p>
        </w:tc>
      </w:tr>
      <w:tr w:rsidR="00E27C55" w:rsidRPr="00C54284" w14:paraId="433F580C" w14:textId="77777777" w:rsidTr="00E27C55">
        <w:tc>
          <w:tcPr>
            <w:tcW w:w="1615" w:type="dxa"/>
          </w:tcPr>
          <w:p w14:paraId="52FD0B87" w14:textId="77777777" w:rsidR="00E27C55" w:rsidRPr="00C54284" w:rsidRDefault="00E27C55" w:rsidP="00E27C55">
            <w:pPr>
              <w:pStyle w:val="NoSpacing"/>
              <w:rPr>
                <w:rFonts w:ascii="Segoe UI" w:hAnsi="Segoe UI" w:cs="Segoe UI"/>
              </w:rPr>
            </w:pPr>
            <w:r w:rsidRPr="00C54284">
              <w:rPr>
                <w:rFonts w:ascii="Segoe UI" w:hAnsi="Segoe UI" w:cs="Segoe UI"/>
              </w:rPr>
              <w:t>Methods</w:t>
            </w:r>
          </w:p>
        </w:tc>
        <w:tc>
          <w:tcPr>
            <w:tcW w:w="7555" w:type="dxa"/>
          </w:tcPr>
          <w:p w14:paraId="50B01A8D" w14:textId="77777777" w:rsidR="00E27C55" w:rsidRPr="00C54284" w:rsidRDefault="00E27C55" w:rsidP="00E27C55">
            <w:pPr>
              <w:pStyle w:val="NoSpacing"/>
              <w:numPr>
                <w:ilvl w:val="0"/>
                <w:numId w:val="191"/>
              </w:numPr>
              <w:rPr>
                <w:rFonts w:ascii="Segoe UI" w:hAnsi="Segoe UI" w:cs="Segoe UI"/>
              </w:rPr>
            </w:pPr>
            <w:r w:rsidRPr="00C54284">
              <w:rPr>
                <w:rFonts w:ascii="Segoe UI" w:hAnsi="Segoe UI" w:cs="Segoe UI"/>
              </w:rPr>
              <w:t>Ribbon_Load:</w:t>
            </w:r>
          </w:p>
          <w:p w14:paraId="0EF76B44" w14:textId="77777777" w:rsidR="00E27C55" w:rsidRPr="00C54284" w:rsidRDefault="00E27C55" w:rsidP="00E27C55">
            <w:pPr>
              <w:pStyle w:val="NoSpacing"/>
              <w:ind w:left="360"/>
              <w:rPr>
                <w:rFonts w:ascii="Segoe UI" w:hAnsi="Segoe UI" w:cs="Segoe UI"/>
              </w:rPr>
            </w:pPr>
            <w:r w:rsidRPr="00C54284">
              <w:rPr>
                <w:rFonts w:ascii="Segoe UI" w:hAnsi="Segoe UI" w:cs="Segoe UI"/>
              </w:rPr>
              <w:t>Called when Word ribbon is loaded</w:t>
            </w:r>
          </w:p>
          <w:p w14:paraId="44DAD397" w14:textId="77777777" w:rsidR="00E27C55" w:rsidRPr="00C54284" w:rsidRDefault="00E27C55" w:rsidP="00E27C55">
            <w:pPr>
              <w:pStyle w:val="NoSpacing"/>
              <w:numPr>
                <w:ilvl w:val="0"/>
                <w:numId w:val="191"/>
              </w:numPr>
              <w:rPr>
                <w:rFonts w:ascii="Segoe UI" w:hAnsi="Segoe UI" w:cs="Segoe UI"/>
              </w:rPr>
            </w:pPr>
            <w:r w:rsidRPr="00C54284">
              <w:rPr>
                <w:rFonts w:ascii="Segoe UI" w:hAnsi="Segoe UI" w:cs="Segoe UI"/>
              </w:rPr>
              <w:t>btnMatterCenter_Click:</w:t>
            </w:r>
          </w:p>
          <w:p w14:paraId="19F41110" w14:textId="77777777" w:rsidR="00E27C55" w:rsidRPr="00C54284" w:rsidRDefault="00E27C55" w:rsidP="00E27C55">
            <w:pPr>
              <w:pStyle w:val="NoSpacing"/>
              <w:ind w:left="360"/>
              <w:rPr>
                <w:rFonts w:ascii="Segoe UI" w:hAnsi="Segoe UI" w:cs="Segoe UI"/>
              </w:rPr>
            </w:pPr>
            <w:r w:rsidRPr="00C54284">
              <w:rPr>
                <w:rFonts w:ascii="Segoe UI" w:hAnsi="Segoe UI" w:cs="Segoe UI"/>
              </w:rPr>
              <w:t>Performs click operation for Word Add-in</w:t>
            </w:r>
          </w:p>
        </w:tc>
      </w:tr>
    </w:tbl>
    <w:p w14:paraId="702197E7" w14:textId="77777777" w:rsidR="00E27C55" w:rsidRPr="00C54284" w:rsidRDefault="00E27C55" w:rsidP="00E27C55">
      <w:pPr>
        <w:rPr>
          <w:rFonts w:ascii="Segoe UI" w:hAnsi="Segoe UI" w:cs="Segoe UI"/>
          <w:sz w:val="20"/>
          <w:szCs w:val="20"/>
        </w:rPr>
      </w:pPr>
    </w:p>
    <w:tbl>
      <w:tblPr>
        <w:tblStyle w:val="TableGrid"/>
        <w:tblW w:w="0" w:type="auto"/>
        <w:tblInd w:w="900" w:type="dxa"/>
        <w:tblLook w:val="04A0" w:firstRow="1" w:lastRow="0" w:firstColumn="1" w:lastColumn="0" w:noHBand="0" w:noVBand="1"/>
      </w:tblPr>
      <w:tblGrid>
        <w:gridCol w:w="1615"/>
        <w:gridCol w:w="7555"/>
      </w:tblGrid>
      <w:tr w:rsidR="00E27C55" w:rsidRPr="00C54284" w14:paraId="7D71994D" w14:textId="77777777" w:rsidTr="00E27C55">
        <w:tc>
          <w:tcPr>
            <w:tcW w:w="1615" w:type="dxa"/>
          </w:tcPr>
          <w:p w14:paraId="53CD6710" w14:textId="77777777" w:rsidR="00E27C55" w:rsidRPr="00C54284" w:rsidRDefault="00E27C55" w:rsidP="00E27C55">
            <w:pPr>
              <w:pStyle w:val="NoSpacing"/>
              <w:rPr>
                <w:rFonts w:ascii="Segoe UI" w:hAnsi="Segoe UI" w:cs="Segoe UI"/>
                <w:b/>
              </w:rPr>
            </w:pPr>
            <w:r w:rsidRPr="00C54284">
              <w:rPr>
                <w:rFonts w:ascii="Segoe UI" w:hAnsi="Segoe UI" w:cs="Segoe UI"/>
                <w:b/>
              </w:rPr>
              <w:t>Module</w:t>
            </w:r>
          </w:p>
        </w:tc>
        <w:tc>
          <w:tcPr>
            <w:tcW w:w="7555" w:type="dxa"/>
          </w:tcPr>
          <w:p w14:paraId="09F7AB41" w14:textId="77777777" w:rsidR="00E27C55" w:rsidRPr="00C54284" w:rsidRDefault="00E27C55" w:rsidP="00E27C55">
            <w:pPr>
              <w:pStyle w:val="NoSpacing"/>
              <w:rPr>
                <w:rFonts w:ascii="Segoe UI" w:hAnsi="Segoe UI" w:cs="Segoe UI"/>
                <w:b/>
              </w:rPr>
            </w:pPr>
            <w:r w:rsidRPr="00C54284">
              <w:rPr>
                <w:rFonts w:ascii="Segoe UI" w:hAnsi="Segoe UI" w:cs="Segoe UI"/>
                <w:b/>
              </w:rPr>
              <w:t>Details</w:t>
            </w:r>
          </w:p>
        </w:tc>
      </w:tr>
      <w:tr w:rsidR="00E27C55" w:rsidRPr="00C54284" w14:paraId="6E996CDC" w14:textId="77777777" w:rsidTr="00E27C55">
        <w:tc>
          <w:tcPr>
            <w:tcW w:w="1615" w:type="dxa"/>
          </w:tcPr>
          <w:p w14:paraId="0A132420" w14:textId="77777777" w:rsidR="00E27C55" w:rsidRPr="00C54284" w:rsidRDefault="00E27C55" w:rsidP="00E27C55">
            <w:pPr>
              <w:pStyle w:val="NoSpacing"/>
              <w:rPr>
                <w:rFonts w:ascii="Segoe UI" w:hAnsi="Segoe UI" w:cs="Segoe UI"/>
              </w:rPr>
            </w:pPr>
            <w:r w:rsidRPr="00C54284">
              <w:rPr>
                <w:rFonts w:ascii="Segoe UI" w:hAnsi="Segoe UI" w:cs="Segoe UI"/>
              </w:rPr>
              <w:t>File name</w:t>
            </w:r>
          </w:p>
        </w:tc>
        <w:tc>
          <w:tcPr>
            <w:tcW w:w="7555" w:type="dxa"/>
          </w:tcPr>
          <w:p w14:paraId="1B5D8A90" w14:textId="77777777" w:rsidR="00E27C55" w:rsidRPr="00C54284" w:rsidRDefault="00E27C55" w:rsidP="00E27C55">
            <w:pPr>
              <w:pStyle w:val="NoSpacing"/>
              <w:rPr>
                <w:rFonts w:ascii="Segoe UI" w:hAnsi="Segoe UI" w:cs="Segoe UI"/>
              </w:rPr>
            </w:pPr>
            <w:r w:rsidRPr="00C54284">
              <w:rPr>
                <w:rFonts w:ascii="Segoe UI" w:hAnsi="Segoe UI" w:cs="Segoe UI"/>
              </w:rPr>
              <w:t>Action.cs</w:t>
            </w:r>
          </w:p>
        </w:tc>
      </w:tr>
      <w:tr w:rsidR="00E27C55" w:rsidRPr="00C54284" w14:paraId="0A8BD4BC" w14:textId="77777777" w:rsidTr="00E27C55">
        <w:tc>
          <w:tcPr>
            <w:tcW w:w="1615" w:type="dxa"/>
          </w:tcPr>
          <w:p w14:paraId="0EF216C1" w14:textId="77777777" w:rsidR="00E27C55" w:rsidRPr="00C54284" w:rsidRDefault="00E27C55" w:rsidP="00E27C55">
            <w:pPr>
              <w:pStyle w:val="NoSpacing"/>
              <w:rPr>
                <w:rFonts w:ascii="Segoe UI" w:hAnsi="Segoe UI" w:cs="Segoe UI"/>
              </w:rPr>
            </w:pPr>
            <w:r w:rsidRPr="00C54284">
              <w:rPr>
                <w:rFonts w:ascii="Segoe UI" w:hAnsi="Segoe UI" w:cs="Segoe UI"/>
              </w:rPr>
              <w:t>Class Name</w:t>
            </w:r>
          </w:p>
        </w:tc>
        <w:tc>
          <w:tcPr>
            <w:tcW w:w="7555" w:type="dxa"/>
          </w:tcPr>
          <w:p w14:paraId="785FB410" w14:textId="77777777" w:rsidR="00E27C55" w:rsidRPr="00C54284" w:rsidRDefault="00E27C55" w:rsidP="00E27C55">
            <w:pPr>
              <w:pStyle w:val="NoSpacing"/>
              <w:rPr>
                <w:rFonts w:ascii="Segoe UI" w:hAnsi="Segoe UI" w:cs="Segoe UI"/>
              </w:rPr>
            </w:pPr>
            <w:r w:rsidRPr="00C54284">
              <w:rPr>
                <w:rFonts w:ascii="Segoe UI" w:hAnsi="Segoe UI" w:cs="Segoe UI"/>
              </w:rPr>
              <w:t>Action.cs</w:t>
            </w:r>
          </w:p>
        </w:tc>
      </w:tr>
      <w:tr w:rsidR="00E27C55" w:rsidRPr="00C54284" w14:paraId="2634EE75" w14:textId="77777777" w:rsidTr="00E27C55">
        <w:tc>
          <w:tcPr>
            <w:tcW w:w="1615" w:type="dxa"/>
          </w:tcPr>
          <w:p w14:paraId="316CDAC8" w14:textId="77777777" w:rsidR="00E27C55" w:rsidRPr="00C54284" w:rsidRDefault="00E27C55" w:rsidP="00E27C55">
            <w:pPr>
              <w:pStyle w:val="NoSpacing"/>
              <w:rPr>
                <w:rFonts w:ascii="Segoe UI" w:hAnsi="Segoe UI" w:cs="Segoe UI"/>
              </w:rPr>
            </w:pPr>
            <w:r w:rsidRPr="00C54284">
              <w:rPr>
                <w:rFonts w:ascii="Segoe UI" w:hAnsi="Segoe UI" w:cs="Segoe UI"/>
              </w:rPr>
              <w:t>Namespace</w:t>
            </w:r>
          </w:p>
        </w:tc>
        <w:tc>
          <w:tcPr>
            <w:tcW w:w="7555" w:type="dxa"/>
          </w:tcPr>
          <w:p w14:paraId="3812041F" w14:textId="77777777" w:rsidR="00E27C55" w:rsidRPr="00C54284" w:rsidRDefault="00E27C55" w:rsidP="00E27C55">
            <w:pPr>
              <w:pStyle w:val="NoSpacing"/>
              <w:rPr>
                <w:rFonts w:ascii="Segoe UI" w:hAnsi="Segoe UI" w:cs="Segoe UI"/>
              </w:rPr>
            </w:pPr>
            <w:r w:rsidRPr="00C54284">
              <w:rPr>
                <w:rFonts w:ascii="Segoe UI" w:hAnsi="Segoe UI" w:cs="Segoe UI"/>
              </w:rPr>
              <w:t>Microsoft.Legal.MatterCenter.AddinUtility</w:t>
            </w:r>
          </w:p>
        </w:tc>
      </w:tr>
      <w:tr w:rsidR="00E27C55" w:rsidRPr="00C54284" w14:paraId="3D14DE89" w14:textId="77777777" w:rsidTr="00E27C55">
        <w:tc>
          <w:tcPr>
            <w:tcW w:w="1615" w:type="dxa"/>
          </w:tcPr>
          <w:p w14:paraId="57ACC622" w14:textId="77777777" w:rsidR="00E27C55" w:rsidRPr="00C54284" w:rsidRDefault="00E27C55" w:rsidP="00E27C55">
            <w:pPr>
              <w:pStyle w:val="NoSpacing"/>
              <w:rPr>
                <w:rFonts w:ascii="Segoe UI" w:hAnsi="Segoe UI" w:cs="Segoe UI"/>
              </w:rPr>
            </w:pPr>
            <w:r w:rsidRPr="00C54284">
              <w:rPr>
                <w:rFonts w:ascii="Segoe UI" w:hAnsi="Segoe UI" w:cs="Segoe UI"/>
              </w:rPr>
              <w:t>Assembly</w:t>
            </w:r>
          </w:p>
        </w:tc>
        <w:tc>
          <w:tcPr>
            <w:tcW w:w="7555" w:type="dxa"/>
          </w:tcPr>
          <w:p w14:paraId="1A39F912" w14:textId="77777777" w:rsidR="00E27C55" w:rsidRPr="00C54284" w:rsidRDefault="00E27C55" w:rsidP="00E27C55">
            <w:pPr>
              <w:pStyle w:val="NoSpacing"/>
              <w:rPr>
                <w:rFonts w:ascii="Segoe UI" w:hAnsi="Segoe UI" w:cs="Segoe UI"/>
              </w:rPr>
            </w:pPr>
            <w:r w:rsidRPr="00C54284">
              <w:rPr>
                <w:rFonts w:ascii="Segoe UI" w:hAnsi="Segoe UI" w:cs="Segoe UI"/>
              </w:rPr>
              <w:t>Microsoft.Legal.MatterCenter.AddinUtility</w:t>
            </w:r>
          </w:p>
        </w:tc>
      </w:tr>
      <w:tr w:rsidR="00E27C55" w:rsidRPr="00C54284" w14:paraId="5C814361" w14:textId="77777777" w:rsidTr="00E27C55">
        <w:tc>
          <w:tcPr>
            <w:tcW w:w="1615" w:type="dxa"/>
          </w:tcPr>
          <w:p w14:paraId="64AA140B" w14:textId="77777777" w:rsidR="00E27C55" w:rsidRPr="00C54284" w:rsidRDefault="00E27C55" w:rsidP="00E27C55">
            <w:pPr>
              <w:pStyle w:val="NoSpacing"/>
              <w:rPr>
                <w:rFonts w:ascii="Segoe UI" w:hAnsi="Segoe UI" w:cs="Segoe UI"/>
              </w:rPr>
            </w:pPr>
            <w:r w:rsidRPr="00C54284">
              <w:rPr>
                <w:rFonts w:ascii="Segoe UI" w:hAnsi="Segoe UI" w:cs="Segoe UI"/>
              </w:rPr>
              <w:t>Methods</w:t>
            </w:r>
          </w:p>
        </w:tc>
        <w:tc>
          <w:tcPr>
            <w:tcW w:w="7555" w:type="dxa"/>
          </w:tcPr>
          <w:p w14:paraId="6BCFE7E0" w14:textId="77777777" w:rsidR="00E27C55" w:rsidRPr="00C54284" w:rsidRDefault="00E27C55" w:rsidP="00E27C55">
            <w:pPr>
              <w:pStyle w:val="NoSpacing"/>
              <w:numPr>
                <w:ilvl w:val="0"/>
                <w:numId w:val="192"/>
              </w:numPr>
              <w:rPr>
                <w:rFonts w:ascii="Segoe UI" w:hAnsi="Segoe UI" w:cs="Segoe UI"/>
              </w:rPr>
            </w:pPr>
            <w:r w:rsidRPr="00C54284">
              <w:rPr>
                <w:rFonts w:ascii="Segoe UI" w:hAnsi="Segoe UI" w:cs="Segoe UI"/>
              </w:rPr>
              <w:t>Load Webdashboard:</w:t>
            </w:r>
          </w:p>
          <w:p w14:paraId="21FF5C36" w14:textId="77777777" w:rsidR="00E27C55" w:rsidRPr="00C54284" w:rsidRDefault="00E27C55" w:rsidP="00E27C55">
            <w:pPr>
              <w:pStyle w:val="NoSpacing"/>
              <w:ind w:left="360"/>
              <w:rPr>
                <w:rFonts w:ascii="Segoe UI" w:hAnsi="Segoe UI" w:cs="Segoe UI"/>
              </w:rPr>
            </w:pPr>
            <w:r w:rsidRPr="00C54284">
              <w:rPr>
                <w:rFonts w:ascii="Segoe UI" w:hAnsi="Segoe UI" w:cs="Segoe UI"/>
              </w:rPr>
              <w:t>Load web dashboard page from Outlook or Word Add-in</w:t>
            </w:r>
          </w:p>
        </w:tc>
      </w:tr>
    </w:tbl>
    <w:p w14:paraId="6602D02E" w14:textId="77777777" w:rsidR="00E27C55" w:rsidRPr="00C54284" w:rsidRDefault="00E27C55" w:rsidP="00E27C55">
      <w:pPr>
        <w:pStyle w:val="Body"/>
        <w:rPr>
          <w:rFonts w:ascii="Segoe UI" w:hAnsi="Segoe UI" w:cs="Segoe UI"/>
          <w:b/>
        </w:rPr>
      </w:pPr>
    </w:p>
    <w:p w14:paraId="14F95CCA" w14:textId="60CC30AC" w:rsidR="00E27C55" w:rsidRPr="00C54284" w:rsidRDefault="00E27C55" w:rsidP="0088376A">
      <w:pPr>
        <w:pStyle w:val="Heading30"/>
        <w:numPr>
          <w:ilvl w:val="2"/>
          <w:numId w:val="268"/>
        </w:numPr>
        <w:rPr>
          <w:rFonts w:ascii="Segoe UI" w:hAnsi="Segoe UI" w:cs="Segoe UI"/>
          <w:b w:val="0"/>
          <w:sz w:val="26"/>
          <w:szCs w:val="26"/>
        </w:rPr>
      </w:pPr>
      <w:bookmarkStart w:id="595" w:name="_Toc426022689"/>
      <w:r w:rsidRPr="00C54284">
        <w:rPr>
          <w:rFonts w:ascii="Segoe UI" w:hAnsi="Segoe UI" w:cs="Segoe UI"/>
          <w:b w:val="0"/>
          <w:sz w:val="26"/>
          <w:szCs w:val="26"/>
        </w:rPr>
        <w:t>Configuration</w:t>
      </w:r>
      <w:bookmarkEnd w:id="594"/>
      <w:bookmarkEnd w:id="595"/>
    </w:p>
    <w:p w14:paraId="3D697053" w14:textId="77777777" w:rsidR="00E27C55" w:rsidRPr="00C54284" w:rsidRDefault="00E27C55" w:rsidP="00E27C55">
      <w:pPr>
        <w:pStyle w:val="GuidanceText"/>
        <w:ind w:left="720"/>
        <w:rPr>
          <w:rFonts w:ascii="Segoe UI" w:hAnsi="Segoe UI" w:cs="Segoe UI"/>
          <w:i w:val="0"/>
          <w:color w:val="auto"/>
          <w:sz w:val="20"/>
          <w:szCs w:val="20"/>
        </w:rPr>
      </w:pPr>
      <w:r w:rsidRPr="00C54284">
        <w:rPr>
          <w:rFonts w:ascii="Segoe UI" w:hAnsi="Segoe UI" w:cs="Segoe UI"/>
          <w:i w:val="0"/>
          <w:color w:val="auto"/>
          <w:sz w:val="20"/>
          <w:szCs w:val="20"/>
        </w:rPr>
        <w:t>The configuration files for Online and On Premise deployment are given below,</w:t>
      </w:r>
    </w:p>
    <w:p w14:paraId="1106E9CF" w14:textId="4504FFBE" w:rsidR="00E27C55" w:rsidRPr="00C54284" w:rsidRDefault="00D206DE" w:rsidP="00E27C55">
      <w:pPr>
        <w:pStyle w:val="GuidanceText"/>
        <w:ind w:left="1440"/>
        <w:rPr>
          <w:rFonts w:ascii="Segoe UI" w:hAnsi="Segoe UI" w:cs="Segoe UI"/>
          <w:i w:val="0"/>
          <w:sz w:val="20"/>
          <w:szCs w:val="20"/>
        </w:rPr>
      </w:pPr>
      <w:r w:rsidRPr="00C54284">
        <w:rPr>
          <w:rFonts w:ascii="Segoe UI" w:hAnsi="Segoe UI" w:cs="Segoe UI"/>
          <w:i w:val="0"/>
          <w:sz w:val="20"/>
          <w:szCs w:val="20"/>
        </w:rPr>
        <w:object w:dxaOrig="1845" w:dyaOrig="810" w14:anchorId="3AA05DDE">
          <v:shape id="_x0000_i1092" type="#_x0000_t75" style="width:93.75pt;height:36pt" o:ole="">
            <v:imagedata r:id="rId155" o:title=""/>
          </v:shape>
          <o:OLEObject Type="Embed" ProgID="Package" ShapeID="_x0000_i1092" DrawAspect="Content" ObjectID="_1509353852" r:id="rId156"/>
        </w:object>
      </w:r>
      <w:r w:rsidR="00E27C55" w:rsidRPr="00C54284">
        <w:rPr>
          <w:rFonts w:ascii="Segoe UI" w:hAnsi="Segoe UI" w:cs="Segoe UI"/>
          <w:i w:val="0"/>
          <w:sz w:val="20"/>
          <w:szCs w:val="20"/>
        </w:rPr>
        <w:object w:dxaOrig="2340" w:dyaOrig="810" w14:anchorId="4DA83917">
          <v:shape id="_x0000_i1093" type="#_x0000_t75" style="width:115.5pt;height:43.5pt" o:ole="">
            <v:imagedata r:id="rId157" o:title=""/>
          </v:shape>
          <o:OLEObject Type="Embed" ProgID="Package" ShapeID="_x0000_i1093" DrawAspect="Content" ObjectID="_1509353853" r:id="rId158"/>
        </w:object>
      </w:r>
      <w:r w:rsidR="005153C3" w:rsidRPr="00C54284">
        <w:rPr>
          <w:rFonts w:ascii="Segoe UI" w:hAnsi="Segoe UI" w:cs="Segoe UI"/>
        </w:rPr>
        <w:t xml:space="preserve"> </w:t>
      </w:r>
    </w:p>
    <w:p w14:paraId="514472E1" w14:textId="77777777" w:rsidR="00E27C55" w:rsidRPr="00C54284" w:rsidRDefault="00E27C55" w:rsidP="0088376A">
      <w:pPr>
        <w:pStyle w:val="Heading30"/>
        <w:numPr>
          <w:ilvl w:val="2"/>
          <w:numId w:val="268"/>
        </w:numPr>
        <w:rPr>
          <w:rFonts w:ascii="Segoe UI" w:hAnsi="Segoe UI" w:cs="Segoe UI"/>
          <w:b w:val="0"/>
          <w:sz w:val="26"/>
          <w:szCs w:val="26"/>
        </w:rPr>
      </w:pPr>
      <w:bookmarkStart w:id="596" w:name="_Toc384144784"/>
      <w:bookmarkStart w:id="597" w:name="_Toc384225768"/>
      <w:bookmarkStart w:id="598" w:name="_Toc384230420"/>
      <w:bookmarkStart w:id="599" w:name="_Toc393127930"/>
      <w:bookmarkStart w:id="600" w:name="_Toc426022690"/>
      <w:bookmarkStart w:id="601" w:name="_Toc506705237"/>
      <w:bookmarkEnd w:id="596"/>
      <w:bookmarkEnd w:id="597"/>
      <w:bookmarkEnd w:id="598"/>
      <w:r w:rsidRPr="00C54284">
        <w:rPr>
          <w:rFonts w:ascii="Segoe UI" w:hAnsi="Segoe UI" w:cs="Segoe UI"/>
          <w:b w:val="0"/>
          <w:sz w:val="26"/>
          <w:szCs w:val="26"/>
        </w:rPr>
        <w:t>Presentation Layer Class definitions</w:t>
      </w:r>
      <w:bookmarkEnd w:id="599"/>
      <w:bookmarkEnd w:id="600"/>
    </w:p>
    <w:p w14:paraId="49F802EC" w14:textId="0086EDCD" w:rsidR="00E27C55" w:rsidRPr="00C54284" w:rsidRDefault="00E27C55" w:rsidP="0088376A">
      <w:pPr>
        <w:pStyle w:val="Heading40"/>
        <w:numPr>
          <w:ilvl w:val="3"/>
          <w:numId w:val="268"/>
        </w:numPr>
        <w:tabs>
          <w:tab w:val="clear" w:pos="900"/>
          <w:tab w:val="left" w:pos="2340"/>
        </w:tabs>
        <w:rPr>
          <w:rFonts w:ascii="Segoe UI" w:hAnsi="Segoe UI" w:cs="Segoe UI"/>
          <w:i w:val="0"/>
        </w:rPr>
      </w:pPr>
      <w:r w:rsidRPr="00C54284">
        <w:rPr>
          <w:rFonts w:ascii="Segoe UI" w:hAnsi="Segoe UI" w:cs="Segoe UI"/>
          <w:i w:val="0"/>
        </w:rPr>
        <w:t>Class description</w:t>
      </w:r>
    </w:p>
    <w:p w14:paraId="4A94E1C3" w14:textId="77777777" w:rsidR="00E27C55" w:rsidRPr="00C54284" w:rsidRDefault="00E27C55" w:rsidP="00E27C55">
      <w:pPr>
        <w:ind w:firstLine="720"/>
        <w:rPr>
          <w:rFonts w:ascii="Segoe UI" w:hAnsi="Segoe UI" w:cs="Segoe UI"/>
          <w:sz w:val="20"/>
          <w:szCs w:val="20"/>
        </w:rPr>
      </w:pPr>
      <w:r w:rsidRPr="00C54284">
        <w:rPr>
          <w:rFonts w:ascii="Segoe UI" w:hAnsi="Segoe UI" w:cs="Segoe UI"/>
          <w:sz w:val="20"/>
          <w:szCs w:val="20"/>
        </w:rPr>
        <w:t>The various presentation layer classes of the Matter Center App are as described below,</w:t>
      </w:r>
    </w:p>
    <w:p w14:paraId="4CA5E15D" w14:textId="77777777" w:rsidR="00E27C55" w:rsidRPr="00C54284" w:rsidRDefault="00E27C55" w:rsidP="00E27C55">
      <w:pPr>
        <w:ind w:firstLine="720"/>
        <w:rPr>
          <w:rFonts w:ascii="Segoe UI" w:hAnsi="Segoe UI" w:cs="Segoe UI"/>
          <w:b/>
          <w:sz w:val="20"/>
          <w:szCs w:val="20"/>
        </w:rPr>
      </w:pPr>
      <w:r w:rsidRPr="00C54284">
        <w:rPr>
          <w:rFonts w:ascii="Segoe UI" w:hAnsi="Segoe UI" w:cs="Segoe UI"/>
          <w:b/>
          <w:sz w:val="20"/>
          <w:szCs w:val="20"/>
        </w:rPr>
        <w:t>Common Functions</w:t>
      </w:r>
    </w:p>
    <w:p w14:paraId="12C3795D" w14:textId="77777777" w:rsidR="00E27C55" w:rsidRPr="00C54284" w:rsidRDefault="00E27C55" w:rsidP="00E27C55">
      <w:pPr>
        <w:ind w:firstLine="720"/>
        <w:rPr>
          <w:rFonts w:ascii="Segoe UI" w:hAnsi="Segoe UI" w:cs="Segoe UI"/>
          <w:b/>
          <w:sz w:val="20"/>
          <w:szCs w:val="20"/>
        </w:rPr>
      </w:pPr>
    </w:p>
    <w:tbl>
      <w:tblPr>
        <w:tblStyle w:val="TableGrid"/>
        <w:tblW w:w="0" w:type="auto"/>
        <w:tblInd w:w="900" w:type="dxa"/>
        <w:tblLook w:val="04A0" w:firstRow="1" w:lastRow="0" w:firstColumn="1" w:lastColumn="0" w:noHBand="0" w:noVBand="1"/>
      </w:tblPr>
      <w:tblGrid>
        <w:gridCol w:w="1615"/>
        <w:gridCol w:w="7555"/>
      </w:tblGrid>
      <w:tr w:rsidR="00E27C55" w:rsidRPr="00C54284" w14:paraId="234868D6" w14:textId="77777777" w:rsidTr="00E27C55">
        <w:tc>
          <w:tcPr>
            <w:tcW w:w="1615" w:type="dxa"/>
          </w:tcPr>
          <w:p w14:paraId="7013B0AF" w14:textId="77777777" w:rsidR="00E27C55" w:rsidRPr="00C54284" w:rsidRDefault="00E27C55" w:rsidP="00E27C55">
            <w:pPr>
              <w:pStyle w:val="NoSpacing"/>
              <w:rPr>
                <w:rFonts w:ascii="Segoe UI" w:hAnsi="Segoe UI" w:cs="Segoe UI"/>
                <w:b/>
              </w:rPr>
            </w:pPr>
            <w:r w:rsidRPr="00C54284">
              <w:rPr>
                <w:rFonts w:ascii="Segoe UI" w:hAnsi="Segoe UI" w:cs="Segoe UI"/>
                <w:b/>
              </w:rPr>
              <w:t>Module</w:t>
            </w:r>
          </w:p>
        </w:tc>
        <w:tc>
          <w:tcPr>
            <w:tcW w:w="7555" w:type="dxa"/>
          </w:tcPr>
          <w:p w14:paraId="3E6E29DA" w14:textId="77777777" w:rsidR="00E27C55" w:rsidRPr="00C54284" w:rsidRDefault="00E27C55" w:rsidP="00E27C55">
            <w:pPr>
              <w:pStyle w:val="NoSpacing"/>
              <w:rPr>
                <w:rFonts w:ascii="Segoe UI" w:hAnsi="Segoe UI" w:cs="Segoe UI"/>
                <w:b/>
              </w:rPr>
            </w:pPr>
            <w:r w:rsidRPr="00C54284">
              <w:rPr>
                <w:rFonts w:ascii="Segoe UI" w:hAnsi="Segoe UI" w:cs="Segoe UI"/>
                <w:b/>
              </w:rPr>
              <w:t>Details</w:t>
            </w:r>
          </w:p>
        </w:tc>
      </w:tr>
      <w:tr w:rsidR="00E27C55" w:rsidRPr="00C54284" w14:paraId="36145288" w14:textId="77777777" w:rsidTr="00E27C55">
        <w:tc>
          <w:tcPr>
            <w:tcW w:w="1615" w:type="dxa"/>
          </w:tcPr>
          <w:p w14:paraId="2BEAAF03" w14:textId="77777777" w:rsidR="00E27C55" w:rsidRPr="00C54284" w:rsidRDefault="00E27C55" w:rsidP="00E27C55">
            <w:pPr>
              <w:pStyle w:val="NoSpacing"/>
              <w:rPr>
                <w:rFonts w:ascii="Segoe UI" w:hAnsi="Segoe UI" w:cs="Segoe UI"/>
              </w:rPr>
            </w:pPr>
            <w:r w:rsidRPr="00C54284">
              <w:rPr>
                <w:rFonts w:ascii="Segoe UI" w:hAnsi="Segoe UI" w:cs="Segoe UI"/>
              </w:rPr>
              <w:t>File name</w:t>
            </w:r>
          </w:p>
        </w:tc>
        <w:tc>
          <w:tcPr>
            <w:tcW w:w="7555" w:type="dxa"/>
          </w:tcPr>
          <w:p w14:paraId="6548D4B0" w14:textId="77777777" w:rsidR="00E27C55" w:rsidRPr="00C54284" w:rsidRDefault="00E27C55" w:rsidP="00E27C55">
            <w:pPr>
              <w:pStyle w:val="NoSpacing"/>
              <w:rPr>
                <w:rFonts w:ascii="Segoe UI" w:hAnsi="Segoe UI" w:cs="Segoe UI"/>
              </w:rPr>
            </w:pPr>
            <w:r w:rsidRPr="00C54284">
              <w:rPr>
                <w:rFonts w:ascii="Segoe UI" w:hAnsi="Segoe UI" w:cs="Segoe UI"/>
              </w:rPr>
              <w:t>GenericFunctions.cs</w:t>
            </w:r>
          </w:p>
        </w:tc>
      </w:tr>
      <w:tr w:rsidR="00E27C55" w:rsidRPr="00C54284" w14:paraId="056DB0A8" w14:textId="77777777" w:rsidTr="00E27C55">
        <w:tc>
          <w:tcPr>
            <w:tcW w:w="1615" w:type="dxa"/>
          </w:tcPr>
          <w:p w14:paraId="44AF0924" w14:textId="77777777" w:rsidR="00E27C55" w:rsidRPr="00C54284" w:rsidRDefault="00E27C55" w:rsidP="00E27C55">
            <w:pPr>
              <w:pStyle w:val="NoSpacing"/>
              <w:rPr>
                <w:rFonts w:ascii="Segoe UI" w:hAnsi="Segoe UI" w:cs="Segoe UI"/>
              </w:rPr>
            </w:pPr>
            <w:r w:rsidRPr="00C54284">
              <w:rPr>
                <w:rFonts w:ascii="Segoe UI" w:hAnsi="Segoe UI" w:cs="Segoe UI"/>
              </w:rPr>
              <w:t>Class Name</w:t>
            </w:r>
          </w:p>
        </w:tc>
        <w:tc>
          <w:tcPr>
            <w:tcW w:w="7555" w:type="dxa"/>
          </w:tcPr>
          <w:p w14:paraId="09FE8CD6" w14:textId="77777777" w:rsidR="00E27C55" w:rsidRPr="00C54284" w:rsidRDefault="00E27C55" w:rsidP="00E27C55">
            <w:pPr>
              <w:pStyle w:val="NoSpacing"/>
              <w:rPr>
                <w:rFonts w:ascii="Segoe UI" w:hAnsi="Segoe UI" w:cs="Segoe UI"/>
              </w:rPr>
            </w:pPr>
            <w:r w:rsidRPr="00C54284">
              <w:rPr>
                <w:rFonts w:ascii="Segoe UI" w:hAnsi="Segoe UI" w:cs="Segoe UI"/>
              </w:rPr>
              <w:t>GenericFunctions.cs</w:t>
            </w:r>
          </w:p>
        </w:tc>
      </w:tr>
      <w:tr w:rsidR="00E27C55" w:rsidRPr="00C54284" w14:paraId="3FD5AB77" w14:textId="77777777" w:rsidTr="00E27C55">
        <w:tc>
          <w:tcPr>
            <w:tcW w:w="1615" w:type="dxa"/>
          </w:tcPr>
          <w:p w14:paraId="5C1ED860" w14:textId="77777777" w:rsidR="00E27C55" w:rsidRPr="00C54284" w:rsidRDefault="00E27C55" w:rsidP="00E27C55">
            <w:pPr>
              <w:pStyle w:val="NoSpacing"/>
              <w:rPr>
                <w:rFonts w:ascii="Segoe UI" w:hAnsi="Segoe UI" w:cs="Segoe UI"/>
              </w:rPr>
            </w:pPr>
            <w:r w:rsidRPr="00C54284">
              <w:rPr>
                <w:rFonts w:ascii="Segoe UI" w:hAnsi="Segoe UI" w:cs="Segoe UI"/>
              </w:rPr>
              <w:t>Namespace</w:t>
            </w:r>
          </w:p>
        </w:tc>
        <w:tc>
          <w:tcPr>
            <w:tcW w:w="7555" w:type="dxa"/>
          </w:tcPr>
          <w:p w14:paraId="265FAF52" w14:textId="77777777" w:rsidR="00E27C55" w:rsidRPr="00C54284" w:rsidRDefault="00E27C55" w:rsidP="00E27C55">
            <w:pPr>
              <w:pStyle w:val="NoSpacing"/>
              <w:rPr>
                <w:rFonts w:ascii="Segoe UI" w:hAnsi="Segoe UI" w:cs="Segoe UI"/>
              </w:rPr>
            </w:pPr>
            <w:r w:rsidRPr="00C54284">
              <w:rPr>
                <w:rFonts w:ascii="Segoe UI" w:hAnsi="Segoe UI" w:cs="Segoe UI"/>
              </w:rPr>
              <w:t>Microsoft.Legal.MatterCenter.SharePointAppWeb</w:t>
            </w:r>
          </w:p>
        </w:tc>
      </w:tr>
      <w:tr w:rsidR="00E27C55" w:rsidRPr="00C54284" w14:paraId="334FE689" w14:textId="77777777" w:rsidTr="00E27C55">
        <w:tc>
          <w:tcPr>
            <w:tcW w:w="1615" w:type="dxa"/>
          </w:tcPr>
          <w:p w14:paraId="031FC36F" w14:textId="77777777" w:rsidR="00E27C55" w:rsidRPr="00C54284" w:rsidRDefault="00E27C55" w:rsidP="00E27C55">
            <w:pPr>
              <w:pStyle w:val="NoSpacing"/>
              <w:rPr>
                <w:rFonts w:ascii="Segoe UI" w:hAnsi="Segoe UI" w:cs="Segoe UI"/>
              </w:rPr>
            </w:pPr>
            <w:r w:rsidRPr="00C54284">
              <w:rPr>
                <w:rFonts w:ascii="Segoe UI" w:hAnsi="Segoe UI" w:cs="Segoe UI"/>
              </w:rPr>
              <w:t>Assembly</w:t>
            </w:r>
          </w:p>
        </w:tc>
        <w:tc>
          <w:tcPr>
            <w:tcW w:w="7555" w:type="dxa"/>
          </w:tcPr>
          <w:p w14:paraId="74992C93" w14:textId="77777777" w:rsidR="00E27C55" w:rsidRPr="00C54284" w:rsidRDefault="00E27C55" w:rsidP="00E27C55">
            <w:pPr>
              <w:pStyle w:val="NoSpacing"/>
              <w:rPr>
                <w:rFonts w:ascii="Segoe UI" w:hAnsi="Segoe UI" w:cs="Segoe UI"/>
              </w:rPr>
            </w:pPr>
            <w:r w:rsidRPr="00C54284">
              <w:rPr>
                <w:rFonts w:ascii="Segoe UI" w:hAnsi="Segoe UI" w:cs="Segoe UI"/>
              </w:rPr>
              <w:t>Microsoft.Legal.MatterCenter.SharePointAppWeb</w:t>
            </w:r>
          </w:p>
        </w:tc>
      </w:tr>
      <w:tr w:rsidR="00E27C55" w:rsidRPr="00C54284" w14:paraId="63AC35FA" w14:textId="77777777" w:rsidTr="00E27C55">
        <w:tc>
          <w:tcPr>
            <w:tcW w:w="1615" w:type="dxa"/>
          </w:tcPr>
          <w:p w14:paraId="1B4BEC2A" w14:textId="77777777" w:rsidR="00E27C55" w:rsidRPr="00C54284" w:rsidRDefault="00E27C55" w:rsidP="00E27C55">
            <w:pPr>
              <w:pStyle w:val="NoSpacing"/>
              <w:rPr>
                <w:rFonts w:ascii="Segoe UI" w:hAnsi="Segoe UI" w:cs="Segoe UI"/>
              </w:rPr>
            </w:pPr>
            <w:r w:rsidRPr="00C54284">
              <w:rPr>
                <w:rFonts w:ascii="Segoe UI" w:hAnsi="Segoe UI" w:cs="Segoe UI"/>
              </w:rPr>
              <w:t>Methods</w:t>
            </w:r>
          </w:p>
        </w:tc>
        <w:tc>
          <w:tcPr>
            <w:tcW w:w="7555" w:type="dxa"/>
          </w:tcPr>
          <w:p w14:paraId="4AAFCB4B" w14:textId="77777777" w:rsidR="00E27C55" w:rsidRPr="00C54284" w:rsidRDefault="00E27C55" w:rsidP="00E27C55">
            <w:pPr>
              <w:pStyle w:val="NoSpacing"/>
              <w:numPr>
                <w:ilvl w:val="0"/>
                <w:numId w:val="12"/>
              </w:numPr>
              <w:rPr>
                <w:rFonts w:ascii="Segoe UI" w:hAnsi="Segoe UI" w:cs="Segoe UI"/>
                <w:color w:val="000000"/>
              </w:rPr>
            </w:pPr>
            <w:r w:rsidRPr="00C54284">
              <w:rPr>
                <w:rFonts w:ascii="Segoe UI" w:hAnsi="Segoe UI" w:cs="Segoe UI"/>
                <w:color w:val="000000"/>
              </w:rPr>
              <w:t>GetConfigurationFromResourceFile:</w:t>
            </w:r>
          </w:p>
          <w:p w14:paraId="5516D363"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Get the value corresponding to specified key from specified resource file</w:t>
            </w:r>
          </w:p>
          <w:p w14:paraId="67B86051" w14:textId="77777777" w:rsidR="00E27C55" w:rsidRPr="00C54284" w:rsidRDefault="00E27C55" w:rsidP="00E27C55">
            <w:pPr>
              <w:pStyle w:val="NoSpacing"/>
              <w:numPr>
                <w:ilvl w:val="0"/>
                <w:numId w:val="12"/>
              </w:numPr>
              <w:rPr>
                <w:rFonts w:ascii="Segoe UI" w:hAnsi="Segoe UI" w:cs="Segoe UI"/>
                <w:color w:val="000000"/>
              </w:rPr>
            </w:pPr>
            <w:r w:rsidRPr="00C54284">
              <w:rPr>
                <w:rFonts w:ascii="Segoe UI" w:hAnsi="Segoe UI" w:cs="Segoe UI"/>
                <w:color w:val="000000"/>
              </w:rPr>
              <w:t>GetResourceData:</w:t>
            </w:r>
          </w:p>
          <w:p w14:paraId="2753FE16"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Gets the data from resource file and stores it in a JSON object</w:t>
            </w:r>
          </w:p>
          <w:p w14:paraId="5C4752BB" w14:textId="77777777" w:rsidR="00E27C55" w:rsidRPr="00C54284" w:rsidRDefault="00E27C55" w:rsidP="00E27C55">
            <w:pPr>
              <w:pStyle w:val="NoSpacing"/>
              <w:numPr>
                <w:ilvl w:val="0"/>
                <w:numId w:val="12"/>
              </w:numPr>
              <w:rPr>
                <w:rFonts w:ascii="Segoe UI" w:hAnsi="Segoe UI" w:cs="Segoe UI"/>
                <w:color w:val="000000"/>
              </w:rPr>
            </w:pPr>
            <w:r w:rsidRPr="00C54284">
              <w:rPr>
                <w:rFonts w:ascii="Segoe UI" w:hAnsi="Segoe UI" w:cs="Segoe UI"/>
                <w:color w:val="000000"/>
              </w:rPr>
              <w:t>SetGlobalConfigurations:</w:t>
            </w:r>
          </w:p>
          <w:p w14:paraId="373DA760"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Forms the global object with configurable data from Azure</w:t>
            </w:r>
          </w:p>
          <w:p w14:paraId="534AE6BD" w14:textId="77777777" w:rsidR="00E27C55" w:rsidRPr="00C54284" w:rsidRDefault="00E27C55" w:rsidP="00E27C55">
            <w:pPr>
              <w:pStyle w:val="NoSpacing"/>
              <w:numPr>
                <w:ilvl w:val="0"/>
                <w:numId w:val="12"/>
              </w:numPr>
              <w:rPr>
                <w:rFonts w:ascii="Segoe UI" w:hAnsi="Segoe UI" w:cs="Segoe UI"/>
                <w:color w:val="000000"/>
              </w:rPr>
            </w:pPr>
            <w:r w:rsidRPr="00C54284">
              <w:rPr>
                <w:rFonts w:ascii="Segoe UI" w:hAnsi="Segoe UI" w:cs="Segoe UI"/>
                <w:color w:val="000000"/>
              </w:rPr>
              <w:t>SetConstantsResponse:</w:t>
            </w:r>
          </w:p>
          <w:p w14:paraId="7B82CAD5"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Sets constants response from resource file and stores the encrypted refresh token in the cookie</w:t>
            </w:r>
          </w:p>
        </w:tc>
      </w:tr>
    </w:tbl>
    <w:p w14:paraId="609FA789" w14:textId="77777777" w:rsidR="00E27C55" w:rsidRPr="00C54284" w:rsidRDefault="00E27C55" w:rsidP="00E27C55">
      <w:pPr>
        <w:rPr>
          <w:rFonts w:ascii="Segoe UI" w:hAnsi="Segoe UI" w:cs="Segoe UI"/>
          <w:sz w:val="20"/>
          <w:szCs w:val="20"/>
        </w:rPr>
      </w:pPr>
    </w:p>
    <w:tbl>
      <w:tblPr>
        <w:tblStyle w:val="TableGrid"/>
        <w:tblW w:w="0" w:type="auto"/>
        <w:tblInd w:w="900" w:type="dxa"/>
        <w:tblLook w:val="04A0" w:firstRow="1" w:lastRow="0" w:firstColumn="1" w:lastColumn="0" w:noHBand="0" w:noVBand="1"/>
      </w:tblPr>
      <w:tblGrid>
        <w:gridCol w:w="1615"/>
        <w:gridCol w:w="7555"/>
      </w:tblGrid>
      <w:tr w:rsidR="00E27C55" w:rsidRPr="00C54284" w14:paraId="206D971C" w14:textId="77777777" w:rsidTr="00E27C55">
        <w:tc>
          <w:tcPr>
            <w:tcW w:w="1615" w:type="dxa"/>
          </w:tcPr>
          <w:p w14:paraId="67EB2C4D" w14:textId="77777777" w:rsidR="00E27C55" w:rsidRPr="00C54284" w:rsidRDefault="00E27C55" w:rsidP="00E27C55">
            <w:pPr>
              <w:pStyle w:val="NoSpacing"/>
              <w:rPr>
                <w:rFonts w:ascii="Segoe UI" w:hAnsi="Segoe UI" w:cs="Segoe UI"/>
                <w:b/>
              </w:rPr>
            </w:pPr>
            <w:r w:rsidRPr="00C54284">
              <w:rPr>
                <w:rFonts w:ascii="Segoe UI" w:hAnsi="Segoe UI" w:cs="Segoe UI"/>
                <w:b/>
              </w:rPr>
              <w:t>Module</w:t>
            </w:r>
          </w:p>
        </w:tc>
        <w:tc>
          <w:tcPr>
            <w:tcW w:w="7555" w:type="dxa"/>
          </w:tcPr>
          <w:p w14:paraId="440F77A4" w14:textId="77777777" w:rsidR="00E27C55" w:rsidRPr="00C54284" w:rsidRDefault="00E27C55" w:rsidP="00E27C55">
            <w:pPr>
              <w:pStyle w:val="NoSpacing"/>
              <w:rPr>
                <w:rFonts w:ascii="Segoe UI" w:hAnsi="Segoe UI" w:cs="Segoe UI"/>
                <w:b/>
              </w:rPr>
            </w:pPr>
            <w:r w:rsidRPr="00C54284">
              <w:rPr>
                <w:rFonts w:ascii="Segoe UI" w:hAnsi="Segoe UI" w:cs="Segoe UI"/>
                <w:b/>
              </w:rPr>
              <w:t>Details</w:t>
            </w:r>
          </w:p>
        </w:tc>
      </w:tr>
      <w:tr w:rsidR="00E27C55" w:rsidRPr="00C54284" w14:paraId="7E39BED9" w14:textId="77777777" w:rsidTr="00E27C55">
        <w:tc>
          <w:tcPr>
            <w:tcW w:w="1615" w:type="dxa"/>
          </w:tcPr>
          <w:p w14:paraId="274AE06B" w14:textId="77777777" w:rsidR="00E27C55" w:rsidRPr="00C54284" w:rsidRDefault="00E27C55" w:rsidP="00E27C55">
            <w:pPr>
              <w:pStyle w:val="NoSpacing"/>
              <w:rPr>
                <w:rFonts w:ascii="Segoe UI" w:hAnsi="Segoe UI" w:cs="Segoe UI"/>
              </w:rPr>
            </w:pPr>
            <w:r w:rsidRPr="00C54284">
              <w:rPr>
                <w:rFonts w:ascii="Segoe UI" w:hAnsi="Segoe UI" w:cs="Segoe UI"/>
              </w:rPr>
              <w:lastRenderedPageBreak/>
              <w:t>File name</w:t>
            </w:r>
          </w:p>
        </w:tc>
        <w:tc>
          <w:tcPr>
            <w:tcW w:w="7555" w:type="dxa"/>
          </w:tcPr>
          <w:p w14:paraId="7E903B24" w14:textId="77777777" w:rsidR="00E27C55" w:rsidRPr="00C54284" w:rsidRDefault="00E27C55" w:rsidP="00E27C55">
            <w:pPr>
              <w:pStyle w:val="NoSpacing"/>
              <w:rPr>
                <w:rFonts w:ascii="Segoe UI" w:hAnsi="Segoe UI" w:cs="Segoe UI"/>
              </w:rPr>
            </w:pPr>
            <w:r w:rsidRPr="00C54284">
              <w:rPr>
                <w:rFonts w:ascii="Segoe UI" w:hAnsi="Segoe UI" w:cs="Segoe UI"/>
              </w:rPr>
              <w:t>UIConstantStrings.cs</w:t>
            </w:r>
          </w:p>
        </w:tc>
      </w:tr>
      <w:tr w:rsidR="00E27C55" w:rsidRPr="00C54284" w14:paraId="118650C8" w14:textId="77777777" w:rsidTr="00E27C55">
        <w:tc>
          <w:tcPr>
            <w:tcW w:w="1615" w:type="dxa"/>
          </w:tcPr>
          <w:p w14:paraId="085B84E5" w14:textId="77777777" w:rsidR="00E27C55" w:rsidRPr="00C54284" w:rsidRDefault="00E27C55" w:rsidP="00E27C55">
            <w:pPr>
              <w:pStyle w:val="NoSpacing"/>
              <w:rPr>
                <w:rFonts w:ascii="Segoe UI" w:hAnsi="Segoe UI" w:cs="Segoe UI"/>
              </w:rPr>
            </w:pPr>
            <w:r w:rsidRPr="00C54284">
              <w:rPr>
                <w:rFonts w:ascii="Segoe UI" w:hAnsi="Segoe UI" w:cs="Segoe UI"/>
              </w:rPr>
              <w:t>Class Name</w:t>
            </w:r>
          </w:p>
        </w:tc>
        <w:tc>
          <w:tcPr>
            <w:tcW w:w="7555" w:type="dxa"/>
          </w:tcPr>
          <w:p w14:paraId="3A05F49F" w14:textId="77777777" w:rsidR="00E27C55" w:rsidRPr="00C54284" w:rsidRDefault="00E27C55" w:rsidP="00E27C55">
            <w:pPr>
              <w:pStyle w:val="NoSpacing"/>
              <w:rPr>
                <w:rFonts w:ascii="Segoe UI" w:hAnsi="Segoe UI" w:cs="Segoe UI"/>
              </w:rPr>
            </w:pPr>
            <w:r w:rsidRPr="00C54284">
              <w:rPr>
                <w:rFonts w:ascii="Segoe UI" w:hAnsi="Segoe UI" w:cs="Segoe UI"/>
              </w:rPr>
              <w:t>UIConstantStrings.cs</w:t>
            </w:r>
          </w:p>
        </w:tc>
      </w:tr>
      <w:tr w:rsidR="00E27C55" w:rsidRPr="00C54284" w14:paraId="7333B160" w14:textId="77777777" w:rsidTr="00E27C55">
        <w:tc>
          <w:tcPr>
            <w:tcW w:w="1615" w:type="dxa"/>
          </w:tcPr>
          <w:p w14:paraId="68D5B40A" w14:textId="77777777" w:rsidR="00E27C55" w:rsidRPr="00C54284" w:rsidRDefault="00E27C55" w:rsidP="00E27C55">
            <w:pPr>
              <w:pStyle w:val="NoSpacing"/>
              <w:rPr>
                <w:rFonts w:ascii="Segoe UI" w:hAnsi="Segoe UI" w:cs="Segoe UI"/>
              </w:rPr>
            </w:pPr>
            <w:r w:rsidRPr="00C54284">
              <w:rPr>
                <w:rFonts w:ascii="Segoe UI" w:hAnsi="Segoe UI" w:cs="Segoe UI"/>
              </w:rPr>
              <w:t>Namespace</w:t>
            </w:r>
          </w:p>
        </w:tc>
        <w:tc>
          <w:tcPr>
            <w:tcW w:w="7555" w:type="dxa"/>
          </w:tcPr>
          <w:p w14:paraId="6968C3FD" w14:textId="77777777" w:rsidR="00E27C55" w:rsidRPr="00C54284" w:rsidRDefault="00E27C55" w:rsidP="00E27C55">
            <w:pPr>
              <w:pStyle w:val="NoSpacing"/>
              <w:rPr>
                <w:rFonts w:ascii="Segoe UI" w:hAnsi="Segoe UI" w:cs="Segoe UI"/>
              </w:rPr>
            </w:pPr>
            <w:r w:rsidRPr="00C54284">
              <w:rPr>
                <w:rFonts w:ascii="Segoe UI" w:hAnsi="Segoe UI" w:cs="Segoe UI"/>
              </w:rPr>
              <w:t>Microsoft.Legal.MatterCenter.SharePointAppWeb</w:t>
            </w:r>
          </w:p>
        </w:tc>
      </w:tr>
      <w:tr w:rsidR="00E27C55" w:rsidRPr="00C54284" w14:paraId="575BDE96" w14:textId="77777777" w:rsidTr="00E27C55">
        <w:tc>
          <w:tcPr>
            <w:tcW w:w="1615" w:type="dxa"/>
          </w:tcPr>
          <w:p w14:paraId="2128A25E" w14:textId="77777777" w:rsidR="00E27C55" w:rsidRPr="00C54284" w:rsidRDefault="00E27C55" w:rsidP="00E27C55">
            <w:pPr>
              <w:pStyle w:val="NoSpacing"/>
              <w:rPr>
                <w:rFonts w:ascii="Segoe UI" w:hAnsi="Segoe UI" w:cs="Segoe UI"/>
              </w:rPr>
            </w:pPr>
            <w:r w:rsidRPr="00C54284">
              <w:rPr>
                <w:rFonts w:ascii="Segoe UI" w:hAnsi="Segoe UI" w:cs="Segoe UI"/>
              </w:rPr>
              <w:t>Assembly</w:t>
            </w:r>
          </w:p>
        </w:tc>
        <w:tc>
          <w:tcPr>
            <w:tcW w:w="7555" w:type="dxa"/>
          </w:tcPr>
          <w:p w14:paraId="2EE9B89B" w14:textId="77777777" w:rsidR="00E27C55" w:rsidRPr="00C54284" w:rsidRDefault="00E27C55" w:rsidP="00E27C55">
            <w:pPr>
              <w:pStyle w:val="NoSpacing"/>
              <w:rPr>
                <w:rFonts w:ascii="Segoe UI" w:hAnsi="Segoe UI" w:cs="Segoe UI"/>
              </w:rPr>
            </w:pPr>
            <w:r w:rsidRPr="00C54284">
              <w:rPr>
                <w:rFonts w:ascii="Segoe UI" w:hAnsi="Segoe UI" w:cs="Segoe UI"/>
              </w:rPr>
              <w:t>Microsoft.Legal.MatterCenter.SharePointAppWeb</w:t>
            </w:r>
          </w:p>
        </w:tc>
      </w:tr>
      <w:tr w:rsidR="00E27C55" w:rsidRPr="00C54284" w14:paraId="71D3D3A4" w14:textId="77777777" w:rsidTr="00E27C55">
        <w:tc>
          <w:tcPr>
            <w:tcW w:w="1615" w:type="dxa"/>
          </w:tcPr>
          <w:p w14:paraId="7A76F6E2" w14:textId="77777777" w:rsidR="00E27C55" w:rsidRPr="00C54284" w:rsidRDefault="00E27C55" w:rsidP="00E27C55">
            <w:pPr>
              <w:pStyle w:val="NoSpacing"/>
              <w:rPr>
                <w:rFonts w:ascii="Segoe UI" w:hAnsi="Segoe UI" w:cs="Segoe UI"/>
              </w:rPr>
            </w:pPr>
            <w:r w:rsidRPr="00C54284">
              <w:rPr>
                <w:rFonts w:ascii="Segoe UI" w:hAnsi="Segoe UI" w:cs="Segoe UI"/>
              </w:rPr>
              <w:t>Methods</w:t>
            </w:r>
          </w:p>
        </w:tc>
        <w:tc>
          <w:tcPr>
            <w:tcW w:w="7555" w:type="dxa"/>
          </w:tcPr>
          <w:p w14:paraId="40EA2680" w14:textId="77777777" w:rsidR="00E27C55" w:rsidRPr="00C54284" w:rsidRDefault="00E27C55" w:rsidP="00E27C55">
            <w:pPr>
              <w:pStyle w:val="NoSpacing"/>
              <w:rPr>
                <w:rFonts w:ascii="Segoe UI" w:hAnsi="Segoe UI" w:cs="Segoe UI"/>
                <w:color w:val="000000"/>
              </w:rPr>
            </w:pPr>
            <w:r w:rsidRPr="00C54284">
              <w:rPr>
                <w:rFonts w:ascii="Segoe UI" w:hAnsi="Segoe UI" w:cs="Segoe UI"/>
                <w:color w:val="000000"/>
              </w:rPr>
              <w:t>Retrieves constant strings from the resource files</w:t>
            </w:r>
          </w:p>
        </w:tc>
      </w:tr>
    </w:tbl>
    <w:p w14:paraId="666B1DEE" w14:textId="77777777" w:rsidR="00E27C55" w:rsidRPr="00C54284" w:rsidRDefault="00E27C55" w:rsidP="00E27C55">
      <w:pPr>
        <w:rPr>
          <w:rFonts w:ascii="Segoe UI" w:hAnsi="Segoe UI" w:cs="Segoe UI"/>
          <w:sz w:val="20"/>
          <w:szCs w:val="20"/>
        </w:rPr>
      </w:pPr>
    </w:p>
    <w:tbl>
      <w:tblPr>
        <w:tblStyle w:val="TableGrid"/>
        <w:tblW w:w="0" w:type="auto"/>
        <w:tblInd w:w="900" w:type="dxa"/>
        <w:tblLook w:val="04A0" w:firstRow="1" w:lastRow="0" w:firstColumn="1" w:lastColumn="0" w:noHBand="0" w:noVBand="1"/>
      </w:tblPr>
      <w:tblGrid>
        <w:gridCol w:w="1615"/>
        <w:gridCol w:w="7555"/>
      </w:tblGrid>
      <w:tr w:rsidR="00E27C55" w:rsidRPr="00C54284" w14:paraId="55D1D739" w14:textId="77777777" w:rsidTr="00E27C55">
        <w:tc>
          <w:tcPr>
            <w:tcW w:w="1615" w:type="dxa"/>
          </w:tcPr>
          <w:p w14:paraId="36682E45" w14:textId="77777777" w:rsidR="00E27C55" w:rsidRPr="00C54284" w:rsidRDefault="00E27C55" w:rsidP="00E27C55">
            <w:pPr>
              <w:pStyle w:val="NoSpacing"/>
              <w:rPr>
                <w:rFonts w:ascii="Segoe UI" w:hAnsi="Segoe UI" w:cs="Segoe UI"/>
                <w:b/>
              </w:rPr>
            </w:pPr>
            <w:r w:rsidRPr="00C54284">
              <w:rPr>
                <w:rFonts w:ascii="Segoe UI" w:hAnsi="Segoe UI" w:cs="Segoe UI"/>
                <w:b/>
              </w:rPr>
              <w:t>Module</w:t>
            </w:r>
          </w:p>
        </w:tc>
        <w:tc>
          <w:tcPr>
            <w:tcW w:w="7555" w:type="dxa"/>
          </w:tcPr>
          <w:p w14:paraId="55C3DBBD" w14:textId="77777777" w:rsidR="00E27C55" w:rsidRPr="00C54284" w:rsidRDefault="00E27C55" w:rsidP="00E27C55">
            <w:pPr>
              <w:pStyle w:val="NoSpacing"/>
              <w:rPr>
                <w:rFonts w:ascii="Segoe UI" w:hAnsi="Segoe UI" w:cs="Segoe UI"/>
                <w:b/>
              </w:rPr>
            </w:pPr>
            <w:r w:rsidRPr="00C54284">
              <w:rPr>
                <w:rFonts w:ascii="Segoe UI" w:hAnsi="Segoe UI" w:cs="Segoe UI"/>
                <w:b/>
              </w:rPr>
              <w:t>Details</w:t>
            </w:r>
          </w:p>
        </w:tc>
      </w:tr>
      <w:tr w:rsidR="00E27C55" w:rsidRPr="00C54284" w14:paraId="2C8DD033" w14:textId="77777777" w:rsidTr="00E27C55">
        <w:tc>
          <w:tcPr>
            <w:tcW w:w="1615" w:type="dxa"/>
          </w:tcPr>
          <w:p w14:paraId="6E3A7F52" w14:textId="77777777" w:rsidR="00E27C55" w:rsidRPr="00C54284" w:rsidRDefault="00E27C55" w:rsidP="00E27C55">
            <w:pPr>
              <w:pStyle w:val="NoSpacing"/>
              <w:rPr>
                <w:rFonts w:ascii="Segoe UI" w:hAnsi="Segoe UI" w:cs="Segoe UI"/>
              </w:rPr>
            </w:pPr>
            <w:r w:rsidRPr="00C54284">
              <w:rPr>
                <w:rFonts w:ascii="Segoe UI" w:hAnsi="Segoe UI" w:cs="Segoe UI"/>
              </w:rPr>
              <w:t>File name</w:t>
            </w:r>
          </w:p>
        </w:tc>
        <w:tc>
          <w:tcPr>
            <w:tcW w:w="7555" w:type="dxa"/>
          </w:tcPr>
          <w:p w14:paraId="55334FEB" w14:textId="77777777" w:rsidR="00E27C55" w:rsidRPr="00C54284" w:rsidRDefault="00E27C55" w:rsidP="00E27C55">
            <w:pPr>
              <w:pStyle w:val="NoSpacing"/>
              <w:rPr>
                <w:rFonts w:ascii="Segoe UI" w:hAnsi="Segoe UI" w:cs="Segoe UI"/>
              </w:rPr>
            </w:pPr>
            <w:r w:rsidRPr="00C54284">
              <w:rPr>
                <w:rFonts w:ascii="Segoe UI" w:hAnsi="Segoe UI" w:cs="Segoe UI"/>
              </w:rPr>
              <w:t>PageBehindBase.cs</w:t>
            </w:r>
          </w:p>
        </w:tc>
      </w:tr>
      <w:tr w:rsidR="00E27C55" w:rsidRPr="00C54284" w14:paraId="46706119" w14:textId="77777777" w:rsidTr="00E27C55">
        <w:tc>
          <w:tcPr>
            <w:tcW w:w="1615" w:type="dxa"/>
          </w:tcPr>
          <w:p w14:paraId="57790899" w14:textId="77777777" w:rsidR="00E27C55" w:rsidRPr="00C54284" w:rsidRDefault="00E27C55" w:rsidP="00E27C55">
            <w:pPr>
              <w:pStyle w:val="NoSpacing"/>
              <w:rPr>
                <w:rFonts w:ascii="Segoe UI" w:hAnsi="Segoe UI" w:cs="Segoe UI"/>
              </w:rPr>
            </w:pPr>
            <w:r w:rsidRPr="00C54284">
              <w:rPr>
                <w:rFonts w:ascii="Segoe UI" w:hAnsi="Segoe UI" w:cs="Segoe UI"/>
              </w:rPr>
              <w:t>Class Name</w:t>
            </w:r>
          </w:p>
        </w:tc>
        <w:tc>
          <w:tcPr>
            <w:tcW w:w="7555" w:type="dxa"/>
          </w:tcPr>
          <w:p w14:paraId="594BA7C7" w14:textId="77777777" w:rsidR="00E27C55" w:rsidRPr="00C54284" w:rsidRDefault="00E27C55" w:rsidP="00E27C55">
            <w:pPr>
              <w:pStyle w:val="NoSpacing"/>
              <w:rPr>
                <w:rFonts w:ascii="Segoe UI" w:hAnsi="Segoe UI" w:cs="Segoe UI"/>
              </w:rPr>
            </w:pPr>
            <w:r w:rsidRPr="00C54284">
              <w:rPr>
                <w:rFonts w:ascii="Segoe UI" w:hAnsi="Segoe UI" w:cs="Segoe UI"/>
              </w:rPr>
              <w:t>PageBehindBase.cs</w:t>
            </w:r>
          </w:p>
        </w:tc>
      </w:tr>
      <w:tr w:rsidR="00E27C55" w:rsidRPr="00C54284" w14:paraId="1A1D2A3C" w14:textId="77777777" w:rsidTr="00E27C55">
        <w:tc>
          <w:tcPr>
            <w:tcW w:w="1615" w:type="dxa"/>
          </w:tcPr>
          <w:p w14:paraId="6049D3D2" w14:textId="77777777" w:rsidR="00E27C55" w:rsidRPr="00C54284" w:rsidRDefault="00E27C55" w:rsidP="00E27C55">
            <w:pPr>
              <w:pStyle w:val="NoSpacing"/>
              <w:rPr>
                <w:rFonts w:ascii="Segoe UI" w:hAnsi="Segoe UI" w:cs="Segoe UI"/>
              </w:rPr>
            </w:pPr>
            <w:r w:rsidRPr="00C54284">
              <w:rPr>
                <w:rFonts w:ascii="Segoe UI" w:hAnsi="Segoe UI" w:cs="Segoe UI"/>
              </w:rPr>
              <w:t>Namespace</w:t>
            </w:r>
          </w:p>
        </w:tc>
        <w:tc>
          <w:tcPr>
            <w:tcW w:w="7555" w:type="dxa"/>
          </w:tcPr>
          <w:p w14:paraId="0B501408" w14:textId="77777777" w:rsidR="00E27C55" w:rsidRPr="00C54284" w:rsidRDefault="00E27C55" w:rsidP="00E27C55">
            <w:pPr>
              <w:pStyle w:val="NoSpacing"/>
              <w:rPr>
                <w:rFonts w:ascii="Segoe UI" w:hAnsi="Segoe UI" w:cs="Segoe UI"/>
              </w:rPr>
            </w:pPr>
            <w:r w:rsidRPr="00C54284">
              <w:rPr>
                <w:rFonts w:ascii="Segoe UI" w:hAnsi="Segoe UI" w:cs="Segoe UI"/>
              </w:rPr>
              <w:t>Microsoft.Legal.MatterCenter.SharePointAppWeb</w:t>
            </w:r>
          </w:p>
        </w:tc>
      </w:tr>
      <w:tr w:rsidR="00E27C55" w:rsidRPr="00C54284" w14:paraId="2208FF30" w14:textId="77777777" w:rsidTr="00E27C55">
        <w:tc>
          <w:tcPr>
            <w:tcW w:w="1615" w:type="dxa"/>
          </w:tcPr>
          <w:p w14:paraId="6BEA0388" w14:textId="77777777" w:rsidR="00E27C55" w:rsidRPr="00C54284" w:rsidRDefault="00E27C55" w:rsidP="00E27C55">
            <w:pPr>
              <w:pStyle w:val="NoSpacing"/>
              <w:rPr>
                <w:rFonts w:ascii="Segoe UI" w:hAnsi="Segoe UI" w:cs="Segoe UI"/>
              </w:rPr>
            </w:pPr>
            <w:r w:rsidRPr="00C54284">
              <w:rPr>
                <w:rFonts w:ascii="Segoe UI" w:hAnsi="Segoe UI" w:cs="Segoe UI"/>
              </w:rPr>
              <w:t>Assembly</w:t>
            </w:r>
          </w:p>
        </w:tc>
        <w:tc>
          <w:tcPr>
            <w:tcW w:w="7555" w:type="dxa"/>
          </w:tcPr>
          <w:p w14:paraId="0B965A0B" w14:textId="77777777" w:rsidR="00E27C55" w:rsidRPr="00C54284" w:rsidRDefault="00E27C55" w:rsidP="00E27C55">
            <w:pPr>
              <w:pStyle w:val="NoSpacing"/>
              <w:rPr>
                <w:rFonts w:ascii="Segoe UI" w:hAnsi="Segoe UI" w:cs="Segoe UI"/>
              </w:rPr>
            </w:pPr>
            <w:r w:rsidRPr="00C54284">
              <w:rPr>
                <w:rFonts w:ascii="Segoe UI" w:hAnsi="Segoe UI" w:cs="Segoe UI"/>
              </w:rPr>
              <w:t>Microsoft.Legal.MatterCenter.SharePointAppWeb</w:t>
            </w:r>
          </w:p>
        </w:tc>
      </w:tr>
      <w:tr w:rsidR="00E27C55" w:rsidRPr="00C54284" w14:paraId="51EA62F8" w14:textId="77777777" w:rsidTr="00E27C55">
        <w:tc>
          <w:tcPr>
            <w:tcW w:w="1615" w:type="dxa"/>
          </w:tcPr>
          <w:p w14:paraId="4E3287D6" w14:textId="77777777" w:rsidR="00E27C55" w:rsidRPr="00C54284" w:rsidRDefault="00E27C55" w:rsidP="00E27C55">
            <w:pPr>
              <w:pStyle w:val="NoSpacing"/>
              <w:rPr>
                <w:rFonts w:ascii="Segoe UI" w:hAnsi="Segoe UI" w:cs="Segoe UI"/>
              </w:rPr>
            </w:pPr>
            <w:r w:rsidRPr="00C54284">
              <w:rPr>
                <w:rFonts w:ascii="Segoe UI" w:hAnsi="Segoe UI" w:cs="Segoe UI"/>
              </w:rPr>
              <w:t>Methods</w:t>
            </w:r>
          </w:p>
        </w:tc>
        <w:tc>
          <w:tcPr>
            <w:tcW w:w="7555" w:type="dxa"/>
          </w:tcPr>
          <w:p w14:paraId="03920DD0" w14:textId="77777777" w:rsidR="00E27C55" w:rsidRPr="00C54284" w:rsidRDefault="00E27C55" w:rsidP="00E27C55">
            <w:pPr>
              <w:pStyle w:val="NoSpacing"/>
              <w:numPr>
                <w:ilvl w:val="0"/>
                <w:numId w:val="49"/>
              </w:numPr>
              <w:rPr>
                <w:rFonts w:ascii="Segoe UI" w:hAnsi="Segoe UI" w:cs="Segoe UI"/>
                <w:color w:val="000000"/>
              </w:rPr>
            </w:pPr>
            <w:r w:rsidRPr="00C54284">
              <w:rPr>
                <w:rFonts w:ascii="Segoe UI" w:hAnsi="Segoe UI" w:cs="Segoe UI"/>
                <w:color w:val="000000"/>
              </w:rPr>
              <w:t>GetRedirectURL:</w:t>
            </w:r>
          </w:p>
          <w:p w14:paraId="15289BB6"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Contains common function for redirect URL for pages</w:t>
            </w:r>
          </w:p>
        </w:tc>
      </w:tr>
    </w:tbl>
    <w:p w14:paraId="27E3935F" w14:textId="77777777" w:rsidR="00E27C55" w:rsidRPr="00C54284" w:rsidRDefault="00E27C55" w:rsidP="00E27C55">
      <w:pPr>
        <w:rPr>
          <w:rFonts w:ascii="Segoe UI" w:hAnsi="Segoe UI" w:cs="Segoe UI"/>
          <w:sz w:val="20"/>
          <w:szCs w:val="20"/>
        </w:rPr>
      </w:pPr>
    </w:p>
    <w:tbl>
      <w:tblPr>
        <w:tblStyle w:val="TableGrid"/>
        <w:tblW w:w="0" w:type="auto"/>
        <w:tblInd w:w="900" w:type="dxa"/>
        <w:tblLook w:val="04A0" w:firstRow="1" w:lastRow="0" w:firstColumn="1" w:lastColumn="0" w:noHBand="0" w:noVBand="1"/>
      </w:tblPr>
      <w:tblGrid>
        <w:gridCol w:w="1615"/>
        <w:gridCol w:w="7555"/>
      </w:tblGrid>
      <w:tr w:rsidR="00E27C55" w:rsidRPr="00C54284" w14:paraId="7FF6DCAD" w14:textId="77777777" w:rsidTr="00E27C55">
        <w:tc>
          <w:tcPr>
            <w:tcW w:w="1615" w:type="dxa"/>
          </w:tcPr>
          <w:p w14:paraId="60995DBB" w14:textId="77777777" w:rsidR="00E27C55" w:rsidRPr="00C54284" w:rsidRDefault="00E27C55" w:rsidP="00E27C55">
            <w:pPr>
              <w:pStyle w:val="NoSpacing"/>
              <w:rPr>
                <w:rFonts w:ascii="Segoe UI" w:hAnsi="Segoe UI" w:cs="Segoe UI"/>
                <w:b/>
              </w:rPr>
            </w:pPr>
            <w:r w:rsidRPr="00C54284">
              <w:rPr>
                <w:rFonts w:ascii="Segoe UI" w:hAnsi="Segoe UI" w:cs="Segoe UI"/>
                <w:b/>
              </w:rPr>
              <w:t>Module</w:t>
            </w:r>
          </w:p>
        </w:tc>
        <w:tc>
          <w:tcPr>
            <w:tcW w:w="7555" w:type="dxa"/>
          </w:tcPr>
          <w:p w14:paraId="76ADADF1" w14:textId="77777777" w:rsidR="00E27C55" w:rsidRPr="00C54284" w:rsidRDefault="00E27C55" w:rsidP="00E27C55">
            <w:pPr>
              <w:pStyle w:val="NoSpacing"/>
              <w:rPr>
                <w:rFonts w:ascii="Segoe UI" w:hAnsi="Segoe UI" w:cs="Segoe UI"/>
                <w:b/>
              </w:rPr>
            </w:pPr>
            <w:r w:rsidRPr="00C54284">
              <w:rPr>
                <w:rFonts w:ascii="Segoe UI" w:hAnsi="Segoe UI" w:cs="Segoe UI"/>
                <w:b/>
              </w:rPr>
              <w:t>Details</w:t>
            </w:r>
          </w:p>
        </w:tc>
      </w:tr>
      <w:tr w:rsidR="00E27C55" w:rsidRPr="00C54284" w14:paraId="26661892" w14:textId="77777777" w:rsidTr="00E27C55">
        <w:tc>
          <w:tcPr>
            <w:tcW w:w="1615" w:type="dxa"/>
          </w:tcPr>
          <w:p w14:paraId="3C7CC8DE" w14:textId="77777777" w:rsidR="00E27C55" w:rsidRPr="00C54284" w:rsidRDefault="00E27C55" w:rsidP="00E27C55">
            <w:pPr>
              <w:pStyle w:val="NoSpacing"/>
              <w:rPr>
                <w:rFonts w:ascii="Segoe UI" w:hAnsi="Segoe UI" w:cs="Segoe UI"/>
              </w:rPr>
            </w:pPr>
            <w:r w:rsidRPr="00C54284">
              <w:rPr>
                <w:rFonts w:ascii="Segoe UI" w:hAnsi="Segoe UI" w:cs="Segoe UI"/>
              </w:rPr>
              <w:t>File name</w:t>
            </w:r>
          </w:p>
        </w:tc>
        <w:tc>
          <w:tcPr>
            <w:tcW w:w="7555" w:type="dxa"/>
          </w:tcPr>
          <w:p w14:paraId="1A32B568" w14:textId="77777777" w:rsidR="00E27C55" w:rsidRPr="00C54284" w:rsidRDefault="00E27C55" w:rsidP="00E27C55">
            <w:pPr>
              <w:pStyle w:val="NoSpacing"/>
              <w:rPr>
                <w:rFonts w:ascii="Segoe UI" w:hAnsi="Segoe UI" w:cs="Segoe UI"/>
              </w:rPr>
            </w:pPr>
            <w:r w:rsidRPr="00C54284">
              <w:rPr>
                <w:rFonts w:ascii="Segoe UI" w:hAnsi="Segoe UI" w:cs="Segoe UI"/>
              </w:rPr>
              <w:t>UIUtility.cs</w:t>
            </w:r>
          </w:p>
        </w:tc>
      </w:tr>
      <w:tr w:rsidR="00E27C55" w:rsidRPr="00C54284" w14:paraId="5084D59E" w14:textId="77777777" w:rsidTr="00E27C55">
        <w:tc>
          <w:tcPr>
            <w:tcW w:w="1615" w:type="dxa"/>
          </w:tcPr>
          <w:p w14:paraId="35C95EF3" w14:textId="77777777" w:rsidR="00E27C55" w:rsidRPr="00C54284" w:rsidRDefault="00E27C55" w:rsidP="00E27C55">
            <w:pPr>
              <w:pStyle w:val="NoSpacing"/>
              <w:rPr>
                <w:rFonts w:ascii="Segoe UI" w:hAnsi="Segoe UI" w:cs="Segoe UI"/>
              </w:rPr>
            </w:pPr>
            <w:r w:rsidRPr="00C54284">
              <w:rPr>
                <w:rFonts w:ascii="Segoe UI" w:hAnsi="Segoe UI" w:cs="Segoe UI"/>
              </w:rPr>
              <w:t>Class Name</w:t>
            </w:r>
          </w:p>
        </w:tc>
        <w:tc>
          <w:tcPr>
            <w:tcW w:w="7555" w:type="dxa"/>
          </w:tcPr>
          <w:p w14:paraId="094C55D1" w14:textId="77777777" w:rsidR="00E27C55" w:rsidRPr="00C54284" w:rsidRDefault="00E27C55" w:rsidP="00E27C55">
            <w:pPr>
              <w:pStyle w:val="NoSpacing"/>
              <w:rPr>
                <w:rFonts w:ascii="Segoe UI" w:hAnsi="Segoe UI" w:cs="Segoe UI"/>
              </w:rPr>
            </w:pPr>
            <w:r w:rsidRPr="00C54284">
              <w:rPr>
                <w:rFonts w:ascii="Segoe UI" w:hAnsi="Segoe UI" w:cs="Segoe UI"/>
              </w:rPr>
              <w:t>UIUtility.cs</w:t>
            </w:r>
          </w:p>
        </w:tc>
      </w:tr>
      <w:tr w:rsidR="00E27C55" w:rsidRPr="00C54284" w14:paraId="14E50632" w14:textId="77777777" w:rsidTr="00E27C55">
        <w:tc>
          <w:tcPr>
            <w:tcW w:w="1615" w:type="dxa"/>
          </w:tcPr>
          <w:p w14:paraId="1303EC10" w14:textId="77777777" w:rsidR="00E27C55" w:rsidRPr="00C54284" w:rsidRDefault="00E27C55" w:rsidP="00E27C55">
            <w:pPr>
              <w:pStyle w:val="NoSpacing"/>
              <w:rPr>
                <w:rFonts w:ascii="Segoe UI" w:hAnsi="Segoe UI" w:cs="Segoe UI"/>
              </w:rPr>
            </w:pPr>
            <w:r w:rsidRPr="00C54284">
              <w:rPr>
                <w:rFonts w:ascii="Segoe UI" w:hAnsi="Segoe UI" w:cs="Segoe UI"/>
              </w:rPr>
              <w:t>Namespace</w:t>
            </w:r>
          </w:p>
        </w:tc>
        <w:tc>
          <w:tcPr>
            <w:tcW w:w="7555" w:type="dxa"/>
          </w:tcPr>
          <w:p w14:paraId="1883D73D" w14:textId="77777777" w:rsidR="00E27C55" w:rsidRPr="00C54284" w:rsidRDefault="00E27C55" w:rsidP="00E27C55">
            <w:pPr>
              <w:pStyle w:val="NoSpacing"/>
              <w:rPr>
                <w:rFonts w:ascii="Segoe UI" w:hAnsi="Segoe UI" w:cs="Segoe UI"/>
              </w:rPr>
            </w:pPr>
            <w:r w:rsidRPr="00C54284">
              <w:rPr>
                <w:rFonts w:ascii="Segoe UI" w:hAnsi="Segoe UI" w:cs="Segoe UI"/>
              </w:rPr>
              <w:t>Microsoft.Legal.MatterCenter.Utility</w:t>
            </w:r>
          </w:p>
        </w:tc>
      </w:tr>
      <w:tr w:rsidR="00E27C55" w:rsidRPr="00C54284" w14:paraId="195C15B5" w14:textId="77777777" w:rsidTr="00E27C55">
        <w:tc>
          <w:tcPr>
            <w:tcW w:w="1615" w:type="dxa"/>
          </w:tcPr>
          <w:p w14:paraId="312B6722" w14:textId="77777777" w:rsidR="00E27C55" w:rsidRPr="00C54284" w:rsidRDefault="00E27C55" w:rsidP="00E27C55">
            <w:pPr>
              <w:pStyle w:val="NoSpacing"/>
              <w:rPr>
                <w:rFonts w:ascii="Segoe UI" w:hAnsi="Segoe UI" w:cs="Segoe UI"/>
              </w:rPr>
            </w:pPr>
            <w:r w:rsidRPr="00C54284">
              <w:rPr>
                <w:rFonts w:ascii="Segoe UI" w:hAnsi="Segoe UI" w:cs="Segoe UI"/>
              </w:rPr>
              <w:t>Assembly</w:t>
            </w:r>
          </w:p>
        </w:tc>
        <w:tc>
          <w:tcPr>
            <w:tcW w:w="7555" w:type="dxa"/>
          </w:tcPr>
          <w:p w14:paraId="69205B51" w14:textId="77777777" w:rsidR="00E27C55" w:rsidRPr="00C54284" w:rsidRDefault="00E27C55" w:rsidP="00E27C55">
            <w:pPr>
              <w:pStyle w:val="NoSpacing"/>
              <w:rPr>
                <w:rFonts w:ascii="Segoe UI" w:hAnsi="Segoe UI" w:cs="Segoe UI"/>
              </w:rPr>
            </w:pPr>
            <w:r w:rsidRPr="00C54284">
              <w:rPr>
                <w:rFonts w:ascii="Segoe UI" w:hAnsi="Segoe UI" w:cs="Segoe UI"/>
              </w:rPr>
              <w:t>Microsoft.Legal.MatterCenter.Utility</w:t>
            </w:r>
          </w:p>
        </w:tc>
      </w:tr>
      <w:tr w:rsidR="00E27C55" w:rsidRPr="00C54284" w14:paraId="04E4C872" w14:textId="77777777" w:rsidTr="00E27C55">
        <w:tc>
          <w:tcPr>
            <w:tcW w:w="1615" w:type="dxa"/>
          </w:tcPr>
          <w:p w14:paraId="7CB98E14" w14:textId="77777777" w:rsidR="00E27C55" w:rsidRPr="00C54284" w:rsidRDefault="00E27C55" w:rsidP="00E27C55">
            <w:pPr>
              <w:pStyle w:val="NoSpacing"/>
              <w:rPr>
                <w:rFonts w:ascii="Segoe UI" w:hAnsi="Segoe UI" w:cs="Segoe UI"/>
              </w:rPr>
            </w:pPr>
            <w:r w:rsidRPr="00C54284">
              <w:rPr>
                <w:rFonts w:ascii="Segoe UI" w:hAnsi="Segoe UI" w:cs="Segoe UI"/>
              </w:rPr>
              <w:t>Methods</w:t>
            </w:r>
          </w:p>
        </w:tc>
        <w:tc>
          <w:tcPr>
            <w:tcW w:w="7555" w:type="dxa"/>
          </w:tcPr>
          <w:p w14:paraId="758C807C" w14:textId="77777777" w:rsidR="00E27C55" w:rsidRPr="00C54284" w:rsidRDefault="00E27C55" w:rsidP="00E27C55">
            <w:pPr>
              <w:pStyle w:val="NoSpacing"/>
              <w:numPr>
                <w:ilvl w:val="0"/>
                <w:numId w:val="34"/>
              </w:numPr>
              <w:rPr>
                <w:rFonts w:ascii="Segoe UI" w:hAnsi="Segoe UI" w:cs="Segoe UI"/>
                <w:color w:val="000000"/>
              </w:rPr>
            </w:pPr>
            <w:r w:rsidRPr="00C54284">
              <w:rPr>
                <w:rFonts w:ascii="Segoe UI" w:hAnsi="Segoe UI" w:cs="Segoe UI"/>
                <w:color w:val="000000"/>
              </w:rPr>
              <w:t>GetRefreshToken:</w:t>
            </w:r>
          </w:p>
          <w:p w14:paraId="2A2A128E"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Gets the refresh token from the specified content token</w:t>
            </w:r>
          </w:p>
          <w:p w14:paraId="2B168EA7" w14:textId="77777777" w:rsidR="00E27C55" w:rsidRPr="00C54284" w:rsidRDefault="00E27C55" w:rsidP="00E27C55">
            <w:pPr>
              <w:pStyle w:val="NoSpacing"/>
              <w:numPr>
                <w:ilvl w:val="0"/>
                <w:numId w:val="34"/>
              </w:numPr>
              <w:rPr>
                <w:rFonts w:ascii="Segoe UI" w:hAnsi="Segoe UI" w:cs="Segoe UI"/>
                <w:color w:val="000000"/>
              </w:rPr>
            </w:pPr>
            <w:r w:rsidRPr="00C54284">
              <w:rPr>
                <w:rFonts w:ascii="Segoe UI" w:hAnsi="Segoe UI" w:cs="Segoe UI"/>
                <w:color w:val="000000"/>
              </w:rPr>
              <w:t>SetSharePointResponse:</w:t>
            </w:r>
          </w:p>
          <w:p w14:paraId="1B6B77EF"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Forms the global object with SharePoint context</w:t>
            </w:r>
          </w:p>
        </w:tc>
      </w:tr>
    </w:tbl>
    <w:p w14:paraId="57EA6EDE" w14:textId="77777777" w:rsidR="00E27C55" w:rsidRPr="00C54284" w:rsidRDefault="00E27C55" w:rsidP="00E27C55">
      <w:pPr>
        <w:rPr>
          <w:rFonts w:ascii="Segoe UI" w:hAnsi="Segoe UI" w:cs="Segoe UI"/>
          <w:b/>
          <w:sz w:val="20"/>
          <w:szCs w:val="20"/>
        </w:rPr>
      </w:pPr>
    </w:p>
    <w:p w14:paraId="57AC0FFE" w14:textId="77777777" w:rsidR="00E27C55" w:rsidRPr="00C54284" w:rsidRDefault="00E27C55" w:rsidP="00E27C55">
      <w:pPr>
        <w:ind w:left="720"/>
        <w:rPr>
          <w:rFonts w:ascii="Segoe UI" w:hAnsi="Segoe UI" w:cs="Segoe UI"/>
          <w:sz w:val="20"/>
          <w:szCs w:val="20"/>
        </w:rPr>
      </w:pPr>
      <w:r w:rsidRPr="00C54284">
        <w:rPr>
          <w:rFonts w:ascii="Segoe UI" w:hAnsi="Segoe UI" w:cs="Segoe UI"/>
          <w:b/>
          <w:sz w:val="20"/>
          <w:szCs w:val="20"/>
        </w:rPr>
        <w:t>Note</w:t>
      </w:r>
      <w:r w:rsidRPr="00C54284">
        <w:rPr>
          <w:rFonts w:ascii="Segoe UI" w:hAnsi="Segoe UI" w:cs="Segoe UI"/>
          <w:sz w:val="20"/>
          <w:szCs w:val="20"/>
        </w:rPr>
        <w:t>: Other operations are performed from JavaScript using asynchronous calls to WCF service.</w:t>
      </w:r>
    </w:p>
    <w:p w14:paraId="7EEE58D7" w14:textId="77777777" w:rsidR="00E27C55" w:rsidRPr="00C54284" w:rsidRDefault="00E27C55" w:rsidP="00E27C55">
      <w:pPr>
        <w:ind w:left="720"/>
        <w:rPr>
          <w:rFonts w:ascii="Segoe UI" w:hAnsi="Segoe UI" w:cs="Segoe UI"/>
        </w:rPr>
      </w:pPr>
    </w:p>
    <w:p w14:paraId="18D31A95" w14:textId="77777777" w:rsidR="00E27C55" w:rsidRPr="00C54284" w:rsidRDefault="00E27C55" w:rsidP="00E27C55">
      <w:pPr>
        <w:rPr>
          <w:rFonts w:ascii="Segoe UI" w:hAnsi="Segoe UI" w:cs="Segoe UI"/>
        </w:rPr>
      </w:pPr>
    </w:p>
    <w:p w14:paraId="75AF7DF3" w14:textId="77777777" w:rsidR="00E27C55" w:rsidRPr="00C54284" w:rsidRDefault="00E27C55" w:rsidP="0088376A">
      <w:pPr>
        <w:pStyle w:val="Heading30"/>
        <w:numPr>
          <w:ilvl w:val="2"/>
          <w:numId w:val="268"/>
        </w:numPr>
        <w:rPr>
          <w:rFonts w:ascii="Segoe UI" w:hAnsi="Segoe UI" w:cs="Segoe UI"/>
          <w:b w:val="0"/>
          <w:sz w:val="26"/>
          <w:szCs w:val="26"/>
        </w:rPr>
      </w:pPr>
      <w:bookmarkStart w:id="602" w:name="_Toc393127931"/>
      <w:bookmarkStart w:id="603" w:name="_Toc426022691"/>
      <w:r w:rsidRPr="00C54284">
        <w:rPr>
          <w:rFonts w:ascii="Segoe UI" w:hAnsi="Segoe UI" w:cs="Segoe UI"/>
          <w:b w:val="0"/>
          <w:sz w:val="26"/>
          <w:szCs w:val="26"/>
        </w:rPr>
        <w:t>Collaboration Layer Class definitions</w:t>
      </w:r>
      <w:bookmarkEnd w:id="602"/>
      <w:bookmarkEnd w:id="603"/>
    </w:p>
    <w:p w14:paraId="687FB97A" w14:textId="77777777" w:rsidR="00E27C55" w:rsidRPr="00C54284" w:rsidRDefault="00E27C55" w:rsidP="00E27C55">
      <w:pPr>
        <w:ind w:firstLine="720"/>
        <w:rPr>
          <w:rFonts w:ascii="Segoe UI" w:hAnsi="Segoe UI" w:cs="Segoe UI"/>
          <w:sz w:val="20"/>
          <w:szCs w:val="20"/>
        </w:rPr>
      </w:pPr>
      <w:r w:rsidRPr="00C54284">
        <w:rPr>
          <w:rFonts w:ascii="Segoe UI" w:hAnsi="Segoe UI" w:cs="Segoe UI"/>
        </w:rPr>
        <w:tab/>
      </w:r>
      <w:r w:rsidRPr="00C54284">
        <w:rPr>
          <w:rFonts w:ascii="Segoe UI" w:hAnsi="Segoe UI" w:cs="Segoe UI"/>
          <w:sz w:val="20"/>
          <w:szCs w:val="20"/>
        </w:rPr>
        <w:t>The various collaboration level classes of the Matter Center App are as described below,</w:t>
      </w:r>
    </w:p>
    <w:p w14:paraId="06FB743C" w14:textId="77777777" w:rsidR="00E27C55" w:rsidRPr="00C54284" w:rsidRDefault="00E27C55" w:rsidP="00E27C55">
      <w:pPr>
        <w:rPr>
          <w:rFonts w:ascii="Segoe UI" w:hAnsi="Segoe UI" w:cs="Segoe UI"/>
          <w:b/>
        </w:rPr>
      </w:pPr>
    </w:p>
    <w:p w14:paraId="77A6DF63" w14:textId="77777777" w:rsidR="00E27C55" w:rsidRPr="00C54284" w:rsidRDefault="00E27C55" w:rsidP="00E27C55">
      <w:pPr>
        <w:ind w:firstLine="720"/>
        <w:rPr>
          <w:rFonts w:ascii="Segoe UI" w:hAnsi="Segoe UI" w:cs="Segoe UI"/>
          <w:sz w:val="20"/>
          <w:szCs w:val="20"/>
        </w:rPr>
      </w:pPr>
      <w:r w:rsidRPr="00C54284">
        <w:rPr>
          <w:rFonts w:ascii="Segoe UI" w:hAnsi="Segoe UI" w:cs="Segoe UI"/>
          <w:b/>
          <w:sz w:val="20"/>
          <w:szCs w:val="20"/>
        </w:rPr>
        <w:t>Matter Provision Service</w:t>
      </w:r>
    </w:p>
    <w:tbl>
      <w:tblPr>
        <w:tblStyle w:val="TableGrid"/>
        <w:tblW w:w="0" w:type="auto"/>
        <w:tblInd w:w="900" w:type="dxa"/>
        <w:tblLook w:val="04A0" w:firstRow="1" w:lastRow="0" w:firstColumn="1" w:lastColumn="0" w:noHBand="0" w:noVBand="1"/>
      </w:tblPr>
      <w:tblGrid>
        <w:gridCol w:w="1615"/>
        <w:gridCol w:w="7555"/>
      </w:tblGrid>
      <w:tr w:rsidR="00E27C55" w:rsidRPr="00C54284" w14:paraId="51014136" w14:textId="77777777" w:rsidTr="00E27C55">
        <w:tc>
          <w:tcPr>
            <w:tcW w:w="1615" w:type="dxa"/>
          </w:tcPr>
          <w:p w14:paraId="57D4BEA4" w14:textId="77777777" w:rsidR="00E27C55" w:rsidRPr="00C54284" w:rsidRDefault="00E27C55" w:rsidP="00E27C55">
            <w:pPr>
              <w:pStyle w:val="NoSpacing"/>
              <w:rPr>
                <w:rFonts w:ascii="Segoe UI" w:hAnsi="Segoe UI" w:cs="Segoe UI"/>
                <w:b/>
              </w:rPr>
            </w:pPr>
            <w:r w:rsidRPr="00C54284">
              <w:rPr>
                <w:rFonts w:ascii="Segoe UI" w:hAnsi="Segoe UI" w:cs="Segoe UI"/>
                <w:b/>
              </w:rPr>
              <w:t>Module</w:t>
            </w:r>
          </w:p>
        </w:tc>
        <w:tc>
          <w:tcPr>
            <w:tcW w:w="7555" w:type="dxa"/>
          </w:tcPr>
          <w:p w14:paraId="17A28627" w14:textId="77777777" w:rsidR="00E27C55" w:rsidRPr="00C54284" w:rsidRDefault="00E27C55" w:rsidP="00E27C55">
            <w:pPr>
              <w:pStyle w:val="NoSpacing"/>
              <w:rPr>
                <w:rFonts w:ascii="Segoe UI" w:hAnsi="Segoe UI" w:cs="Segoe UI"/>
                <w:b/>
              </w:rPr>
            </w:pPr>
            <w:r w:rsidRPr="00C54284">
              <w:rPr>
                <w:rFonts w:ascii="Segoe UI" w:hAnsi="Segoe UI" w:cs="Segoe UI"/>
                <w:b/>
              </w:rPr>
              <w:t>Details</w:t>
            </w:r>
          </w:p>
        </w:tc>
      </w:tr>
      <w:tr w:rsidR="00E27C55" w:rsidRPr="00C54284" w14:paraId="6C56E84D" w14:textId="77777777" w:rsidTr="00E27C55">
        <w:tc>
          <w:tcPr>
            <w:tcW w:w="1615" w:type="dxa"/>
          </w:tcPr>
          <w:p w14:paraId="382F938D" w14:textId="77777777" w:rsidR="00E27C55" w:rsidRPr="00C54284" w:rsidRDefault="00E27C55" w:rsidP="00E27C55">
            <w:pPr>
              <w:pStyle w:val="NoSpacing"/>
              <w:rPr>
                <w:rFonts w:ascii="Segoe UI" w:hAnsi="Segoe UI" w:cs="Segoe UI"/>
              </w:rPr>
            </w:pPr>
            <w:r w:rsidRPr="00C54284">
              <w:rPr>
                <w:rFonts w:ascii="Segoe UI" w:hAnsi="Segoe UI" w:cs="Segoe UI"/>
              </w:rPr>
              <w:t>File name</w:t>
            </w:r>
          </w:p>
        </w:tc>
        <w:tc>
          <w:tcPr>
            <w:tcW w:w="7555" w:type="dxa"/>
          </w:tcPr>
          <w:p w14:paraId="143C6762" w14:textId="77777777" w:rsidR="00E27C55" w:rsidRPr="00C54284" w:rsidRDefault="00E27C55" w:rsidP="00E27C55">
            <w:pPr>
              <w:pStyle w:val="NoSpacing"/>
              <w:rPr>
                <w:rFonts w:ascii="Segoe UI" w:hAnsi="Segoe UI" w:cs="Segoe UI"/>
              </w:rPr>
            </w:pPr>
            <w:r w:rsidRPr="00C54284">
              <w:rPr>
                <w:rFonts w:ascii="Segoe UI" w:hAnsi="Segoe UI" w:cs="Segoe UI"/>
              </w:rPr>
              <w:t>MatterProvision.svc.cs</w:t>
            </w:r>
          </w:p>
        </w:tc>
      </w:tr>
      <w:tr w:rsidR="00E27C55" w:rsidRPr="00C54284" w14:paraId="11B088F6" w14:textId="77777777" w:rsidTr="00E27C55">
        <w:tc>
          <w:tcPr>
            <w:tcW w:w="1615" w:type="dxa"/>
          </w:tcPr>
          <w:p w14:paraId="5D1AB9AC" w14:textId="77777777" w:rsidR="00E27C55" w:rsidRPr="00C54284" w:rsidRDefault="00E27C55" w:rsidP="00E27C55">
            <w:pPr>
              <w:pStyle w:val="NoSpacing"/>
              <w:rPr>
                <w:rFonts w:ascii="Segoe UI" w:hAnsi="Segoe UI" w:cs="Segoe UI"/>
              </w:rPr>
            </w:pPr>
            <w:r w:rsidRPr="00C54284">
              <w:rPr>
                <w:rFonts w:ascii="Segoe UI" w:hAnsi="Segoe UI" w:cs="Segoe UI"/>
              </w:rPr>
              <w:t>Class Name</w:t>
            </w:r>
          </w:p>
        </w:tc>
        <w:tc>
          <w:tcPr>
            <w:tcW w:w="7555" w:type="dxa"/>
          </w:tcPr>
          <w:p w14:paraId="6551E44F" w14:textId="77777777" w:rsidR="00E27C55" w:rsidRPr="00C54284" w:rsidRDefault="00E27C55" w:rsidP="00E27C55">
            <w:pPr>
              <w:pStyle w:val="NoSpacing"/>
              <w:rPr>
                <w:rFonts w:ascii="Segoe UI" w:hAnsi="Segoe UI" w:cs="Segoe UI"/>
              </w:rPr>
            </w:pPr>
            <w:r w:rsidRPr="00C54284">
              <w:rPr>
                <w:rFonts w:ascii="Segoe UI" w:hAnsi="Segoe UI" w:cs="Segoe UI"/>
              </w:rPr>
              <w:t>MatterProvision.cs</w:t>
            </w:r>
          </w:p>
        </w:tc>
      </w:tr>
      <w:tr w:rsidR="00E27C55" w:rsidRPr="00C54284" w14:paraId="0E801E43" w14:textId="77777777" w:rsidTr="00E27C55">
        <w:tc>
          <w:tcPr>
            <w:tcW w:w="1615" w:type="dxa"/>
          </w:tcPr>
          <w:p w14:paraId="3C830C2D" w14:textId="77777777" w:rsidR="00E27C55" w:rsidRPr="00C54284" w:rsidRDefault="00E27C55" w:rsidP="00E27C55">
            <w:pPr>
              <w:pStyle w:val="NoSpacing"/>
              <w:rPr>
                <w:rFonts w:ascii="Segoe UI" w:hAnsi="Segoe UI" w:cs="Segoe UI"/>
              </w:rPr>
            </w:pPr>
            <w:r w:rsidRPr="00C54284">
              <w:rPr>
                <w:rFonts w:ascii="Segoe UI" w:hAnsi="Segoe UI" w:cs="Segoe UI"/>
              </w:rPr>
              <w:t>Namespace</w:t>
            </w:r>
          </w:p>
        </w:tc>
        <w:tc>
          <w:tcPr>
            <w:tcW w:w="7555" w:type="dxa"/>
          </w:tcPr>
          <w:p w14:paraId="0A76E6C7" w14:textId="77777777" w:rsidR="00E27C55" w:rsidRPr="00C54284" w:rsidRDefault="00E27C55" w:rsidP="00E27C55">
            <w:pPr>
              <w:pStyle w:val="NoSpacing"/>
              <w:rPr>
                <w:rFonts w:ascii="Segoe UI" w:hAnsi="Segoe UI" w:cs="Segoe UI"/>
              </w:rPr>
            </w:pPr>
            <w:r w:rsidRPr="00C54284">
              <w:rPr>
                <w:rFonts w:ascii="Segoe UI" w:hAnsi="Segoe UI" w:cs="Segoe UI"/>
              </w:rPr>
              <w:t>Microsoft.Legal.MatterCenter.ProviderService</w:t>
            </w:r>
          </w:p>
        </w:tc>
      </w:tr>
      <w:tr w:rsidR="00E27C55" w:rsidRPr="00C54284" w14:paraId="033A62D7" w14:textId="77777777" w:rsidTr="00E27C55">
        <w:tc>
          <w:tcPr>
            <w:tcW w:w="1615" w:type="dxa"/>
          </w:tcPr>
          <w:p w14:paraId="6415AC21" w14:textId="77777777" w:rsidR="00E27C55" w:rsidRPr="00C54284" w:rsidRDefault="00E27C55" w:rsidP="00E27C55">
            <w:pPr>
              <w:pStyle w:val="NoSpacing"/>
              <w:rPr>
                <w:rFonts w:ascii="Segoe UI" w:hAnsi="Segoe UI" w:cs="Segoe UI"/>
              </w:rPr>
            </w:pPr>
            <w:r w:rsidRPr="00C54284">
              <w:rPr>
                <w:rFonts w:ascii="Segoe UI" w:hAnsi="Segoe UI" w:cs="Segoe UI"/>
              </w:rPr>
              <w:t>Assembly</w:t>
            </w:r>
          </w:p>
        </w:tc>
        <w:tc>
          <w:tcPr>
            <w:tcW w:w="7555" w:type="dxa"/>
          </w:tcPr>
          <w:p w14:paraId="2E796C3E" w14:textId="77777777" w:rsidR="00E27C55" w:rsidRPr="00C54284" w:rsidRDefault="00E27C55" w:rsidP="00E27C55">
            <w:pPr>
              <w:pStyle w:val="NoSpacing"/>
              <w:rPr>
                <w:rFonts w:ascii="Segoe UI" w:hAnsi="Segoe UI" w:cs="Segoe UI"/>
              </w:rPr>
            </w:pPr>
            <w:r w:rsidRPr="00C54284">
              <w:rPr>
                <w:rFonts w:ascii="Segoe UI" w:hAnsi="Segoe UI" w:cs="Segoe UI"/>
              </w:rPr>
              <w:t>Microsoft.Legal.MatterCenter.ProviderService</w:t>
            </w:r>
          </w:p>
        </w:tc>
      </w:tr>
      <w:tr w:rsidR="00E27C55" w:rsidRPr="00C54284" w14:paraId="3D9F053C" w14:textId="77777777" w:rsidTr="00E27C55">
        <w:tc>
          <w:tcPr>
            <w:tcW w:w="1615" w:type="dxa"/>
          </w:tcPr>
          <w:p w14:paraId="71EE7D30" w14:textId="77777777" w:rsidR="00E27C55" w:rsidRPr="00C54284" w:rsidRDefault="00E27C55" w:rsidP="00E27C55">
            <w:pPr>
              <w:pStyle w:val="NoSpacing"/>
              <w:rPr>
                <w:rFonts w:ascii="Segoe UI" w:hAnsi="Segoe UI" w:cs="Segoe UI"/>
              </w:rPr>
            </w:pPr>
            <w:r w:rsidRPr="00C54284">
              <w:rPr>
                <w:rFonts w:ascii="Segoe UI" w:hAnsi="Segoe UI" w:cs="Segoe UI"/>
              </w:rPr>
              <w:t>Methods</w:t>
            </w:r>
          </w:p>
        </w:tc>
        <w:tc>
          <w:tcPr>
            <w:tcW w:w="7555" w:type="dxa"/>
          </w:tcPr>
          <w:p w14:paraId="65458549" w14:textId="77777777" w:rsidR="00E27C55" w:rsidRPr="00C54284" w:rsidRDefault="00E27C55" w:rsidP="00E27C55">
            <w:pPr>
              <w:pStyle w:val="NoSpacing"/>
              <w:numPr>
                <w:ilvl w:val="0"/>
                <w:numId w:val="29"/>
              </w:numPr>
              <w:rPr>
                <w:rFonts w:ascii="Segoe UI" w:hAnsi="Segoe UI" w:cs="Segoe UI"/>
                <w:color w:val="000000"/>
              </w:rPr>
            </w:pPr>
            <w:r w:rsidRPr="00C54284">
              <w:rPr>
                <w:rFonts w:ascii="Segoe UI" w:hAnsi="Segoe UI" w:cs="Segoe UI"/>
                <w:color w:val="000000"/>
              </w:rPr>
              <w:t>GetTaxonomyData:</w:t>
            </w:r>
          </w:p>
          <w:p w14:paraId="37173330"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Retrieve the Term Store information from SharePoint</w:t>
            </w:r>
          </w:p>
          <w:p w14:paraId="101380F9" w14:textId="77777777" w:rsidR="00E27C55" w:rsidRPr="00C54284" w:rsidRDefault="00E27C55" w:rsidP="00E27C55">
            <w:pPr>
              <w:pStyle w:val="NoSpacing"/>
              <w:numPr>
                <w:ilvl w:val="0"/>
                <w:numId w:val="29"/>
              </w:numPr>
              <w:rPr>
                <w:rFonts w:ascii="Segoe UI" w:hAnsi="Segoe UI" w:cs="Segoe UI"/>
                <w:color w:val="000000"/>
              </w:rPr>
            </w:pPr>
            <w:r w:rsidRPr="00C54284">
              <w:rPr>
                <w:rFonts w:ascii="Segoe UI" w:hAnsi="Segoe UI" w:cs="Segoe UI"/>
                <w:color w:val="000000"/>
              </w:rPr>
              <w:t>GetRoleData:</w:t>
            </w:r>
          </w:p>
          <w:p w14:paraId="57477D57"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Retrieve the specific Legal Roles</w:t>
            </w:r>
          </w:p>
          <w:p w14:paraId="6CA044E0" w14:textId="77777777" w:rsidR="00E27C55" w:rsidRPr="00C54284" w:rsidRDefault="00E27C55" w:rsidP="00E27C55">
            <w:pPr>
              <w:pStyle w:val="NoSpacing"/>
              <w:numPr>
                <w:ilvl w:val="0"/>
                <w:numId w:val="29"/>
              </w:numPr>
              <w:rPr>
                <w:rFonts w:ascii="Segoe UI" w:hAnsi="Segoe UI" w:cs="Segoe UI"/>
                <w:color w:val="000000"/>
              </w:rPr>
            </w:pPr>
            <w:r w:rsidRPr="00C54284">
              <w:rPr>
                <w:rFonts w:ascii="Segoe UI" w:hAnsi="Segoe UI" w:cs="Segoe UI"/>
                <w:color w:val="000000"/>
              </w:rPr>
              <w:t>GetPermissionLevels:</w:t>
            </w:r>
          </w:p>
          <w:p w14:paraId="5B7F3025"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Retrieve the Site Permission levels</w:t>
            </w:r>
          </w:p>
          <w:p w14:paraId="3966F580" w14:textId="77777777" w:rsidR="00E27C55" w:rsidRPr="00C54284" w:rsidRDefault="00E27C55" w:rsidP="00E27C55">
            <w:pPr>
              <w:pStyle w:val="NoSpacing"/>
              <w:numPr>
                <w:ilvl w:val="0"/>
                <w:numId w:val="29"/>
              </w:numPr>
              <w:rPr>
                <w:rFonts w:ascii="Segoe UI" w:hAnsi="Segoe UI" w:cs="Segoe UI"/>
                <w:color w:val="000000"/>
              </w:rPr>
            </w:pPr>
            <w:r w:rsidRPr="00C54284">
              <w:rPr>
                <w:rFonts w:ascii="Segoe UI" w:hAnsi="Segoe UI" w:cs="Segoe UI"/>
                <w:color w:val="000000"/>
              </w:rPr>
              <w:t>GetUsers:</w:t>
            </w:r>
          </w:p>
          <w:p w14:paraId="3DE50538"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Retrieve the Site Users</w:t>
            </w:r>
          </w:p>
          <w:p w14:paraId="16060765" w14:textId="77777777" w:rsidR="00E27C55" w:rsidRPr="00C54284" w:rsidRDefault="00E27C55" w:rsidP="00E27C55">
            <w:pPr>
              <w:pStyle w:val="NoSpacing"/>
              <w:numPr>
                <w:ilvl w:val="0"/>
                <w:numId w:val="29"/>
              </w:numPr>
              <w:rPr>
                <w:rFonts w:ascii="Segoe UI" w:hAnsi="Segoe UI" w:cs="Segoe UI"/>
                <w:color w:val="000000"/>
              </w:rPr>
            </w:pPr>
            <w:r w:rsidRPr="00C54284">
              <w:rPr>
                <w:rFonts w:ascii="Segoe UI" w:hAnsi="Segoe UI" w:cs="Segoe UI"/>
                <w:color w:val="000000"/>
              </w:rPr>
              <w:lastRenderedPageBreak/>
              <w:t>CheckMatterExists:</w:t>
            </w:r>
          </w:p>
          <w:p w14:paraId="00565D33"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This method checks if a matter with the specific name exists and returns true if yes or false if no</w:t>
            </w:r>
          </w:p>
          <w:p w14:paraId="0C422727" w14:textId="77777777" w:rsidR="00E27C55" w:rsidRPr="00C54284" w:rsidRDefault="00E27C55" w:rsidP="00E27C55">
            <w:pPr>
              <w:pStyle w:val="NoSpacing"/>
              <w:numPr>
                <w:ilvl w:val="0"/>
                <w:numId w:val="29"/>
              </w:numPr>
              <w:rPr>
                <w:rFonts w:ascii="Segoe UI" w:hAnsi="Segoe UI" w:cs="Segoe UI"/>
                <w:color w:val="000000"/>
              </w:rPr>
            </w:pPr>
            <w:r w:rsidRPr="00C54284">
              <w:rPr>
                <w:rFonts w:ascii="Segoe UI" w:hAnsi="Segoe UI" w:cs="Segoe UI"/>
                <w:color w:val="000000"/>
              </w:rPr>
              <w:t>CreateMatter:</w:t>
            </w:r>
          </w:p>
          <w:p w14:paraId="60E4AA6E"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This method is used to create a new Matter</w:t>
            </w:r>
            <w:r w:rsidR="00EC11D7" w:rsidRPr="00C54284">
              <w:rPr>
                <w:rFonts w:ascii="Segoe UI" w:hAnsi="Segoe UI" w:cs="Segoe UI"/>
                <w:color w:val="000000"/>
              </w:rPr>
              <w:t xml:space="preserve"> and a Calendar</w:t>
            </w:r>
          </w:p>
          <w:p w14:paraId="3F6B2D12" w14:textId="77777777" w:rsidR="00E27C55" w:rsidRPr="00C54284" w:rsidRDefault="00E27C55" w:rsidP="00E27C55">
            <w:pPr>
              <w:pStyle w:val="NoSpacing"/>
              <w:numPr>
                <w:ilvl w:val="0"/>
                <w:numId w:val="29"/>
              </w:numPr>
              <w:rPr>
                <w:rFonts w:ascii="Segoe UI" w:hAnsi="Segoe UI" w:cs="Segoe UI"/>
                <w:color w:val="000000"/>
              </w:rPr>
            </w:pPr>
            <w:r w:rsidRPr="00C54284">
              <w:rPr>
                <w:rFonts w:ascii="Segoe UI" w:hAnsi="Segoe UI" w:cs="Segoe UI"/>
                <w:color w:val="000000"/>
              </w:rPr>
              <w:t>AssignUserPermissions:</w:t>
            </w:r>
          </w:p>
          <w:p w14:paraId="0DACE468"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This method uses the user list as an argument and assigns user permissions for the specific matter</w:t>
            </w:r>
            <w:r w:rsidR="00667B92" w:rsidRPr="00C54284">
              <w:rPr>
                <w:rFonts w:ascii="Segoe UI" w:hAnsi="Segoe UI" w:cs="Segoe UI"/>
                <w:color w:val="000000"/>
              </w:rPr>
              <w:t xml:space="preserve"> and corresponding calendar</w:t>
            </w:r>
          </w:p>
          <w:p w14:paraId="3CC32D98" w14:textId="77777777" w:rsidR="00E27C55" w:rsidRPr="00C54284" w:rsidRDefault="00E27C55" w:rsidP="00E27C55">
            <w:pPr>
              <w:pStyle w:val="NoSpacing"/>
              <w:numPr>
                <w:ilvl w:val="0"/>
                <w:numId w:val="29"/>
              </w:numPr>
              <w:rPr>
                <w:rFonts w:ascii="Segoe UI" w:hAnsi="Segoe UI" w:cs="Segoe UI"/>
                <w:color w:val="000000"/>
              </w:rPr>
            </w:pPr>
            <w:r w:rsidRPr="00C54284">
              <w:rPr>
                <w:rFonts w:ascii="Segoe UI" w:hAnsi="Segoe UI" w:cs="Segoe UI"/>
                <w:color w:val="000000"/>
              </w:rPr>
              <w:t>CreateMatterLandingPage:</w:t>
            </w:r>
          </w:p>
          <w:p w14:paraId="26B8E275"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Creates matter landing page for the matter being created</w:t>
            </w:r>
          </w:p>
          <w:p w14:paraId="1DD46BDC" w14:textId="77777777" w:rsidR="00E27C55" w:rsidRPr="00C54284" w:rsidRDefault="00E27C55" w:rsidP="00E27C55">
            <w:pPr>
              <w:pStyle w:val="NoSpacing"/>
              <w:numPr>
                <w:ilvl w:val="0"/>
                <w:numId w:val="29"/>
              </w:numPr>
              <w:rPr>
                <w:rFonts w:ascii="Segoe UI" w:hAnsi="Segoe UI" w:cs="Segoe UI"/>
                <w:color w:val="000000"/>
              </w:rPr>
            </w:pPr>
            <w:r w:rsidRPr="00C54284">
              <w:rPr>
                <w:rFonts w:ascii="Segoe UI" w:hAnsi="Segoe UI" w:cs="Segoe UI"/>
                <w:color w:val="000000"/>
              </w:rPr>
              <w:t>AssignContentType:</w:t>
            </w:r>
          </w:p>
          <w:p w14:paraId="793AAA17"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This method assigns specific content type(s) to a matter</w:t>
            </w:r>
          </w:p>
          <w:p w14:paraId="5A9C2605" w14:textId="77777777" w:rsidR="00E27C55" w:rsidRPr="00C54284" w:rsidRDefault="00E27C55" w:rsidP="00E27C55">
            <w:pPr>
              <w:pStyle w:val="NoSpacing"/>
              <w:numPr>
                <w:ilvl w:val="0"/>
                <w:numId w:val="29"/>
              </w:numPr>
              <w:rPr>
                <w:rFonts w:ascii="Segoe UI" w:hAnsi="Segoe UI" w:cs="Segoe UI"/>
                <w:color w:val="000000"/>
              </w:rPr>
            </w:pPr>
            <w:r w:rsidRPr="00C54284">
              <w:rPr>
                <w:rFonts w:ascii="Segoe UI" w:hAnsi="Segoe UI" w:cs="Segoe UI"/>
                <w:color w:val="000000"/>
              </w:rPr>
              <w:t>UpdateMetadataForList:</w:t>
            </w:r>
          </w:p>
          <w:p w14:paraId="79A616A5" w14:textId="77777777" w:rsidR="00E27C55" w:rsidRDefault="00E27C55" w:rsidP="00E27C55">
            <w:pPr>
              <w:pStyle w:val="NoSpacing"/>
              <w:ind w:left="360"/>
              <w:rPr>
                <w:rFonts w:ascii="Segoe UI" w:hAnsi="Segoe UI" w:cs="Segoe UI"/>
                <w:color w:val="000000"/>
              </w:rPr>
            </w:pPr>
            <w:r w:rsidRPr="00C54284">
              <w:rPr>
                <w:rFonts w:ascii="Segoe UI" w:hAnsi="Segoe UI" w:cs="Segoe UI"/>
                <w:color w:val="000000"/>
              </w:rPr>
              <w:t>Used for stamping properties of the Matter so that they are available using the SharePoint search API</w:t>
            </w:r>
          </w:p>
          <w:p w14:paraId="4868B692" w14:textId="77777777" w:rsidR="002824B2" w:rsidRPr="000A1A3A" w:rsidRDefault="002824B2" w:rsidP="002824B2">
            <w:pPr>
              <w:pStyle w:val="NoSpacing"/>
              <w:numPr>
                <w:ilvl w:val="0"/>
                <w:numId w:val="29"/>
              </w:numPr>
              <w:rPr>
                <w:rFonts w:ascii="Segoe UI" w:hAnsi="Segoe UI" w:cs="Segoe UI"/>
                <w:color w:val="000000"/>
              </w:rPr>
            </w:pPr>
            <w:r w:rsidRPr="000A1A3A">
              <w:rPr>
                <w:rFonts w:ascii="Segoe UI" w:hAnsi="Segoe UI" w:cs="Segoe UI"/>
                <w:color w:val="000000"/>
              </w:rPr>
              <w:t>GetDefaultMatterConfigurations:</w:t>
            </w:r>
          </w:p>
          <w:p w14:paraId="11647CC2" w14:textId="77777777" w:rsidR="002824B2" w:rsidRPr="000A1A3A" w:rsidRDefault="002824B2" w:rsidP="002824B2">
            <w:pPr>
              <w:pStyle w:val="NoSpacing"/>
              <w:ind w:left="360"/>
              <w:rPr>
                <w:rFonts w:ascii="Segoe UI" w:hAnsi="Segoe UI" w:cs="Segoe UI"/>
                <w:color w:val="000000"/>
              </w:rPr>
            </w:pPr>
            <w:r w:rsidRPr="000A1A3A">
              <w:rPr>
                <w:rFonts w:ascii="Segoe UI" w:hAnsi="Segoe UI" w:cs="Segoe UI"/>
                <w:color w:val="000000"/>
              </w:rPr>
              <w:t>Used for getting matter configurations stored in SharePoint list of the client</w:t>
            </w:r>
          </w:p>
          <w:p w14:paraId="0DB9F657" w14:textId="77777777" w:rsidR="002824B2" w:rsidRPr="000A1A3A" w:rsidRDefault="002824B2" w:rsidP="002824B2">
            <w:pPr>
              <w:pStyle w:val="NoSpacing"/>
              <w:numPr>
                <w:ilvl w:val="0"/>
                <w:numId w:val="29"/>
              </w:numPr>
              <w:rPr>
                <w:rFonts w:ascii="Segoe UI" w:hAnsi="Segoe UI" w:cs="Segoe UI"/>
                <w:color w:val="000000"/>
              </w:rPr>
            </w:pPr>
            <w:r w:rsidRPr="000A1A3A">
              <w:rPr>
                <w:rFonts w:ascii="Segoe UI" w:hAnsi="Segoe UI" w:cs="Segoe UI"/>
                <w:color w:val="000000"/>
              </w:rPr>
              <w:t>SaveMatterConfigurations:</w:t>
            </w:r>
          </w:p>
          <w:p w14:paraId="336B7CC9" w14:textId="61C43E8A" w:rsidR="002824B2" w:rsidRPr="00C54284" w:rsidRDefault="002824B2" w:rsidP="002824B2">
            <w:pPr>
              <w:pStyle w:val="NoSpacing"/>
              <w:ind w:left="360"/>
              <w:rPr>
                <w:rFonts w:ascii="Segoe UI" w:hAnsi="Segoe UI" w:cs="Segoe UI"/>
                <w:color w:val="000000"/>
              </w:rPr>
            </w:pPr>
            <w:r w:rsidRPr="000A1A3A">
              <w:rPr>
                <w:rFonts w:ascii="Segoe UI" w:hAnsi="Segoe UI" w:cs="Segoe UI"/>
                <w:color w:val="000000"/>
              </w:rPr>
              <w:t>Used for saving configurations to the SharePoint list of the client</w:t>
            </w:r>
          </w:p>
        </w:tc>
      </w:tr>
    </w:tbl>
    <w:p w14:paraId="18989CF3" w14:textId="322C1F94" w:rsidR="00E27C55" w:rsidRPr="00C54284" w:rsidRDefault="00E27C55" w:rsidP="00E27C55">
      <w:pPr>
        <w:pStyle w:val="GuidanceText"/>
        <w:ind w:left="900"/>
        <w:rPr>
          <w:rFonts w:ascii="Segoe UI" w:hAnsi="Segoe UI" w:cs="Segoe UI"/>
          <w:i w:val="0"/>
          <w:sz w:val="20"/>
          <w:szCs w:val="20"/>
        </w:rPr>
      </w:pPr>
    </w:p>
    <w:p w14:paraId="31C9DB10" w14:textId="77777777" w:rsidR="00E27C55" w:rsidRPr="00C54284" w:rsidRDefault="00E27C55" w:rsidP="00E27C55">
      <w:pPr>
        <w:ind w:left="900"/>
        <w:rPr>
          <w:rFonts w:ascii="Segoe UI" w:hAnsi="Segoe UI" w:cs="Segoe UI"/>
          <w:b/>
          <w:sz w:val="20"/>
          <w:szCs w:val="20"/>
        </w:rPr>
      </w:pPr>
      <w:r w:rsidRPr="00C54284">
        <w:rPr>
          <w:rFonts w:ascii="Segoe UI" w:hAnsi="Segoe UI" w:cs="Segoe UI"/>
          <w:b/>
          <w:sz w:val="20"/>
          <w:szCs w:val="20"/>
        </w:rPr>
        <w:t>Search Service</w:t>
      </w:r>
    </w:p>
    <w:tbl>
      <w:tblPr>
        <w:tblStyle w:val="TableGrid"/>
        <w:tblW w:w="0" w:type="auto"/>
        <w:tblInd w:w="900" w:type="dxa"/>
        <w:tblLook w:val="04A0" w:firstRow="1" w:lastRow="0" w:firstColumn="1" w:lastColumn="0" w:noHBand="0" w:noVBand="1"/>
      </w:tblPr>
      <w:tblGrid>
        <w:gridCol w:w="1615"/>
        <w:gridCol w:w="7555"/>
      </w:tblGrid>
      <w:tr w:rsidR="00E27C55" w:rsidRPr="00C54284" w14:paraId="44AC5335" w14:textId="77777777" w:rsidTr="00E27C55">
        <w:tc>
          <w:tcPr>
            <w:tcW w:w="1615" w:type="dxa"/>
          </w:tcPr>
          <w:p w14:paraId="27E5C4EA" w14:textId="77777777" w:rsidR="00E27C55" w:rsidRPr="00C54284" w:rsidRDefault="00E27C55" w:rsidP="00E27C55">
            <w:pPr>
              <w:pStyle w:val="NoSpacing"/>
              <w:rPr>
                <w:rFonts w:ascii="Segoe UI" w:hAnsi="Segoe UI" w:cs="Segoe UI"/>
                <w:b/>
              </w:rPr>
            </w:pPr>
            <w:r w:rsidRPr="00C54284">
              <w:rPr>
                <w:rFonts w:ascii="Segoe UI" w:hAnsi="Segoe UI" w:cs="Segoe UI"/>
                <w:b/>
              </w:rPr>
              <w:t>Module</w:t>
            </w:r>
          </w:p>
        </w:tc>
        <w:tc>
          <w:tcPr>
            <w:tcW w:w="7555" w:type="dxa"/>
          </w:tcPr>
          <w:p w14:paraId="34BFFF27" w14:textId="77777777" w:rsidR="00E27C55" w:rsidRPr="00C54284" w:rsidRDefault="00E27C55" w:rsidP="00E27C55">
            <w:pPr>
              <w:pStyle w:val="NoSpacing"/>
              <w:rPr>
                <w:rFonts w:ascii="Segoe UI" w:hAnsi="Segoe UI" w:cs="Segoe UI"/>
                <w:b/>
              </w:rPr>
            </w:pPr>
            <w:r w:rsidRPr="00C54284">
              <w:rPr>
                <w:rFonts w:ascii="Segoe UI" w:hAnsi="Segoe UI" w:cs="Segoe UI"/>
                <w:b/>
              </w:rPr>
              <w:t>Details</w:t>
            </w:r>
          </w:p>
        </w:tc>
      </w:tr>
      <w:tr w:rsidR="00E27C55" w:rsidRPr="00C54284" w14:paraId="2972EFC6" w14:textId="77777777" w:rsidTr="00E27C55">
        <w:tc>
          <w:tcPr>
            <w:tcW w:w="1615" w:type="dxa"/>
          </w:tcPr>
          <w:p w14:paraId="22010281" w14:textId="77777777" w:rsidR="00E27C55" w:rsidRPr="00C54284" w:rsidRDefault="00E27C55" w:rsidP="00E27C55">
            <w:pPr>
              <w:pStyle w:val="NoSpacing"/>
              <w:rPr>
                <w:rFonts w:ascii="Segoe UI" w:hAnsi="Segoe UI" w:cs="Segoe UI"/>
              </w:rPr>
            </w:pPr>
            <w:r w:rsidRPr="00C54284">
              <w:rPr>
                <w:rFonts w:ascii="Segoe UI" w:hAnsi="Segoe UI" w:cs="Segoe UI"/>
              </w:rPr>
              <w:t>File name</w:t>
            </w:r>
          </w:p>
        </w:tc>
        <w:tc>
          <w:tcPr>
            <w:tcW w:w="7555" w:type="dxa"/>
          </w:tcPr>
          <w:p w14:paraId="1BC9D812" w14:textId="77777777" w:rsidR="00E27C55" w:rsidRPr="00C54284" w:rsidRDefault="00E27C55" w:rsidP="00E27C55">
            <w:pPr>
              <w:pStyle w:val="NoSpacing"/>
              <w:rPr>
                <w:rFonts w:ascii="Segoe UI" w:hAnsi="Segoe UI" w:cs="Segoe UI"/>
              </w:rPr>
            </w:pPr>
            <w:r w:rsidRPr="00C54284">
              <w:rPr>
                <w:rFonts w:ascii="Segoe UI" w:hAnsi="Segoe UI" w:cs="Segoe UI"/>
              </w:rPr>
              <w:t>Search.svc.cs</w:t>
            </w:r>
          </w:p>
        </w:tc>
      </w:tr>
      <w:tr w:rsidR="00E27C55" w:rsidRPr="00C54284" w14:paraId="1DD0F1BC" w14:textId="77777777" w:rsidTr="00E27C55">
        <w:tc>
          <w:tcPr>
            <w:tcW w:w="1615" w:type="dxa"/>
          </w:tcPr>
          <w:p w14:paraId="3965527A" w14:textId="77777777" w:rsidR="00E27C55" w:rsidRPr="00C54284" w:rsidRDefault="00E27C55" w:rsidP="00E27C55">
            <w:pPr>
              <w:pStyle w:val="NoSpacing"/>
              <w:rPr>
                <w:rFonts w:ascii="Segoe UI" w:hAnsi="Segoe UI" w:cs="Segoe UI"/>
              </w:rPr>
            </w:pPr>
            <w:r w:rsidRPr="00C54284">
              <w:rPr>
                <w:rFonts w:ascii="Segoe UI" w:hAnsi="Segoe UI" w:cs="Segoe UI"/>
              </w:rPr>
              <w:t>Class Name</w:t>
            </w:r>
          </w:p>
        </w:tc>
        <w:tc>
          <w:tcPr>
            <w:tcW w:w="7555" w:type="dxa"/>
          </w:tcPr>
          <w:p w14:paraId="7F19DA19" w14:textId="77777777" w:rsidR="00E27C55" w:rsidRPr="00C54284" w:rsidRDefault="00E27C55" w:rsidP="00E27C55">
            <w:pPr>
              <w:pStyle w:val="NoSpacing"/>
              <w:rPr>
                <w:rFonts w:ascii="Segoe UI" w:hAnsi="Segoe UI" w:cs="Segoe UI"/>
              </w:rPr>
            </w:pPr>
            <w:r w:rsidRPr="00C54284">
              <w:rPr>
                <w:rFonts w:ascii="Segoe UI" w:hAnsi="Segoe UI" w:cs="Segoe UI"/>
              </w:rPr>
              <w:t>Search.cs</w:t>
            </w:r>
          </w:p>
        </w:tc>
      </w:tr>
      <w:tr w:rsidR="00E27C55" w:rsidRPr="00C54284" w14:paraId="74FE4521" w14:textId="77777777" w:rsidTr="00E27C55">
        <w:tc>
          <w:tcPr>
            <w:tcW w:w="1615" w:type="dxa"/>
          </w:tcPr>
          <w:p w14:paraId="73D68E7D" w14:textId="77777777" w:rsidR="00E27C55" w:rsidRPr="00C54284" w:rsidRDefault="00E27C55" w:rsidP="00E27C55">
            <w:pPr>
              <w:pStyle w:val="NoSpacing"/>
              <w:rPr>
                <w:rFonts w:ascii="Segoe UI" w:hAnsi="Segoe UI" w:cs="Segoe UI"/>
              </w:rPr>
            </w:pPr>
            <w:r w:rsidRPr="00C54284">
              <w:rPr>
                <w:rFonts w:ascii="Segoe UI" w:hAnsi="Segoe UI" w:cs="Segoe UI"/>
              </w:rPr>
              <w:t>Namespace</w:t>
            </w:r>
          </w:p>
        </w:tc>
        <w:tc>
          <w:tcPr>
            <w:tcW w:w="7555" w:type="dxa"/>
          </w:tcPr>
          <w:p w14:paraId="09253F69" w14:textId="77777777" w:rsidR="00E27C55" w:rsidRPr="00C54284" w:rsidRDefault="00E27C55" w:rsidP="00E27C55">
            <w:pPr>
              <w:pStyle w:val="NoSpacing"/>
              <w:rPr>
                <w:rFonts w:ascii="Segoe UI" w:hAnsi="Segoe UI" w:cs="Segoe UI"/>
              </w:rPr>
            </w:pPr>
            <w:r w:rsidRPr="00C54284">
              <w:rPr>
                <w:rFonts w:ascii="Segoe UI" w:hAnsi="Segoe UI" w:cs="Segoe UI"/>
              </w:rPr>
              <w:t>Microsoft.Legal.MatterCenter.ProviderService</w:t>
            </w:r>
          </w:p>
        </w:tc>
      </w:tr>
      <w:tr w:rsidR="00E27C55" w:rsidRPr="00C54284" w14:paraId="0B1B6BF4" w14:textId="77777777" w:rsidTr="00E27C55">
        <w:trPr>
          <w:trHeight w:val="278"/>
        </w:trPr>
        <w:tc>
          <w:tcPr>
            <w:tcW w:w="1615" w:type="dxa"/>
          </w:tcPr>
          <w:p w14:paraId="59AF06B6" w14:textId="77777777" w:rsidR="00E27C55" w:rsidRPr="00C54284" w:rsidRDefault="00E27C55" w:rsidP="00E27C55">
            <w:pPr>
              <w:pStyle w:val="NoSpacing"/>
              <w:rPr>
                <w:rFonts w:ascii="Segoe UI" w:hAnsi="Segoe UI" w:cs="Segoe UI"/>
              </w:rPr>
            </w:pPr>
            <w:r w:rsidRPr="00C54284">
              <w:rPr>
                <w:rFonts w:ascii="Segoe UI" w:hAnsi="Segoe UI" w:cs="Segoe UI"/>
              </w:rPr>
              <w:t>Assembly</w:t>
            </w:r>
          </w:p>
        </w:tc>
        <w:tc>
          <w:tcPr>
            <w:tcW w:w="7555" w:type="dxa"/>
          </w:tcPr>
          <w:p w14:paraId="2AA15A8C" w14:textId="77777777" w:rsidR="00E27C55" w:rsidRPr="00C54284" w:rsidRDefault="00E27C55" w:rsidP="00E27C55">
            <w:pPr>
              <w:pStyle w:val="NoSpacing"/>
              <w:rPr>
                <w:rFonts w:ascii="Segoe UI" w:hAnsi="Segoe UI" w:cs="Segoe UI"/>
              </w:rPr>
            </w:pPr>
            <w:r w:rsidRPr="00C54284">
              <w:rPr>
                <w:rFonts w:ascii="Segoe UI" w:hAnsi="Segoe UI" w:cs="Segoe UI"/>
              </w:rPr>
              <w:t>Microsoft.Legal.MatterCenter.ProviderService</w:t>
            </w:r>
          </w:p>
        </w:tc>
      </w:tr>
      <w:tr w:rsidR="00E27C55" w:rsidRPr="00C54284" w14:paraId="53A765A5" w14:textId="77777777" w:rsidTr="00E27C55">
        <w:tc>
          <w:tcPr>
            <w:tcW w:w="1615" w:type="dxa"/>
          </w:tcPr>
          <w:p w14:paraId="360920DF" w14:textId="77777777" w:rsidR="00E27C55" w:rsidRPr="00C54284" w:rsidRDefault="00E27C55" w:rsidP="00E27C55">
            <w:pPr>
              <w:pStyle w:val="NoSpacing"/>
              <w:rPr>
                <w:rFonts w:ascii="Segoe UI" w:hAnsi="Segoe UI" w:cs="Segoe UI"/>
              </w:rPr>
            </w:pPr>
            <w:r w:rsidRPr="00C54284">
              <w:rPr>
                <w:rFonts w:ascii="Segoe UI" w:hAnsi="Segoe UI" w:cs="Segoe UI"/>
              </w:rPr>
              <w:t>Methods</w:t>
            </w:r>
          </w:p>
        </w:tc>
        <w:tc>
          <w:tcPr>
            <w:tcW w:w="7555" w:type="dxa"/>
          </w:tcPr>
          <w:p w14:paraId="173ECB74" w14:textId="77777777" w:rsidR="00E27C55" w:rsidRPr="00C54284" w:rsidRDefault="00E27C55" w:rsidP="00E27C55">
            <w:pPr>
              <w:pStyle w:val="NoSpacing"/>
              <w:numPr>
                <w:ilvl w:val="0"/>
                <w:numId w:val="17"/>
              </w:numPr>
              <w:rPr>
                <w:rFonts w:ascii="Segoe UI" w:hAnsi="Segoe UI" w:cs="Segoe UI"/>
                <w:color w:val="000000"/>
              </w:rPr>
            </w:pPr>
            <w:r w:rsidRPr="00C54284">
              <w:rPr>
                <w:rFonts w:ascii="Segoe UI" w:hAnsi="Segoe UI" w:cs="Segoe UI"/>
                <w:color w:val="000000"/>
              </w:rPr>
              <w:t>FindMatter:</w:t>
            </w:r>
          </w:p>
          <w:p w14:paraId="5F0FDCB5"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Retrieve the list of Matters based on the passed search parameters</w:t>
            </w:r>
          </w:p>
          <w:p w14:paraId="7E92F519" w14:textId="77777777" w:rsidR="00E27C55" w:rsidRPr="00C54284" w:rsidRDefault="00E27C55" w:rsidP="00E27C55">
            <w:pPr>
              <w:pStyle w:val="NoSpacing"/>
              <w:numPr>
                <w:ilvl w:val="0"/>
                <w:numId w:val="17"/>
              </w:numPr>
              <w:rPr>
                <w:rFonts w:ascii="Segoe UI" w:hAnsi="Segoe UI" w:cs="Segoe UI"/>
                <w:color w:val="000000"/>
              </w:rPr>
            </w:pPr>
            <w:r w:rsidRPr="00C54284">
              <w:rPr>
                <w:rFonts w:ascii="Segoe UI" w:hAnsi="Segoe UI" w:cs="Segoe UI"/>
                <w:color w:val="000000"/>
              </w:rPr>
              <w:t>GetFolderHierarchy:</w:t>
            </w:r>
          </w:p>
          <w:p w14:paraId="66D1CF1E"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Used to retrieve the Folder Structure for any Matter Document Library</w:t>
            </w:r>
          </w:p>
          <w:p w14:paraId="1A03A8AA" w14:textId="77777777" w:rsidR="00E27C55" w:rsidRPr="00C54284" w:rsidRDefault="00E27C55" w:rsidP="00E27C55">
            <w:pPr>
              <w:pStyle w:val="NoSpacing"/>
              <w:numPr>
                <w:ilvl w:val="0"/>
                <w:numId w:val="17"/>
              </w:numPr>
              <w:rPr>
                <w:rFonts w:ascii="Segoe UI" w:hAnsi="Segoe UI" w:cs="Segoe UI"/>
                <w:color w:val="000000"/>
              </w:rPr>
            </w:pPr>
            <w:r w:rsidRPr="00C54284">
              <w:rPr>
                <w:rFonts w:ascii="Segoe UI" w:hAnsi="Segoe UI" w:cs="Segoe UI"/>
                <w:color w:val="000000"/>
              </w:rPr>
              <w:t>FindUserPinnedMatter:</w:t>
            </w:r>
          </w:p>
          <w:p w14:paraId="196A316A"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Retrieve the specific users pinned matters</w:t>
            </w:r>
          </w:p>
          <w:p w14:paraId="19F67711" w14:textId="77777777" w:rsidR="00E27C55" w:rsidRPr="00C54284" w:rsidRDefault="00E27C55" w:rsidP="00E27C55">
            <w:pPr>
              <w:pStyle w:val="NoSpacing"/>
              <w:numPr>
                <w:ilvl w:val="0"/>
                <w:numId w:val="17"/>
              </w:numPr>
              <w:rPr>
                <w:rFonts w:ascii="Segoe UI" w:hAnsi="Segoe UI" w:cs="Segoe UI"/>
                <w:color w:val="000000"/>
              </w:rPr>
            </w:pPr>
            <w:r w:rsidRPr="00C54284">
              <w:rPr>
                <w:rFonts w:ascii="Segoe UI" w:hAnsi="Segoe UI" w:cs="Segoe UI"/>
                <w:color w:val="000000"/>
              </w:rPr>
              <w:t>PinMatterForUser:</w:t>
            </w:r>
          </w:p>
          <w:p w14:paraId="1F428C90"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Used to add a matter to the users pinned matter section</w:t>
            </w:r>
          </w:p>
          <w:p w14:paraId="57172B6E" w14:textId="77777777" w:rsidR="00E27C55" w:rsidRPr="00C54284" w:rsidRDefault="00E27C55" w:rsidP="00E27C55">
            <w:pPr>
              <w:pStyle w:val="NoSpacing"/>
              <w:numPr>
                <w:ilvl w:val="0"/>
                <w:numId w:val="17"/>
              </w:numPr>
              <w:rPr>
                <w:rFonts w:ascii="Segoe UI" w:hAnsi="Segoe UI" w:cs="Segoe UI"/>
                <w:color w:val="000000"/>
              </w:rPr>
            </w:pPr>
            <w:r w:rsidRPr="00C54284">
              <w:rPr>
                <w:rFonts w:ascii="Segoe UI" w:hAnsi="Segoe UI" w:cs="Segoe UI"/>
                <w:color w:val="000000"/>
              </w:rPr>
              <w:t>RemovePinnedMatter:</w:t>
            </w:r>
          </w:p>
          <w:p w14:paraId="2EEA00DD"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Used to remove a matter from the users pinned matter section</w:t>
            </w:r>
          </w:p>
          <w:p w14:paraId="622FF952" w14:textId="77777777" w:rsidR="00E27C55" w:rsidRPr="00C54284" w:rsidRDefault="00E27C55" w:rsidP="00E27C55">
            <w:pPr>
              <w:pStyle w:val="NoSpacing"/>
              <w:numPr>
                <w:ilvl w:val="0"/>
                <w:numId w:val="17"/>
              </w:numPr>
              <w:rPr>
                <w:rFonts w:ascii="Segoe UI" w:hAnsi="Segoe UI" w:cs="Segoe UI"/>
                <w:color w:val="000000"/>
              </w:rPr>
            </w:pPr>
            <w:r w:rsidRPr="00C54284">
              <w:rPr>
                <w:rFonts w:ascii="Segoe UI" w:hAnsi="Segoe UI" w:cs="Segoe UI"/>
                <w:color w:val="000000"/>
              </w:rPr>
              <w:t>FindDocument:</w:t>
            </w:r>
          </w:p>
          <w:p w14:paraId="657CB33A"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Retrieve the list of documents based on the passed search parameters</w:t>
            </w:r>
          </w:p>
          <w:p w14:paraId="7BF49C3F" w14:textId="77777777" w:rsidR="00E27C55" w:rsidRPr="00C54284" w:rsidRDefault="00E27C55" w:rsidP="00E27C55">
            <w:pPr>
              <w:pStyle w:val="NoSpacing"/>
              <w:numPr>
                <w:ilvl w:val="0"/>
                <w:numId w:val="17"/>
              </w:numPr>
              <w:rPr>
                <w:rFonts w:ascii="Segoe UI" w:hAnsi="Segoe UI" w:cs="Segoe UI"/>
                <w:color w:val="000000"/>
              </w:rPr>
            </w:pPr>
            <w:r w:rsidRPr="00C54284">
              <w:rPr>
                <w:rFonts w:ascii="Segoe UI" w:hAnsi="Segoe UI" w:cs="Segoe UI"/>
                <w:color w:val="000000"/>
              </w:rPr>
              <w:t>PinDocumentForUser:</w:t>
            </w:r>
          </w:p>
          <w:p w14:paraId="721B1777"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Used to add a document to the users pinned document section</w:t>
            </w:r>
          </w:p>
          <w:p w14:paraId="146036BB" w14:textId="77777777" w:rsidR="00E27C55" w:rsidRPr="00C54284" w:rsidRDefault="00E27C55" w:rsidP="00E27C55">
            <w:pPr>
              <w:pStyle w:val="NoSpacing"/>
              <w:numPr>
                <w:ilvl w:val="0"/>
                <w:numId w:val="17"/>
              </w:numPr>
              <w:rPr>
                <w:rFonts w:ascii="Segoe UI" w:hAnsi="Segoe UI" w:cs="Segoe UI"/>
                <w:color w:val="000000"/>
              </w:rPr>
            </w:pPr>
            <w:r w:rsidRPr="00C54284">
              <w:rPr>
                <w:rFonts w:ascii="Segoe UI" w:hAnsi="Segoe UI" w:cs="Segoe UI"/>
                <w:color w:val="000000"/>
              </w:rPr>
              <w:t>RemovePinnedDocument:</w:t>
            </w:r>
          </w:p>
          <w:p w14:paraId="4A205935"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Used to remove a document from the users pinned document section</w:t>
            </w:r>
          </w:p>
          <w:p w14:paraId="560B25B6" w14:textId="77777777" w:rsidR="00E27C55" w:rsidRPr="00C54284" w:rsidRDefault="00E27C55" w:rsidP="00E27C55">
            <w:pPr>
              <w:pStyle w:val="NoSpacing"/>
              <w:numPr>
                <w:ilvl w:val="0"/>
                <w:numId w:val="17"/>
              </w:numPr>
              <w:rPr>
                <w:rFonts w:ascii="Segoe UI" w:hAnsi="Segoe UI" w:cs="Segoe UI"/>
              </w:rPr>
            </w:pPr>
            <w:r w:rsidRPr="00C54284">
              <w:rPr>
                <w:rFonts w:ascii="Segoe UI" w:hAnsi="Segoe UI" w:cs="Segoe UI"/>
                <w:color w:val="000000"/>
              </w:rPr>
              <w:t>FindUserPinnedDocument:</w:t>
            </w:r>
          </w:p>
          <w:p w14:paraId="04B2A0B2"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Retrieve the specific users pinned documents</w:t>
            </w:r>
          </w:p>
          <w:p w14:paraId="53CB7D84" w14:textId="77777777" w:rsidR="00E27C55" w:rsidRPr="00C54284" w:rsidRDefault="00E27C55" w:rsidP="00E27C55">
            <w:pPr>
              <w:pStyle w:val="NoSpacing"/>
              <w:numPr>
                <w:ilvl w:val="0"/>
                <w:numId w:val="17"/>
              </w:numPr>
              <w:rPr>
                <w:rFonts w:ascii="Segoe UI" w:hAnsi="Segoe UI" w:cs="Segoe UI"/>
                <w:color w:val="000000"/>
              </w:rPr>
            </w:pPr>
            <w:r w:rsidRPr="00C54284">
              <w:rPr>
                <w:rFonts w:ascii="Segoe UI" w:hAnsi="Segoe UI" w:cs="Segoe UI"/>
                <w:color w:val="000000"/>
              </w:rPr>
              <w:t>UploadMail:</w:t>
            </w:r>
          </w:p>
          <w:p w14:paraId="409B1B47"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Upload mail to SharePoint library</w:t>
            </w:r>
          </w:p>
          <w:p w14:paraId="197242F8" w14:textId="77777777" w:rsidR="00E27C55" w:rsidRPr="00C54284" w:rsidRDefault="00E27C55" w:rsidP="00E27C55">
            <w:pPr>
              <w:pStyle w:val="NoSpacing"/>
              <w:numPr>
                <w:ilvl w:val="0"/>
                <w:numId w:val="17"/>
              </w:numPr>
              <w:rPr>
                <w:rFonts w:ascii="Segoe UI" w:hAnsi="Segoe UI" w:cs="Segoe UI"/>
                <w:color w:val="000000"/>
              </w:rPr>
            </w:pPr>
            <w:r w:rsidRPr="00C54284">
              <w:rPr>
                <w:rFonts w:ascii="Segoe UI" w:hAnsi="Segoe UI" w:cs="Segoe UI"/>
                <w:color w:val="000000"/>
              </w:rPr>
              <w:t>UploadAttachment:</w:t>
            </w:r>
          </w:p>
          <w:p w14:paraId="4F7FE535" w14:textId="77777777" w:rsidR="00E27C55" w:rsidRPr="00C54284" w:rsidDel="0056489E" w:rsidRDefault="00E27C55" w:rsidP="00E27C55">
            <w:pPr>
              <w:pStyle w:val="NoSpacing"/>
              <w:ind w:left="360"/>
              <w:rPr>
                <w:del w:id="604" w:author="Saurabh Verma" w:date="2015-11-18T11:57:00Z"/>
                <w:rFonts w:ascii="Segoe UI" w:hAnsi="Segoe UI" w:cs="Segoe UI"/>
                <w:color w:val="000000"/>
              </w:rPr>
            </w:pPr>
            <w:r w:rsidRPr="00C54284">
              <w:rPr>
                <w:rFonts w:ascii="Segoe UI" w:hAnsi="Segoe UI" w:cs="Segoe UI"/>
                <w:color w:val="000000"/>
              </w:rPr>
              <w:lastRenderedPageBreak/>
              <w:t>Upload attachment to SharePoint library</w:t>
            </w:r>
          </w:p>
          <w:p w14:paraId="7888F62C" w14:textId="3D164A51" w:rsidR="00E27C55" w:rsidRPr="00A34A12" w:rsidDel="0056489E" w:rsidRDefault="00E27C55" w:rsidP="0056489E">
            <w:pPr>
              <w:pStyle w:val="NoSpacing"/>
              <w:numPr>
                <w:ilvl w:val="0"/>
                <w:numId w:val="17"/>
              </w:numPr>
              <w:ind w:left="0"/>
              <w:rPr>
                <w:del w:id="605" w:author="Saurabh Verma" w:date="2015-11-18T11:57:00Z"/>
                <w:rFonts w:ascii="Segoe UI" w:hAnsi="Segoe UI" w:cs="Segoe UI"/>
                <w:color w:val="000000"/>
                <w:highlight w:val="yellow"/>
                <w:rPrChange w:id="606" w:author="Saurabh Verma" w:date="2015-11-18T11:21:00Z">
                  <w:rPr>
                    <w:del w:id="607" w:author="Saurabh Verma" w:date="2015-11-18T11:57:00Z"/>
                    <w:rFonts w:ascii="Segoe UI" w:hAnsi="Segoe UI" w:cs="Segoe UI"/>
                    <w:color w:val="000000"/>
                  </w:rPr>
                </w:rPrChange>
              </w:rPr>
              <w:pPrChange w:id="608" w:author="Saurabh Verma" w:date="2015-11-18T11:57:00Z">
                <w:pPr>
                  <w:pStyle w:val="NoSpacing"/>
                  <w:numPr>
                    <w:numId w:val="17"/>
                  </w:numPr>
                  <w:ind w:left="360" w:hanging="360"/>
                </w:pPr>
              </w:pPrChange>
            </w:pPr>
            <w:del w:id="609" w:author="Saurabh Verma" w:date="2015-11-18T11:57:00Z">
              <w:r w:rsidRPr="00A34A12" w:rsidDel="0056489E">
                <w:rPr>
                  <w:rFonts w:ascii="Segoe UI" w:hAnsi="Segoe UI" w:cs="Segoe UI"/>
                  <w:color w:val="000000"/>
                  <w:highlight w:val="yellow"/>
                  <w:rPrChange w:id="610" w:author="Saurabh Verma" w:date="2015-11-18T11:21:00Z">
                    <w:rPr>
                      <w:rFonts w:ascii="Segoe UI" w:hAnsi="Segoe UI" w:cs="Segoe UI"/>
                      <w:color w:val="000000"/>
                    </w:rPr>
                  </w:rPrChange>
                </w:rPr>
                <w:delText>SaveSearchForUser:</w:delText>
              </w:r>
            </w:del>
          </w:p>
          <w:p w14:paraId="3958E09C" w14:textId="1B2DEC9B" w:rsidR="00E27C55" w:rsidRPr="00A34A12" w:rsidDel="0056489E" w:rsidRDefault="00E27C55" w:rsidP="0056489E">
            <w:pPr>
              <w:pStyle w:val="NoSpacing"/>
              <w:rPr>
                <w:del w:id="611" w:author="Saurabh Verma" w:date="2015-11-18T11:57:00Z"/>
                <w:rFonts w:ascii="Segoe UI" w:hAnsi="Segoe UI" w:cs="Segoe UI"/>
                <w:color w:val="000000"/>
                <w:highlight w:val="yellow"/>
                <w:rPrChange w:id="612" w:author="Saurabh Verma" w:date="2015-11-18T11:21:00Z">
                  <w:rPr>
                    <w:del w:id="613" w:author="Saurabh Verma" w:date="2015-11-18T11:57:00Z"/>
                    <w:rFonts w:ascii="Segoe UI" w:hAnsi="Segoe UI" w:cs="Segoe UI"/>
                    <w:color w:val="000000"/>
                  </w:rPr>
                </w:rPrChange>
              </w:rPr>
              <w:pPrChange w:id="614" w:author="Saurabh Verma" w:date="2015-11-18T11:57:00Z">
                <w:pPr>
                  <w:pStyle w:val="NoSpacing"/>
                  <w:ind w:left="360"/>
                </w:pPr>
              </w:pPrChange>
            </w:pPr>
            <w:del w:id="615" w:author="Saurabh Verma" w:date="2015-11-18T11:57:00Z">
              <w:r w:rsidRPr="00A34A12" w:rsidDel="0056489E">
                <w:rPr>
                  <w:rFonts w:ascii="Segoe UI" w:hAnsi="Segoe UI" w:cs="Segoe UI"/>
                  <w:color w:val="000000"/>
                  <w:highlight w:val="yellow"/>
                  <w:rPrChange w:id="616" w:author="Saurabh Verma" w:date="2015-11-18T11:21:00Z">
                    <w:rPr>
                      <w:rFonts w:ascii="Segoe UI" w:hAnsi="Segoe UI" w:cs="Segoe UI"/>
                      <w:color w:val="000000"/>
                    </w:rPr>
                  </w:rPrChange>
                </w:rPr>
                <w:delText>Adds saved search in UserSavedSearch</w:delText>
              </w:r>
            </w:del>
          </w:p>
          <w:p w14:paraId="21AD866F" w14:textId="4BDAAE5B" w:rsidR="00E27C55" w:rsidRPr="00A34A12" w:rsidDel="0056489E" w:rsidRDefault="00E27C55" w:rsidP="0056489E">
            <w:pPr>
              <w:pStyle w:val="NoSpacing"/>
              <w:numPr>
                <w:ilvl w:val="0"/>
                <w:numId w:val="17"/>
              </w:numPr>
              <w:ind w:left="0"/>
              <w:rPr>
                <w:del w:id="617" w:author="Saurabh Verma" w:date="2015-11-18T11:57:00Z"/>
                <w:rFonts w:ascii="Segoe UI" w:hAnsi="Segoe UI" w:cs="Segoe UI"/>
                <w:color w:val="000000"/>
                <w:highlight w:val="yellow"/>
                <w:rPrChange w:id="618" w:author="Saurabh Verma" w:date="2015-11-18T11:21:00Z">
                  <w:rPr>
                    <w:del w:id="619" w:author="Saurabh Verma" w:date="2015-11-18T11:57:00Z"/>
                    <w:rFonts w:ascii="Segoe UI" w:hAnsi="Segoe UI" w:cs="Segoe UI"/>
                    <w:color w:val="000000"/>
                  </w:rPr>
                </w:rPrChange>
              </w:rPr>
              <w:pPrChange w:id="620" w:author="Saurabh Verma" w:date="2015-11-18T11:57:00Z">
                <w:pPr>
                  <w:pStyle w:val="NoSpacing"/>
                  <w:numPr>
                    <w:numId w:val="17"/>
                  </w:numPr>
                  <w:ind w:left="360" w:hanging="360"/>
                </w:pPr>
              </w:pPrChange>
            </w:pPr>
            <w:del w:id="621" w:author="Saurabh Verma" w:date="2015-11-18T11:57:00Z">
              <w:r w:rsidRPr="00A34A12" w:rsidDel="0056489E">
                <w:rPr>
                  <w:rFonts w:ascii="Segoe UI" w:hAnsi="Segoe UI" w:cs="Segoe UI"/>
                  <w:color w:val="000000"/>
                  <w:highlight w:val="yellow"/>
                  <w:rPrChange w:id="622" w:author="Saurabh Verma" w:date="2015-11-18T11:21:00Z">
                    <w:rPr>
                      <w:rFonts w:ascii="Segoe UI" w:hAnsi="Segoe UI" w:cs="Segoe UI"/>
                      <w:color w:val="000000"/>
                    </w:rPr>
                  </w:rPrChange>
                </w:rPr>
                <w:delText>DeleteUserSavedSearch:</w:delText>
              </w:r>
            </w:del>
          </w:p>
          <w:p w14:paraId="190B07EC" w14:textId="349B7C06" w:rsidR="00E27C55" w:rsidRPr="00A34A12" w:rsidDel="0056489E" w:rsidRDefault="00E27C55" w:rsidP="0056489E">
            <w:pPr>
              <w:pStyle w:val="NoSpacing"/>
              <w:rPr>
                <w:del w:id="623" w:author="Saurabh Verma" w:date="2015-11-18T11:57:00Z"/>
                <w:rFonts w:ascii="Segoe UI" w:hAnsi="Segoe UI" w:cs="Segoe UI"/>
                <w:color w:val="000000"/>
                <w:highlight w:val="yellow"/>
                <w:rPrChange w:id="624" w:author="Saurabh Verma" w:date="2015-11-18T11:21:00Z">
                  <w:rPr>
                    <w:del w:id="625" w:author="Saurabh Verma" w:date="2015-11-18T11:57:00Z"/>
                    <w:rFonts w:ascii="Segoe UI" w:hAnsi="Segoe UI" w:cs="Segoe UI"/>
                    <w:color w:val="000000"/>
                  </w:rPr>
                </w:rPrChange>
              </w:rPr>
              <w:pPrChange w:id="626" w:author="Saurabh Verma" w:date="2015-11-18T11:57:00Z">
                <w:pPr>
                  <w:pStyle w:val="NoSpacing"/>
                  <w:ind w:left="360"/>
                </w:pPr>
              </w:pPrChange>
            </w:pPr>
            <w:del w:id="627" w:author="Saurabh Verma" w:date="2015-11-18T11:57:00Z">
              <w:r w:rsidRPr="00A34A12" w:rsidDel="0056489E">
                <w:rPr>
                  <w:rFonts w:ascii="Segoe UI" w:hAnsi="Segoe UI" w:cs="Segoe UI"/>
                  <w:color w:val="000000"/>
                  <w:highlight w:val="yellow"/>
                  <w:rPrChange w:id="628" w:author="Saurabh Verma" w:date="2015-11-18T11:21:00Z">
                    <w:rPr>
                      <w:rFonts w:ascii="Segoe UI" w:hAnsi="Segoe UI" w:cs="Segoe UI"/>
                      <w:color w:val="000000"/>
                    </w:rPr>
                  </w:rPrChange>
                </w:rPr>
                <w:delText>Deletes the SearchName from the UserSavedSearch list</w:delText>
              </w:r>
            </w:del>
          </w:p>
          <w:p w14:paraId="573BBA08" w14:textId="4BF1B0E5" w:rsidR="00E27C55" w:rsidRPr="00A34A12" w:rsidDel="0056489E" w:rsidRDefault="00E27C55" w:rsidP="0056489E">
            <w:pPr>
              <w:pStyle w:val="NoSpacing"/>
              <w:numPr>
                <w:ilvl w:val="0"/>
                <w:numId w:val="17"/>
              </w:numPr>
              <w:ind w:left="0"/>
              <w:rPr>
                <w:del w:id="629" w:author="Saurabh Verma" w:date="2015-11-18T11:57:00Z"/>
                <w:rFonts w:ascii="Segoe UI" w:hAnsi="Segoe UI" w:cs="Segoe UI"/>
                <w:color w:val="000000"/>
                <w:highlight w:val="yellow"/>
                <w:rPrChange w:id="630" w:author="Saurabh Verma" w:date="2015-11-18T11:21:00Z">
                  <w:rPr>
                    <w:del w:id="631" w:author="Saurabh Verma" w:date="2015-11-18T11:57:00Z"/>
                    <w:rFonts w:ascii="Segoe UI" w:hAnsi="Segoe UI" w:cs="Segoe UI"/>
                    <w:color w:val="000000"/>
                  </w:rPr>
                </w:rPrChange>
              </w:rPr>
              <w:pPrChange w:id="632" w:author="Saurabh Verma" w:date="2015-11-18T11:57:00Z">
                <w:pPr>
                  <w:pStyle w:val="NoSpacing"/>
                  <w:numPr>
                    <w:numId w:val="17"/>
                  </w:numPr>
                  <w:ind w:left="360" w:hanging="360"/>
                </w:pPr>
              </w:pPrChange>
            </w:pPr>
            <w:del w:id="633" w:author="Saurabh Verma" w:date="2015-11-18T11:57:00Z">
              <w:r w:rsidRPr="00A34A12" w:rsidDel="0056489E">
                <w:rPr>
                  <w:rFonts w:ascii="Segoe UI" w:hAnsi="Segoe UI" w:cs="Segoe UI"/>
                  <w:color w:val="000000"/>
                  <w:highlight w:val="yellow"/>
                  <w:rPrChange w:id="634" w:author="Saurabh Verma" w:date="2015-11-18T11:21:00Z">
                    <w:rPr>
                      <w:rFonts w:ascii="Segoe UI" w:hAnsi="Segoe UI" w:cs="Segoe UI"/>
                      <w:color w:val="000000"/>
                    </w:rPr>
                  </w:rPrChange>
                </w:rPr>
                <w:delText>FetchUserSavedSearches:</w:delText>
              </w:r>
            </w:del>
          </w:p>
          <w:p w14:paraId="295CA1D2" w14:textId="121C1C4F" w:rsidR="00E27C55" w:rsidRPr="00A34A12" w:rsidDel="0056489E" w:rsidRDefault="00E27C55" w:rsidP="0056489E">
            <w:pPr>
              <w:pStyle w:val="NoSpacing"/>
              <w:rPr>
                <w:del w:id="635" w:author="Saurabh Verma" w:date="2015-11-18T11:57:00Z"/>
                <w:rFonts w:ascii="Segoe UI" w:hAnsi="Segoe UI" w:cs="Segoe UI"/>
                <w:color w:val="000000"/>
                <w:highlight w:val="yellow"/>
                <w:rPrChange w:id="636" w:author="Saurabh Verma" w:date="2015-11-18T11:21:00Z">
                  <w:rPr>
                    <w:del w:id="637" w:author="Saurabh Verma" w:date="2015-11-18T11:57:00Z"/>
                    <w:rFonts w:ascii="Segoe UI" w:hAnsi="Segoe UI" w:cs="Segoe UI"/>
                    <w:color w:val="000000"/>
                  </w:rPr>
                </w:rPrChange>
              </w:rPr>
              <w:pPrChange w:id="638" w:author="Saurabh Verma" w:date="2015-11-18T11:57:00Z">
                <w:pPr>
                  <w:pStyle w:val="NoSpacing"/>
                  <w:ind w:left="360"/>
                </w:pPr>
              </w:pPrChange>
            </w:pPr>
            <w:del w:id="639" w:author="Saurabh Verma" w:date="2015-11-18T11:57:00Z">
              <w:r w:rsidRPr="00A34A12" w:rsidDel="0056489E">
                <w:rPr>
                  <w:rFonts w:ascii="Segoe UI" w:hAnsi="Segoe UI" w:cs="Segoe UI"/>
                  <w:color w:val="000000"/>
                  <w:highlight w:val="yellow"/>
                  <w:rPrChange w:id="640" w:author="Saurabh Verma" w:date="2015-11-18T11:21:00Z">
                    <w:rPr>
                      <w:rFonts w:ascii="Segoe UI" w:hAnsi="Segoe UI" w:cs="Segoe UI"/>
                      <w:color w:val="000000"/>
                    </w:rPr>
                  </w:rPrChange>
                </w:rPr>
                <w:delText>Fetches the User Saved Search from the UserSavedSearch list</w:delText>
              </w:r>
            </w:del>
          </w:p>
          <w:p w14:paraId="61B8B1C1" w14:textId="5B76B161" w:rsidR="00E27C55" w:rsidRPr="00A34A12" w:rsidDel="0056489E" w:rsidRDefault="00E27C55" w:rsidP="0056489E">
            <w:pPr>
              <w:pStyle w:val="NoSpacing"/>
              <w:numPr>
                <w:ilvl w:val="0"/>
                <w:numId w:val="17"/>
              </w:numPr>
              <w:ind w:left="0"/>
              <w:rPr>
                <w:del w:id="641" w:author="Saurabh Verma" w:date="2015-11-18T11:57:00Z"/>
                <w:rFonts w:ascii="Segoe UI" w:hAnsi="Segoe UI" w:cs="Segoe UI"/>
                <w:color w:val="000000"/>
                <w:highlight w:val="yellow"/>
                <w:rPrChange w:id="642" w:author="Saurabh Verma" w:date="2015-11-18T11:21:00Z">
                  <w:rPr>
                    <w:del w:id="643" w:author="Saurabh Verma" w:date="2015-11-18T11:57:00Z"/>
                    <w:rFonts w:ascii="Segoe UI" w:hAnsi="Segoe UI" w:cs="Segoe UI"/>
                    <w:color w:val="000000"/>
                  </w:rPr>
                </w:rPrChange>
              </w:rPr>
              <w:pPrChange w:id="644" w:author="Saurabh Verma" w:date="2015-11-18T11:57:00Z">
                <w:pPr>
                  <w:pStyle w:val="NoSpacing"/>
                  <w:numPr>
                    <w:numId w:val="17"/>
                  </w:numPr>
                  <w:ind w:left="360" w:hanging="360"/>
                </w:pPr>
              </w:pPrChange>
            </w:pPr>
            <w:del w:id="645" w:author="Saurabh Verma" w:date="2015-11-18T11:57:00Z">
              <w:r w:rsidRPr="00A34A12" w:rsidDel="0056489E">
                <w:rPr>
                  <w:rFonts w:ascii="Segoe UI" w:hAnsi="Segoe UI" w:cs="Segoe UI"/>
                  <w:color w:val="000000"/>
                  <w:highlight w:val="yellow"/>
                  <w:rPrChange w:id="646" w:author="Saurabh Verma" w:date="2015-11-18T11:21:00Z">
                    <w:rPr>
                      <w:rFonts w:ascii="Segoe UI" w:hAnsi="Segoe UI" w:cs="Segoe UI"/>
                      <w:color w:val="000000"/>
                    </w:rPr>
                  </w:rPrChange>
                </w:rPr>
                <w:delText>UpdateSearchName:</w:delText>
              </w:r>
            </w:del>
          </w:p>
          <w:p w14:paraId="0588295C" w14:textId="737FB64B" w:rsidR="00E27C55" w:rsidRPr="00C54284" w:rsidRDefault="00E27C55" w:rsidP="0056489E">
            <w:pPr>
              <w:pStyle w:val="NoSpacing"/>
              <w:ind w:left="360"/>
              <w:rPr>
                <w:rFonts w:ascii="Segoe UI" w:hAnsi="Segoe UI" w:cs="Segoe UI"/>
                <w:color w:val="000000"/>
              </w:rPr>
              <w:pPrChange w:id="647" w:author="Saurabh Verma" w:date="2015-11-18T11:57:00Z">
                <w:pPr>
                  <w:pStyle w:val="NoSpacing"/>
                  <w:ind w:left="360"/>
                </w:pPr>
              </w:pPrChange>
            </w:pPr>
            <w:del w:id="648" w:author="Saurabh Verma" w:date="2015-11-18T11:57:00Z">
              <w:r w:rsidRPr="00A34A12" w:rsidDel="0056489E">
                <w:rPr>
                  <w:rFonts w:ascii="Segoe UI" w:hAnsi="Segoe UI" w:cs="Segoe UI"/>
                  <w:color w:val="000000"/>
                  <w:highlight w:val="yellow"/>
                  <w:rPrChange w:id="649" w:author="Saurabh Verma" w:date="2015-11-18T11:21:00Z">
                    <w:rPr>
                      <w:rFonts w:ascii="Segoe UI" w:hAnsi="Segoe UI" w:cs="Segoe UI"/>
                      <w:color w:val="000000"/>
                    </w:rPr>
                  </w:rPrChange>
                </w:rPr>
                <w:delText>Rename the Search Name in UserSavedSearch</w:delText>
              </w:r>
            </w:del>
          </w:p>
        </w:tc>
      </w:tr>
    </w:tbl>
    <w:p w14:paraId="57F33FC2" w14:textId="77777777" w:rsidR="00E27C55" w:rsidRPr="00C54284" w:rsidRDefault="00E27C55" w:rsidP="00E27C55">
      <w:pPr>
        <w:ind w:left="720"/>
        <w:rPr>
          <w:rFonts w:ascii="Segoe UI" w:hAnsi="Segoe UI" w:cs="Segoe UI"/>
          <w:sz w:val="20"/>
          <w:szCs w:val="20"/>
        </w:rPr>
      </w:pPr>
      <w:r w:rsidRPr="00C54284" w:rsidDel="00C81EDA">
        <w:rPr>
          <w:rFonts w:ascii="Segoe UI" w:hAnsi="Segoe UI" w:cs="Segoe UI"/>
          <w:sz w:val="20"/>
          <w:szCs w:val="20"/>
        </w:rPr>
        <w:lastRenderedPageBreak/>
        <w:t xml:space="preserve"> </w:t>
      </w:r>
    </w:p>
    <w:p w14:paraId="29E1E6FF" w14:textId="77777777" w:rsidR="00E27C55" w:rsidRPr="00C54284" w:rsidRDefault="00E27C55" w:rsidP="00E27C55">
      <w:pPr>
        <w:ind w:left="900"/>
        <w:rPr>
          <w:rFonts w:ascii="Segoe UI" w:hAnsi="Segoe UI" w:cs="Segoe UI"/>
          <w:sz w:val="20"/>
          <w:szCs w:val="20"/>
        </w:rPr>
      </w:pPr>
      <w:r w:rsidRPr="00C54284">
        <w:rPr>
          <w:rFonts w:ascii="Segoe UI" w:hAnsi="Segoe UI" w:cs="Segoe UI"/>
          <w:b/>
          <w:sz w:val="20"/>
          <w:szCs w:val="20"/>
        </w:rPr>
        <w:t>Legal Briefcase service:</w:t>
      </w:r>
    </w:p>
    <w:tbl>
      <w:tblPr>
        <w:tblStyle w:val="TableGrid"/>
        <w:tblW w:w="0" w:type="auto"/>
        <w:tblInd w:w="900" w:type="dxa"/>
        <w:tblLook w:val="04A0" w:firstRow="1" w:lastRow="0" w:firstColumn="1" w:lastColumn="0" w:noHBand="0" w:noVBand="1"/>
      </w:tblPr>
      <w:tblGrid>
        <w:gridCol w:w="1435"/>
        <w:gridCol w:w="7735"/>
      </w:tblGrid>
      <w:tr w:rsidR="00E27C55" w:rsidRPr="00C54284" w14:paraId="4F839041" w14:textId="77777777" w:rsidTr="00E27C55">
        <w:tc>
          <w:tcPr>
            <w:tcW w:w="1435" w:type="dxa"/>
          </w:tcPr>
          <w:p w14:paraId="5A677F3B" w14:textId="77777777" w:rsidR="00E27C55" w:rsidRPr="00C54284" w:rsidRDefault="00E27C55" w:rsidP="00E27C55">
            <w:pPr>
              <w:pStyle w:val="NoSpacing"/>
              <w:rPr>
                <w:rFonts w:ascii="Segoe UI" w:hAnsi="Segoe UI" w:cs="Segoe UI"/>
                <w:b/>
              </w:rPr>
            </w:pPr>
            <w:r w:rsidRPr="00C54284">
              <w:rPr>
                <w:rFonts w:ascii="Segoe UI" w:hAnsi="Segoe UI" w:cs="Segoe UI"/>
                <w:b/>
              </w:rPr>
              <w:t>Module</w:t>
            </w:r>
          </w:p>
        </w:tc>
        <w:tc>
          <w:tcPr>
            <w:tcW w:w="7735" w:type="dxa"/>
          </w:tcPr>
          <w:p w14:paraId="4F88D5EC" w14:textId="77777777" w:rsidR="00E27C55" w:rsidRPr="00C54284" w:rsidRDefault="00E27C55" w:rsidP="00E27C55">
            <w:pPr>
              <w:pStyle w:val="NoSpacing"/>
              <w:rPr>
                <w:rFonts w:ascii="Segoe UI" w:hAnsi="Segoe UI" w:cs="Segoe UI"/>
                <w:b/>
              </w:rPr>
            </w:pPr>
            <w:r w:rsidRPr="00C54284">
              <w:rPr>
                <w:rFonts w:ascii="Segoe UI" w:hAnsi="Segoe UI" w:cs="Segoe UI"/>
                <w:b/>
              </w:rPr>
              <w:t>Details</w:t>
            </w:r>
          </w:p>
        </w:tc>
      </w:tr>
      <w:tr w:rsidR="00E27C55" w:rsidRPr="00C54284" w14:paraId="6A0447F6" w14:textId="77777777" w:rsidTr="00E27C55">
        <w:tc>
          <w:tcPr>
            <w:tcW w:w="1435" w:type="dxa"/>
          </w:tcPr>
          <w:p w14:paraId="0541FF6F" w14:textId="77777777" w:rsidR="00E27C55" w:rsidRPr="00C54284" w:rsidRDefault="00E27C55" w:rsidP="00E27C55">
            <w:pPr>
              <w:pStyle w:val="NoSpacing"/>
              <w:rPr>
                <w:rFonts w:ascii="Segoe UI" w:hAnsi="Segoe UI" w:cs="Segoe UI"/>
              </w:rPr>
            </w:pPr>
            <w:r w:rsidRPr="00C54284">
              <w:rPr>
                <w:rFonts w:ascii="Segoe UI" w:hAnsi="Segoe UI" w:cs="Segoe UI"/>
              </w:rPr>
              <w:t>File name</w:t>
            </w:r>
          </w:p>
        </w:tc>
        <w:tc>
          <w:tcPr>
            <w:tcW w:w="7735" w:type="dxa"/>
          </w:tcPr>
          <w:p w14:paraId="4FF0F56D" w14:textId="77777777" w:rsidR="00E27C55" w:rsidRPr="00C54284" w:rsidRDefault="00E27C55" w:rsidP="00E27C55">
            <w:pPr>
              <w:pStyle w:val="NoSpacing"/>
              <w:rPr>
                <w:rFonts w:ascii="Segoe UI" w:hAnsi="Segoe UI" w:cs="Segoe UI"/>
              </w:rPr>
            </w:pPr>
            <w:r w:rsidRPr="00C54284">
              <w:rPr>
                <w:rFonts w:ascii="Segoe UI" w:hAnsi="Segoe UI" w:cs="Segoe UI"/>
              </w:rPr>
              <w:t>LegalBriefcase.svc.cs</w:t>
            </w:r>
          </w:p>
        </w:tc>
      </w:tr>
      <w:tr w:rsidR="00E27C55" w:rsidRPr="00C54284" w14:paraId="66040D74" w14:textId="77777777" w:rsidTr="00E27C55">
        <w:tc>
          <w:tcPr>
            <w:tcW w:w="1435" w:type="dxa"/>
          </w:tcPr>
          <w:p w14:paraId="4149A1C0" w14:textId="77777777" w:rsidR="00E27C55" w:rsidRPr="00C54284" w:rsidRDefault="00E27C55" w:rsidP="00E27C55">
            <w:pPr>
              <w:pStyle w:val="NoSpacing"/>
              <w:rPr>
                <w:rFonts w:ascii="Segoe UI" w:hAnsi="Segoe UI" w:cs="Segoe UI"/>
              </w:rPr>
            </w:pPr>
            <w:r w:rsidRPr="00C54284">
              <w:rPr>
                <w:rFonts w:ascii="Segoe UI" w:hAnsi="Segoe UI" w:cs="Segoe UI"/>
              </w:rPr>
              <w:t>Class Name</w:t>
            </w:r>
          </w:p>
        </w:tc>
        <w:tc>
          <w:tcPr>
            <w:tcW w:w="7735" w:type="dxa"/>
          </w:tcPr>
          <w:p w14:paraId="40CF267B" w14:textId="77777777" w:rsidR="00E27C55" w:rsidRPr="00C54284" w:rsidRDefault="00E27C55" w:rsidP="00E27C55">
            <w:pPr>
              <w:pStyle w:val="NoSpacing"/>
              <w:rPr>
                <w:rFonts w:ascii="Segoe UI" w:hAnsi="Segoe UI" w:cs="Segoe UI"/>
              </w:rPr>
            </w:pPr>
            <w:r w:rsidRPr="00C54284">
              <w:rPr>
                <w:rFonts w:ascii="Segoe UI" w:hAnsi="Segoe UI" w:cs="Segoe UI"/>
              </w:rPr>
              <w:t>LegalBriefcase.cs</w:t>
            </w:r>
          </w:p>
        </w:tc>
      </w:tr>
      <w:tr w:rsidR="00E27C55" w:rsidRPr="00C54284" w14:paraId="4F3A73AF" w14:textId="77777777" w:rsidTr="00E27C55">
        <w:tc>
          <w:tcPr>
            <w:tcW w:w="1435" w:type="dxa"/>
          </w:tcPr>
          <w:p w14:paraId="44851400" w14:textId="77777777" w:rsidR="00E27C55" w:rsidRPr="00C54284" w:rsidRDefault="00E27C55" w:rsidP="00E27C55">
            <w:pPr>
              <w:pStyle w:val="NoSpacing"/>
              <w:rPr>
                <w:rFonts w:ascii="Segoe UI" w:hAnsi="Segoe UI" w:cs="Segoe UI"/>
              </w:rPr>
            </w:pPr>
            <w:r w:rsidRPr="00C54284">
              <w:rPr>
                <w:rFonts w:ascii="Segoe UI" w:hAnsi="Segoe UI" w:cs="Segoe UI"/>
              </w:rPr>
              <w:t>Namespace</w:t>
            </w:r>
          </w:p>
        </w:tc>
        <w:tc>
          <w:tcPr>
            <w:tcW w:w="7735" w:type="dxa"/>
          </w:tcPr>
          <w:p w14:paraId="405D1D51" w14:textId="77777777" w:rsidR="00E27C55" w:rsidRPr="00C54284" w:rsidRDefault="00E27C55" w:rsidP="00E27C55">
            <w:pPr>
              <w:pStyle w:val="NoSpacing"/>
              <w:rPr>
                <w:rFonts w:ascii="Segoe UI" w:hAnsi="Segoe UI" w:cs="Segoe UI"/>
              </w:rPr>
            </w:pPr>
            <w:r w:rsidRPr="00C54284">
              <w:rPr>
                <w:rFonts w:ascii="Segoe UI" w:hAnsi="Segoe UI" w:cs="Segoe UI"/>
              </w:rPr>
              <w:t>Microsoft.Legal.MatterCenter.ProviderService</w:t>
            </w:r>
          </w:p>
        </w:tc>
      </w:tr>
      <w:tr w:rsidR="00E27C55" w:rsidRPr="00C54284" w14:paraId="435548A4" w14:textId="77777777" w:rsidTr="00E27C55">
        <w:tc>
          <w:tcPr>
            <w:tcW w:w="1435" w:type="dxa"/>
          </w:tcPr>
          <w:p w14:paraId="1074D073" w14:textId="77777777" w:rsidR="00E27C55" w:rsidRPr="00C54284" w:rsidRDefault="00E27C55" w:rsidP="00E27C55">
            <w:pPr>
              <w:pStyle w:val="NoSpacing"/>
              <w:rPr>
                <w:rFonts w:ascii="Segoe UI" w:hAnsi="Segoe UI" w:cs="Segoe UI"/>
              </w:rPr>
            </w:pPr>
            <w:r w:rsidRPr="00C54284">
              <w:rPr>
                <w:rFonts w:ascii="Segoe UI" w:hAnsi="Segoe UI" w:cs="Segoe UI"/>
              </w:rPr>
              <w:t>Assembly</w:t>
            </w:r>
          </w:p>
        </w:tc>
        <w:tc>
          <w:tcPr>
            <w:tcW w:w="7735" w:type="dxa"/>
          </w:tcPr>
          <w:p w14:paraId="6C6D9761" w14:textId="77777777" w:rsidR="00E27C55" w:rsidRPr="00C54284" w:rsidRDefault="00E27C55" w:rsidP="00E27C55">
            <w:pPr>
              <w:pStyle w:val="NoSpacing"/>
              <w:rPr>
                <w:rFonts w:ascii="Segoe UI" w:hAnsi="Segoe UI" w:cs="Segoe UI"/>
              </w:rPr>
            </w:pPr>
            <w:r w:rsidRPr="00C54284">
              <w:rPr>
                <w:rFonts w:ascii="Segoe UI" w:hAnsi="Segoe UI" w:cs="Segoe UI"/>
              </w:rPr>
              <w:t>Microsoft.Legal.MatterCenter.ProviderService</w:t>
            </w:r>
          </w:p>
        </w:tc>
      </w:tr>
      <w:tr w:rsidR="00E27C55" w:rsidRPr="00C54284" w14:paraId="4B555530" w14:textId="77777777" w:rsidTr="00E27C55">
        <w:tc>
          <w:tcPr>
            <w:tcW w:w="1435" w:type="dxa"/>
          </w:tcPr>
          <w:p w14:paraId="39D0A4B4" w14:textId="77777777" w:rsidR="00E27C55" w:rsidRPr="00C54284" w:rsidRDefault="00E27C55" w:rsidP="00E27C55">
            <w:pPr>
              <w:pStyle w:val="NoSpacing"/>
              <w:rPr>
                <w:rFonts w:ascii="Segoe UI" w:hAnsi="Segoe UI" w:cs="Segoe UI"/>
              </w:rPr>
            </w:pPr>
            <w:r w:rsidRPr="00C54284">
              <w:rPr>
                <w:rFonts w:ascii="Segoe UI" w:hAnsi="Segoe UI" w:cs="Segoe UI"/>
              </w:rPr>
              <w:t>Methods</w:t>
            </w:r>
          </w:p>
        </w:tc>
        <w:tc>
          <w:tcPr>
            <w:tcW w:w="7735" w:type="dxa"/>
          </w:tcPr>
          <w:p w14:paraId="144B612A" w14:textId="77777777" w:rsidR="00E27C55" w:rsidRPr="00C54284" w:rsidRDefault="00E27C55" w:rsidP="00E27C55">
            <w:pPr>
              <w:pStyle w:val="NoSpacing"/>
              <w:numPr>
                <w:ilvl w:val="0"/>
                <w:numId w:val="42"/>
              </w:numPr>
              <w:rPr>
                <w:rFonts w:ascii="Segoe UI" w:hAnsi="Segoe UI" w:cs="Segoe UI"/>
                <w:color w:val="000000"/>
              </w:rPr>
            </w:pPr>
            <w:r w:rsidRPr="00C54284">
              <w:rPr>
                <w:rFonts w:ascii="Segoe UI" w:hAnsi="Segoe UI" w:cs="Segoe UI"/>
                <w:color w:val="000000"/>
              </w:rPr>
              <w:t>SendToBriefcase:</w:t>
            </w:r>
          </w:p>
          <w:p w14:paraId="2ADB3E95"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Send the file to Briefcase</w:t>
            </w:r>
          </w:p>
          <w:p w14:paraId="37FCA80E" w14:textId="77777777" w:rsidR="00E27C55" w:rsidRPr="00C54284" w:rsidRDefault="00E27C55" w:rsidP="00E27C55">
            <w:pPr>
              <w:pStyle w:val="NoSpacing"/>
              <w:numPr>
                <w:ilvl w:val="0"/>
                <w:numId w:val="42"/>
              </w:numPr>
              <w:rPr>
                <w:rFonts w:ascii="Segoe UI" w:hAnsi="Segoe UI" w:cs="Segoe UI"/>
                <w:color w:val="000000"/>
              </w:rPr>
            </w:pPr>
            <w:r w:rsidRPr="00C54284">
              <w:rPr>
                <w:rFonts w:ascii="Segoe UI" w:hAnsi="Segoe UI" w:cs="Segoe UI"/>
                <w:color w:val="000000"/>
              </w:rPr>
              <w:t>SendToMatter:</w:t>
            </w:r>
          </w:p>
          <w:p w14:paraId="72C7F753"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Sends attachments from users Briefcase (OneDrive) to DMS system</w:t>
            </w:r>
          </w:p>
          <w:p w14:paraId="7C682DF9" w14:textId="77777777" w:rsidR="00E27C55" w:rsidRPr="00C54284" w:rsidRDefault="00E27C55" w:rsidP="00E27C55">
            <w:pPr>
              <w:pStyle w:val="NoSpacing"/>
              <w:numPr>
                <w:ilvl w:val="0"/>
                <w:numId w:val="42"/>
              </w:numPr>
              <w:rPr>
                <w:rFonts w:ascii="Segoe UI" w:hAnsi="Segoe UI" w:cs="Segoe UI"/>
                <w:color w:val="000000"/>
              </w:rPr>
            </w:pPr>
            <w:r w:rsidRPr="00C54284">
              <w:rPr>
                <w:rFonts w:ascii="Segoe UI" w:hAnsi="Segoe UI" w:cs="Segoe UI"/>
                <w:color w:val="000000"/>
              </w:rPr>
              <w:t>CheckOutDocument:</w:t>
            </w:r>
          </w:p>
          <w:p w14:paraId="43B8AF5B"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Check out document from DMS System</w:t>
            </w:r>
          </w:p>
          <w:p w14:paraId="1F2C0051" w14:textId="77777777" w:rsidR="00E27C55" w:rsidRPr="00C54284" w:rsidRDefault="00E27C55" w:rsidP="00E27C55">
            <w:pPr>
              <w:pStyle w:val="NoSpacing"/>
              <w:numPr>
                <w:ilvl w:val="0"/>
                <w:numId w:val="42"/>
              </w:numPr>
              <w:rPr>
                <w:rFonts w:ascii="Segoe UI" w:hAnsi="Segoe UI" w:cs="Segoe UI"/>
                <w:color w:val="000000"/>
              </w:rPr>
            </w:pPr>
            <w:r w:rsidRPr="00C54284">
              <w:rPr>
                <w:rFonts w:ascii="Segoe UI" w:hAnsi="Segoe UI" w:cs="Segoe UI"/>
                <w:color w:val="000000"/>
              </w:rPr>
              <w:t>GetVersion:</w:t>
            </w:r>
          </w:p>
          <w:p w14:paraId="7614D720"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Returns version information about the documents</w:t>
            </w:r>
          </w:p>
          <w:p w14:paraId="188DCD34" w14:textId="77777777" w:rsidR="00E27C55" w:rsidRPr="00C54284" w:rsidRDefault="00E27C55" w:rsidP="00E27C55">
            <w:pPr>
              <w:pStyle w:val="NoSpacing"/>
              <w:numPr>
                <w:ilvl w:val="0"/>
                <w:numId w:val="42"/>
              </w:numPr>
              <w:rPr>
                <w:rFonts w:ascii="Segoe UI" w:hAnsi="Segoe UI" w:cs="Segoe UI"/>
                <w:color w:val="000000"/>
              </w:rPr>
            </w:pPr>
            <w:r w:rsidRPr="00C54284">
              <w:rPr>
                <w:rFonts w:ascii="Segoe UI" w:hAnsi="Segoe UI" w:cs="Segoe UI"/>
                <w:color w:val="000000"/>
              </w:rPr>
              <w:t>SyncBriefcase:</w:t>
            </w:r>
          </w:p>
          <w:p w14:paraId="130610FF"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Function is used to perform Check Out, Detach and Update document functionality</w:t>
            </w:r>
          </w:p>
          <w:p w14:paraId="6AC6B697" w14:textId="77777777" w:rsidR="00E27C55" w:rsidRPr="00C54284" w:rsidRDefault="00E27C55" w:rsidP="00E27C55">
            <w:pPr>
              <w:pStyle w:val="NoSpacing"/>
              <w:numPr>
                <w:ilvl w:val="0"/>
                <w:numId w:val="42"/>
              </w:numPr>
              <w:rPr>
                <w:rFonts w:ascii="Segoe UI" w:hAnsi="Segoe UI" w:cs="Segoe UI"/>
                <w:color w:val="000000"/>
              </w:rPr>
            </w:pPr>
            <w:r w:rsidRPr="00C54284">
              <w:rPr>
                <w:rFonts w:ascii="Segoe UI" w:hAnsi="Segoe UI" w:cs="Segoe UI"/>
                <w:color w:val="000000"/>
              </w:rPr>
              <w:t>CheckNormalDocuments:</w:t>
            </w:r>
          </w:p>
          <w:p w14:paraId="6457A249"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Function is used to perform check for normal documents</w:t>
            </w:r>
          </w:p>
          <w:p w14:paraId="10F9A5DC" w14:textId="77777777" w:rsidR="00E27C55" w:rsidRPr="00C54284" w:rsidRDefault="00E27C55" w:rsidP="00E27C55">
            <w:pPr>
              <w:pStyle w:val="NoSpacing"/>
              <w:numPr>
                <w:ilvl w:val="0"/>
                <w:numId w:val="42"/>
              </w:numPr>
              <w:rPr>
                <w:rFonts w:ascii="Segoe UI" w:hAnsi="Segoe UI" w:cs="Segoe UI"/>
              </w:rPr>
            </w:pPr>
            <w:r w:rsidRPr="00C54284">
              <w:rPr>
                <w:rFonts w:ascii="Segoe UI" w:hAnsi="Segoe UI" w:cs="Segoe UI"/>
                <w:color w:val="000000"/>
              </w:rPr>
              <w:t>SaveEmail:</w:t>
            </w:r>
          </w:p>
          <w:p w14:paraId="545CAC82"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This method provides the user the EML file with selected attachments</w:t>
            </w:r>
          </w:p>
          <w:p w14:paraId="0252CAED" w14:textId="77777777" w:rsidR="00E27C55" w:rsidRPr="00C54284" w:rsidRDefault="00E27C55" w:rsidP="00E27C55">
            <w:pPr>
              <w:pStyle w:val="NoSpacing"/>
              <w:numPr>
                <w:ilvl w:val="0"/>
                <w:numId w:val="42"/>
              </w:numPr>
              <w:rPr>
                <w:rFonts w:ascii="Segoe UI" w:hAnsi="Segoe UI" w:cs="Segoe UI"/>
                <w:color w:val="000000"/>
              </w:rPr>
            </w:pPr>
            <w:r w:rsidRPr="00C54284">
              <w:rPr>
                <w:rFonts w:ascii="Segoe UI" w:hAnsi="Segoe UI" w:cs="Segoe UI"/>
                <w:color w:val="000000"/>
              </w:rPr>
              <w:t>CheckedOutDocumentByUser:</w:t>
            </w:r>
          </w:p>
          <w:p w14:paraId="3D3F9574"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This method returns user who has checked out the document</w:t>
            </w:r>
          </w:p>
        </w:tc>
      </w:tr>
    </w:tbl>
    <w:p w14:paraId="23B1FF4F" w14:textId="77777777" w:rsidR="00E27C55" w:rsidRPr="00C54284" w:rsidRDefault="00E27C55" w:rsidP="00E27C55">
      <w:pPr>
        <w:ind w:left="720"/>
        <w:rPr>
          <w:rFonts w:ascii="Segoe UI" w:hAnsi="Segoe UI" w:cs="Segoe UI"/>
          <w:sz w:val="16"/>
        </w:rPr>
      </w:pPr>
    </w:p>
    <w:p w14:paraId="7E9C509D" w14:textId="77777777" w:rsidR="00E27C55" w:rsidRPr="00C54284" w:rsidRDefault="00E27C55" w:rsidP="0088376A">
      <w:pPr>
        <w:pStyle w:val="Heading30"/>
        <w:numPr>
          <w:ilvl w:val="2"/>
          <w:numId w:val="10"/>
        </w:numPr>
        <w:rPr>
          <w:rFonts w:ascii="Segoe UI" w:hAnsi="Segoe UI" w:cs="Segoe UI"/>
          <w:b w:val="0"/>
          <w:sz w:val="26"/>
          <w:szCs w:val="26"/>
        </w:rPr>
      </w:pPr>
      <w:bookmarkStart w:id="650" w:name="_Toc393127932"/>
      <w:bookmarkStart w:id="651" w:name="_Toc426022692"/>
      <w:r w:rsidRPr="00C54284">
        <w:rPr>
          <w:rFonts w:ascii="Segoe UI" w:hAnsi="Segoe UI" w:cs="Segoe UI"/>
          <w:b w:val="0"/>
          <w:sz w:val="26"/>
          <w:szCs w:val="26"/>
        </w:rPr>
        <w:t>Error Handling</w:t>
      </w:r>
      <w:bookmarkEnd w:id="650"/>
      <w:bookmarkEnd w:id="651"/>
    </w:p>
    <w:p w14:paraId="4DCD8BD9" w14:textId="77777777" w:rsidR="00E27C55" w:rsidRPr="00C54284" w:rsidRDefault="00E27C55" w:rsidP="00E27C55">
      <w:pPr>
        <w:pStyle w:val="Body"/>
        <w:rPr>
          <w:rFonts w:ascii="Segoe UI" w:hAnsi="Segoe UI" w:cs="Segoe UI"/>
        </w:rPr>
      </w:pPr>
    </w:p>
    <w:p w14:paraId="617AE490" w14:textId="77777777" w:rsidR="00E27C55" w:rsidRPr="00C54284" w:rsidRDefault="00E27C55" w:rsidP="00E27C55">
      <w:pPr>
        <w:pStyle w:val="Body"/>
        <w:rPr>
          <w:rFonts w:ascii="Segoe UI" w:hAnsi="Segoe UI" w:cs="Segoe UI"/>
          <w:b/>
        </w:rPr>
      </w:pPr>
      <w:r w:rsidRPr="00C54284">
        <w:rPr>
          <w:rFonts w:ascii="Segoe UI" w:hAnsi="Segoe UI" w:cs="Segoe UI"/>
        </w:rPr>
        <w:t xml:space="preserve">                  The server side and client side errors are handled as follows in the Matter Center App,</w:t>
      </w:r>
    </w:p>
    <w:p w14:paraId="429F5542" w14:textId="0FD88637" w:rsidR="00E27C55" w:rsidRPr="00C54284" w:rsidRDefault="007E4F47" w:rsidP="0088376A">
      <w:pPr>
        <w:pStyle w:val="Heading40"/>
        <w:numPr>
          <w:ilvl w:val="3"/>
          <w:numId w:val="10"/>
        </w:numPr>
        <w:tabs>
          <w:tab w:val="clear" w:pos="900"/>
          <w:tab w:val="left" w:pos="1080"/>
        </w:tabs>
        <w:rPr>
          <w:rFonts w:ascii="Segoe UI" w:hAnsi="Segoe UI" w:cs="Segoe UI"/>
          <w:i w:val="0"/>
        </w:rPr>
      </w:pPr>
      <w:bookmarkStart w:id="652" w:name="_Toc100645982"/>
      <w:r>
        <w:rPr>
          <w:rFonts w:ascii="Segoe UI" w:hAnsi="Segoe UI" w:cs="Segoe UI"/>
          <w:i w:val="0"/>
        </w:rPr>
        <w:t xml:space="preserve"> </w:t>
      </w:r>
      <w:r w:rsidR="00E27C55" w:rsidRPr="00C54284">
        <w:rPr>
          <w:rFonts w:ascii="Segoe UI" w:hAnsi="Segoe UI" w:cs="Segoe UI"/>
          <w:i w:val="0"/>
        </w:rPr>
        <w:t>Server Side</w:t>
      </w:r>
      <w:bookmarkEnd w:id="652"/>
    </w:p>
    <w:p w14:paraId="7596A2DC" w14:textId="77777777" w:rsidR="00E27C55" w:rsidRPr="00C54284" w:rsidRDefault="00E27C55" w:rsidP="00E27C55">
      <w:pPr>
        <w:ind w:left="1116"/>
        <w:rPr>
          <w:rFonts w:ascii="Segoe UI" w:hAnsi="Segoe UI" w:cs="Segoe UI"/>
          <w:sz w:val="20"/>
          <w:szCs w:val="20"/>
        </w:rPr>
      </w:pPr>
      <w:r w:rsidRPr="00C54284">
        <w:rPr>
          <w:rFonts w:ascii="Segoe UI" w:hAnsi="Segoe UI" w:cs="Segoe UI"/>
          <w:sz w:val="20"/>
          <w:szCs w:val="20"/>
        </w:rPr>
        <w:t>Based on whether the service module is deployed on the Cloud</w:t>
      </w:r>
      <w:r w:rsidRPr="00C54284" w:rsidDel="00CB271C">
        <w:rPr>
          <w:rFonts w:ascii="Segoe UI" w:hAnsi="Segoe UI" w:cs="Segoe UI"/>
          <w:sz w:val="20"/>
          <w:szCs w:val="20"/>
        </w:rPr>
        <w:t xml:space="preserve"> </w:t>
      </w:r>
      <w:r w:rsidRPr="00C54284">
        <w:rPr>
          <w:rFonts w:ascii="Segoe UI" w:hAnsi="Segoe UI" w:cs="Segoe UI"/>
          <w:sz w:val="20"/>
          <w:szCs w:val="20"/>
        </w:rPr>
        <w:t>or on an IIS hosted environment, the logging varies.</w:t>
      </w:r>
    </w:p>
    <w:p w14:paraId="2EF2C29E" w14:textId="77777777" w:rsidR="00E27C55" w:rsidRPr="00C54284" w:rsidRDefault="00E27C55" w:rsidP="00E27C55">
      <w:pPr>
        <w:pStyle w:val="ListParagraph"/>
        <w:numPr>
          <w:ilvl w:val="0"/>
          <w:numId w:val="16"/>
        </w:numPr>
        <w:rPr>
          <w:rFonts w:ascii="Segoe UI" w:hAnsi="Segoe UI" w:cs="Segoe UI"/>
          <w:sz w:val="20"/>
          <w:szCs w:val="20"/>
        </w:rPr>
      </w:pPr>
      <w:r w:rsidRPr="00C54284">
        <w:rPr>
          <w:rFonts w:ascii="Segoe UI" w:hAnsi="Segoe UI" w:cs="Segoe UI"/>
          <w:sz w:val="20"/>
          <w:szCs w:val="20"/>
        </w:rPr>
        <w:t>If the service is deployed on the Cloud, any application errors are logged to the Azure Table Storage. The following is logged to the Azure table</w:t>
      </w:r>
    </w:p>
    <w:p w14:paraId="3220E212" w14:textId="77777777" w:rsidR="00E27C55" w:rsidRPr="00C54284" w:rsidRDefault="00E27C55" w:rsidP="00E27C55">
      <w:pPr>
        <w:pStyle w:val="ListParagraph"/>
        <w:numPr>
          <w:ilvl w:val="0"/>
          <w:numId w:val="51"/>
        </w:numPr>
        <w:rPr>
          <w:rFonts w:ascii="Segoe UI" w:hAnsi="Segoe UI" w:cs="Segoe UI"/>
          <w:sz w:val="20"/>
          <w:szCs w:val="20"/>
        </w:rPr>
      </w:pPr>
      <w:r w:rsidRPr="00C54284">
        <w:rPr>
          <w:rFonts w:ascii="Segoe UI" w:hAnsi="Segoe UI" w:cs="Segoe UI"/>
          <w:sz w:val="20"/>
          <w:szCs w:val="20"/>
        </w:rPr>
        <w:t xml:space="preserve">Partition key – Class name where the error occurred </w:t>
      </w:r>
    </w:p>
    <w:p w14:paraId="328D88A2" w14:textId="77777777" w:rsidR="00E27C55" w:rsidRPr="00C54284" w:rsidRDefault="00E27C55" w:rsidP="00E27C55">
      <w:pPr>
        <w:pStyle w:val="ListParagraph"/>
        <w:numPr>
          <w:ilvl w:val="0"/>
          <w:numId w:val="51"/>
        </w:numPr>
        <w:rPr>
          <w:rFonts w:ascii="Segoe UI" w:hAnsi="Segoe UI" w:cs="Segoe UI"/>
          <w:sz w:val="20"/>
          <w:szCs w:val="20"/>
        </w:rPr>
      </w:pPr>
      <w:r w:rsidRPr="00C54284">
        <w:rPr>
          <w:rFonts w:ascii="Segoe UI" w:hAnsi="Segoe UI" w:cs="Segoe UI"/>
          <w:sz w:val="20"/>
          <w:szCs w:val="20"/>
        </w:rPr>
        <w:t>Row key – Date and time when the error occurred</w:t>
      </w:r>
    </w:p>
    <w:p w14:paraId="7ABF7C40" w14:textId="77777777" w:rsidR="00E27C55" w:rsidRPr="00C54284" w:rsidRDefault="00E27C55" w:rsidP="00E27C55">
      <w:pPr>
        <w:pStyle w:val="ListParagraph"/>
        <w:numPr>
          <w:ilvl w:val="0"/>
          <w:numId w:val="51"/>
        </w:numPr>
        <w:rPr>
          <w:rFonts w:ascii="Segoe UI" w:hAnsi="Segoe UI" w:cs="Segoe UI"/>
          <w:sz w:val="20"/>
          <w:szCs w:val="20"/>
        </w:rPr>
      </w:pPr>
      <w:r w:rsidRPr="00C54284">
        <w:rPr>
          <w:rFonts w:ascii="Segoe UI" w:hAnsi="Segoe UI" w:cs="Segoe UI"/>
          <w:sz w:val="20"/>
          <w:szCs w:val="20"/>
        </w:rPr>
        <w:t>Error code – hResult of exception</w:t>
      </w:r>
    </w:p>
    <w:p w14:paraId="1F0E9571" w14:textId="77777777" w:rsidR="00E27C55" w:rsidRPr="00C54284" w:rsidRDefault="00E27C55" w:rsidP="00E27C55">
      <w:pPr>
        <w:pStyle w:val="ListParagraph"/>
        <w:numPr>
          <w:ilvl w:val="0"/>
          <w:numId w:val="51"/>
        </w:numPr>
        <w:rPr>
          <w:rFonts w:ascii="Segoe UI" w:hAnsi="Segoe UI" w:cs="Segoe UI"/>
          <w:sz w:val="20"/>
          <w:szCs w:val="20"/>
        </w:rPr>
      </w:pPr>
      <w:r w:rsidRPr="00C54284">
        <w:rPr>
          <w:rFonts w:ascii="Segoe UI" w:hAnsi="Segoe UI" w:cs="Segoe UI"/>
          <w:sz w:val="20"/>
          <w:szCs w:val="20"/>
        </w:rPr>
        <w:t>Log message – The message of exception</w:t>
      </w:r>
    </w:p>
    <w:p w14:paraId="0D87E300" w14:textId="77777777" w:rsidR="00E27C55" w:rsidRPr="00C54284" w:rsidRDefault="00E27C55" w:rsidP="00E27C55">
      <w:pPr>
        <w:pStyle w:val="ListParagraph"/>
        <w:numPr>
          <w:ilvl w:val="0"/>
          <w:numId w:val="51"/>
        </w:numPr>
        <w:rPr>
          <w:rFonts w:ascii="Segoe UI" w:hAnsi="Segoe UI" w:cs="Segoe UI"/>
          <w:sz w:val="20"/>
          <w:szCs w:val="20"/>
        </w:rPr>
      </w:pPr>
      <w:r w:rsidRPr="00C54284">
        <w:rPr>
          <w:rFonts w:ascii="Segoe UI" w:hAnsi="Segoe UI" w:cs="Segoe UI"/>
          <w:sz w:val="20"/>
          <w:szCs w:val="20"/>
        </w:rPr>
        <w:t xml:space="preserve">Method name – The method in which the error occurred </w:t>
      </w:r>
    </w:p>
    <w:p w14:paraId="311C2D66" w14:textId="77777777" w:rsidR="00E27C55" w:rsidRPr="00C54284" w:rsidRDefault="00E27C55" w:rsidP="00E27C55">
      <w:pPr>
        <w:pStyle w:val="ListParagraph"/>
        <w:numPr>
          <w:ilvl w:val="0"/>
          <w:numId w:val="51"/>
        </w:numPr>
        <w:rPr>
          <w:rFonts w:ascii="Segoe UI" w:hAnsi="Segoe UI" w:cs="Segoe UI"/>
          <w:sz w:val="20"/>
          <w:szCs w:val="20"/>
        </w:rPr>
      </w:pPr>
      <w:r w:rsidRPr="00C54284">
        <w:rPr>
          <w:rFonts w:ascii="Segoe UI" w:hAnsi="Segoe UI" w:cs="Segoe UI"/>
          <w:sz w:val="20"/>
          <w:szCs w:val="20"/>
        </w:rPr>
        <w:t>Line number – The line number in the method where the error occurred</w:t>
      </w:r>
    </w:p>
    <w:p w14:paraId="210676F3" w14:textId="77777777" w:rsidR="00E27C55" w:rsidRPr="00C54284" w:rsidRDefault="00E27C55" w:rsidP="00E27C55">
      <w:pPr>
        <w:pStyle w:val="ListParagraph"/>
        <w:ind w:left="2016"/>
        <w:rPr>
          <w:rFonts w:ascii="Segoe UI" w:hAnsi="Segoe UI" w:cs="Segoe UI"/>
          <w:sz w:val="20"/>
          <w:szCs w:val="20"/>
        </w:rPr>
      </w:pPr>
    </w:p>
    <w:p w14:paraId="100E1A67" w14:textId="77777777" w:rsidR="00E27C55" w:rsidRPr="00C54284" w:rsidRDefault="00E27C55" w:rsidP="00E27C55">
      <w:pPr>
        <w:pStyle w:val="ListParagraph"/>
        <w:ind w:left="1656"/>
        <w:rPr>
          <w:rFonts w:ascii="Segoe UI" w:hAnsi="Segoe UI" w:cs="Segoe UI"/>
          <w:color w:val="000000"/>
          <w:sz w:val="20"/>
          <w:szCs w:val="20"/>
        </w:rPr>
      </w:pPr>
      <w:r w:rsidRPr="00C54284">
        <w:rPr>
          <w:rFonts w:ascii="Segoe UI" w:hAnsi="Segoe UI" w:cs="Segoe UI"/>
          <w:color w:val="000000"/>
          <w:sz w:val="20"/>
          <w:szCs w:val="20"/>
        </w:rPr>
        <w:t>Admin will needs to query two columns, i.e. rowkey and error code to identify the error</w:t>
      </w:r>
    </w:p>
    <w:p w14:paraId="081797E5" w14:textId="77777777" w:rsidR="00E27C55" w:rsidRPr="00C54284" w:rsidRDefault="00E27C55" w:rsidP="00E27C55">
      <w:pPr>
        <w:pStyle w:val="ListParagraph"/>
        <w:ind w:left="1656"/>
        <w:rPr>
          <w:rFonts w:ascii="Segoe UI" w:hAnsi="Segoe UI" w:cs="Segoe UI"/>
          <w:color w:val="000000"/>
          <w:sz w:val="20"/>
          <w:szCs w:val="20"/>
        </w:rPr>
      </w:pPr>
    </w:p>
    <w:p w14:paraId="0C2AE1B2" w14:textId="77777777" w:rsidR="00E27C55" w:rsidRPr="00C54284" w:rsidRDefault="00E27C55" w:rsidP="00E27C55">
      <w:pPr>
        <w:pStyle w:val="ListParagraph"/>
        <w:numPr>
          <w:ilvl w:val="0"/>
          <w:numId w:val="16"/>
        </w:numPr>
        <w:rPr>
          <w:rFonts w:ascii="Segoe UI" w:hAnsi="Segoe UI" w:cs="Segoe UI"/>
        </w:rPr>
      </w:pPr>
      <w:r w:rsidRPr="00C54284">
        <w:rPr>
          <w:rFonts w:ascii="Segoe UI" w:hAnsi="Segoe UI" w:cs="Segoe UI"/>
          <w:sz w:val="20"/>
          <w:szCs w:val="20"/>
        </w:rPr>
        <w:lastRenderedPageBreak/>
        <w:t xml:space="preserve">If the service is deployed to an IIS instance, any application errors are logged to the Event Viewer. The following is shown as the details for the exception </w:t>
      </w:r>
    </w:p>
    <w:p w14:paraId="6421114D" w14:textId="77777777" w:rsidR="00E27C55" w:rsidRPr="00C54284" w:rsidRDefault="00E27C55" w:rsidP="00E27C55">
      <w:pPr>
        <w:pStyle w:val="ListParagraph"/>
        <w:numPr>
          <w:ilvl w:val="0"/>
          <w:numId w:val="52"/>
        </w:numPr>
        <w:rPr>
          <w:rFonts w:ascii="Segoe UI" w:hAnsi="Segoe UI" w:cs="Segoe UI"/>
          <w:sz w:val="20"/>
          <w:szCs w:val="20"/>
        </w:rPr>
      </w:pPr>
      <w:r w:rsidRPr="00C54284">
        <w:rPr>
          <w:rFonts w:ascii="Segoe UI" w:hAnsi="Segoe UI" w:cs="Segoe UI"/>
          <w:sz w:val="20"/>
          <w:szCs w:val="20"/>
        </w:rPr>
        <w:t xml:space="preserve">Class name where the error occurred </w:t>
      </w:r>
    </w:p>
    <w:p w14:paraId="63A1942E" w14:textId="77777777" w:rsidR="00E27C55" w:rsidRPr="00C54284" w:rsidRDefault="00E27C55" w:rsidP="00E27C55">
      <w:pPr>
        <w:pStyle w:val="ListParagraph"/>
        <w:numPr>
          <w:ilvl w:val="0"/>
          <w:numId w:val="52"/>
        </w:numPr>
        <w:rPr>
          <w:rFonts w:ascii="Segoe UI" w:hAnsi="Segoe UI" w:cs="Segoe UI"/>
          <w:sz w:val="20"/>
          <w:szCs w:val="20"/>
        </w:rPr>
      </w:pPr>
      <w:r w:rsidRPr="00C54284">
        <w:rPr>
          <w:rFonts w:ascii="Segoe UI" w:hAnsi="Segoe UI" w:cs="Segoe UI"/>
          <w:sz w:val="20"/>
          <w:szCs w:val="20"/>
        </w:rPr>
        <w:t>The message of exception</w:t>
      </w:r>
    </w:p>
    <w:p w14:paraId="48BEA76A" w14:textId="77777777" w:rsidR="00E27C55" w:rsidRPr="00C54284" w:rsidRDefault="00E27C55" w:rsidP="00E27C55">
      <w:pPr>
        <w:pStyle w:val="ListParagraph"/>
        <w:numPr>
          <w:ilvl w:val="0"/>
          <w:numId w:val="52"/>
        </w:numPr>
        <w:rPr>
          <w:rFonts w:ascii="Segoe UI" w:hAnsi="Segoe UI" w:cs="Segoe UI"/>
          <w:sz w:val="20"/>
          <w:szCs w:val="20"/>
        </w:rPr>
      </w:pPr>
      <w:r w:rsidRPr="00C54284">
        <w:rPr>
          <w:rFonts w:ascii="Segoe UI" w:hAnsi="Segoe UI" w:cs="Segoe UI"/>
          <w:sz w:val="20"/>
          <w:szCs w:val="20"/>
        </w:rPr>
        <w:t xml:space="preserve">The method in which the error occurred </w:t>
      </w:r>
    </w:p>
    <w:p w14:paraId="55296D44" w14:textId="77777777" w:rsidR="00E27C55" w:rsidRPr="00C54284" w:rsidRDefault="00E27C55" w:rsidP="00E27C55">
      <w:pPr>
        <w:pStyle w:val="ListParagraph"/>
        <w:numPr>
          <w:ilvl w:val="0"/>
          <w:numId w:val="52"/>
        </w:numPr>
        <w:rPr>
          <w:rFonts w:ascii="Segoe UI" w:hAnsi="Segoe UI" w:cs="Segoe UI"/>
          <w:sz w:val="20"/>
          <w:szCs w:val="20"/>
        </w:rPr>
      </w:pPr>
      <w:r w:rsidRPr="00C54284">
        <w:rPr>
          <w:rFonts w:ascii="Segoe UI" w:hAnsi="Segoe UI" w:cs="Segoe UI"/>
          <w:sz w:val="20"/>
          <w:szCs w:val="20"/>
        </w:rPr>
        <w:t>The line number where the error occurred</w:t>
      </w:r>
    </w:p>
    <w:p w14:paraId="3151A8CA" w14:textId="77777777" w:rsidR="00E27C55" w:rsidRPr="00C54284" w:rsidRDefault="00E27C55" w:rsidP="00E27C55">
      <w:pPr>
        <w:pStyle w:val="ListParagraph"/>
        <w:ind w:left="2016"/>
        <w:rPr>
          <w:rFonts w:ascii="Segoe UI" w:hAnsi="Segoe UI" w:cs="Segoe UI"/>
          <w:sz w:val="20"/>
          <w:szCs w:val="20"/>
        </w:rPr>
      </w:pPr>
    </w:p>
    <w:p w14:paraId="24C5141E" w14:textId="77777777" w:rsidR="00E27C55" w:rsidRPr="00C54284" w:rsidRDefault="00E27C55" w:rsidP="00E27C55">
      <w:pPr>
        <w:ind w:left="1080"/>
        <w:rPr>
          <w:rFonts w:ascii="Segoe UI" w:hAnsi="Segoe UI" w:cs="Segoe UI"/>
          <w:color w:val="000000"/>
          <w:sz w:val="20"/>
          <w:szCs w:val="20"/>
        </w:rPr>
      </w:pPr>
      <w:r w:rsidRPr="00C54284">
        <w:rPr>
          <w:rFonts w:ascii="Segoe UI" w:hAnsi="Segoe UI" w:cs="Segoe UI"/>
        </w:rPr>
        <w:t xml:space="preserve">          </w:t>
      </w:r>
      <w:r w:rsidRPr="00C54284">
        <w:rPr>
          <w:rFonts w:ascii="Segoe UI" w:hAnsi="Segoe UI" w:cs="Segoe UI"/>
          <w:color w:val="000000"/>
          <w:sz w:val="20"/>
          <w:szCs w:val="20"/>
        </w:rPr>
        <w:t>The admin needs to filter Date and Time column to identify the error</w:t>
      </w:r>
    </w:p>
    <w:p w14:paraId="37A1885C" w14:textId="77777777" w:rsidR="00E27C55" w:rsidRPr="00C54284" w:rsidRDefault="00E27C55" w:rsidP="00E27C55">
      <w:pPr>
        <w:ind w:left="1080"/>
        <w:rPr>
          <w:rFonts w:ascii="Segoe UI" w:hAnsi="Segoe UI" w:cs="Segoe UI"/>
          <w:color w:val="000000"/>
          <w:sz w:val="20"/>
          <w:szCs w:val="20"/>
        </w:rPr>
      </w:pPr>
    </w:p>
    <w:p w14:paraId="4AF8F382" w14:textId="77777777" w:rsidR="00E27C55" w:rsidRPr="00C54284" w:rsidRDefault="00E27C55" w:rsidP="00E27C55">
      <w:pPr>
        <w:ind w:left="1116"/>
        <w:rPr>
          <w:rFonts w:ascii="Segoe UI" w:hAnsi="Segoe UI" w:cs="Segoe UI"/>
          <w:sz w:val="20"/>
          <w:szCs w:val="20"/>
        </w:rPr>
      </w:pPr>
      <w:r w:rsidRPr="00C54284">
        <w:rPr>
          <w:rFonts w:ascii="Segoe UI" w:hAnsi="Segoe UI" w:cs="Segoe UI"/>
          <w:sz w:val="20"/>
          <w:szCs w:val="20"/>
        </w:rPr>
        <w:t>Flow diagram for error handling in service modules and page behind code:</w:t>
      </w:r>
    </w:p>
    <w:p w14:paraId="4BA2A402" w14:textId="329FA96F" w:rsidR="00E27C55" w:rsidRPr="00C54284" w:rsidRDefault="00D11B15" w:rsidP="00E27C55">
      <w:pPr>
        <w:ind w:left="1116"/>
        <w:rPr>
          <w:rFonts w:ascii="Segoe UI" w:hAnsi="Segoe UI" w:cs="Segoe UI"/>
        </w:rPr>
      </w:pPr>
      <w:r w:rsidRPr="00C54284">
        <w:rPr>
          <w:rFonts w:ascii="Segoe UI" w:hAnsi="Segoe UI" w:cs="Segoe UI"/>
        </w:rPr>
        <w:object w:dxaOrig="10815" w:dyaOrig="10141" w14:anchorId="49A30EFB">
          <v:shape id="_x0000_i1094" type="#_x0000_t75" style="width:482.25pt;height:453.75pt" o:ole="">
            <v:imagedata r:id="rId159" o:title=""/>
          </v:shape>
          <o:OLEObject Type="Embed" ProgID="Visio.Drawing.15" ShapeID="_x0000_i1094" DrawAspect="Content" ObjectID="_1509353854" r:id="rId160"/>
        </w:object>
      </w:r>
    </w:p>
    <w:p w14:paraId="397ABC24" w14:textId="77777777" w:rsidR="00E27C55" w:rsidRPr="00C54284" w:rsidRDefault="00E27C55" w:rsidP="00E27C55">
      <w:pPr>
        <w:ind w:left="1116"/>
        <w:rPr>
          <w:rFonts w:ascii="Segoe UI" w:hAnsi="Segoe UI" w:cs="Segoe UI"/>
          <w:sz w:val="20"/>
          <w:szCs w:val="20"/>
        </w:rPr>
      </w:pPr>
      <w:r w:rsidRPr="00C54284">
        <w:rPr>
          <w:rFonts w:ascii="Segoe UI" w:hAnsi="Segoe UI" w:cs="Segoe UI"/>
          <w:sz w:val="20"/>
          <w:szCs w:val="20"/>
        </w:rPr>
        <w:t>The code is shown below:</w:t>
      </w:r>
    </w:p>
    <w:tbl>
      <w:tblPr>
        <w:tblStyle w:val="TableGrid"/>
        <w:tblW w:w="0" w:type="auto"/>
        <w:tblInd w:w="1116" w:type="dxa"/>
        <w:tblLook w:val="04A0" w:firstRow="1" w:lastRow="0" w:firstColumn="1" w:lastColumn="0" w:noHBand="0" w:noVBand="1"/>
      </w:tblPr>
      <w:tblGrid>
        <w:gridCol w:w="8954"/>
      </w:tblGrid>
      <w:tr w:rsidR="00E27C55" w:rsidRPr="00C54284" w14:paraId="02D5DB99" w14:textId="77777777" w:rsidTr="00E27C55">
        <w:tc>
          <w:tcPr>
            <w:tcW w:w="10070" w:type="dxa"/>
          </w:tcPr>
          <w:p w14:paraId="34907BA2"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FF"/>
                <w:sz w:val="19"/>
                <w:szCs w:val="19"/>
              </w:rPr>
              <w:t>if</w:t>
            </w:r>
            <w:r w:rsidRPr="00C54284">
              <w:rPr>
                <w:rFonts w:ascii="Segoe UI" w:hAnsi="Segoe UI" w:cs="Segoe UI"/>
                <w:color w:val="000000"/>
                <w:sz w:val="19"/>
                <w:szCs w:val="19"/>
              </w:rPr>
              <w:t xml:space="preserve"> (</w:t>
            </w:r>
            <w:r w:rsidRPr="00C54284">
              <w:rPr>
                <w:rFonts w:ascii="Segoe UI" w:hAnsi="Segoe UI" w:cs="Segoe UI"/>
                <w:color w:val="2B91AF"/>
                <w:sz w:val="19"/>
                <w:szCs w:val="19"/>
              </w:rPr>
              <w:t>Common</w:t>
            </w:r>
            <w:r w:rsidRPr="00C54284">
              <w:rPr>
                <w:rFonts w:ascii="Segoe UI" w:hAnsi="Segoe UI" w:cs="Segoe UI"/>
                <w:color w:val="000000"/>
                <w:sz w:val="19"/>
                <w:szCs w:val="19"/>
              </w:rPr>
              <w:t>.GetConfigurationFromResourceFile(</w:t>
            </w:r>
            <w:r w:rsidRPr="00C54284">
              <w:rPr>
                <w:rFonts w:ascii="Segoe UI" w:hAnsi="Segoe UI" w:cs="Segoe UI"/>
                <w:color w:val="A31515"/>
                <w:sz w:val="19"/>
                <w:szCs w:val="19"/>
              </w:rPr>
              <w:t>"Constants"</w:t>
            </w:r>
            <w:r w:rsidRPr="00C54284">
              <w:rPr>
                <w:rFonts w:ascii="Segoe UI" w:hAnsi="Segoe UI" w:cs="Segoe UI"/>
                <w:color w:val="000000"/>
                <w:sz w:val="19"/>
                <w:szCs w:val="19"/>
              </w:rPr>
              <w:t xml:space="preserve">, </w:t>
            </w:r>
            <w:r w:rsidRPr="00C54284">
              <w:rPr>
                <w:rFonts w:ascii="Segoe UI" w:hAnsi="Segoe UI" w:cs="Segoe UI"/>
                <w:color w:val="A31515"/>
                <w:sz w:val="19"/>
                <w:szCs w:val="19"/>
              </w:rPr>
              <w:t>"IsDeployedOnAzure"</w:t>
            </w:r>
            <w:r w:rsidRPr="00C54284">
              <w:rPr>
                <w:rFonts w:ascii="Segoe UI" w:hAnsi="Segoe UI" w:cs="Segoe UI"/>
                <w:color w:val="000000"/>
                <w:sz w:val="19"/>
                <w:szCs w:val="19"/>
              </w:rPr>
              <w:t>).Equals(</w:t>
            </w:r>
            <w:r w:rsidRPr="00C54284">
              <w:rPr>
                <w:rFonts w:ascii="Segoe UI" w:hAnsi="Segoe UI" w:cs="Segoe UI"/>
                <w:color w:val="A31515"/>
                <w:sz w:val="19"/>
                <w:szCs w:val="19"/>
              </w:rPr>
              <w:t>"True"</w:t>
            </w:r>
            <w:r w:rsidRPr="00C54284">
              <w:rPr>
                <w:rFonts w:ascii="Segoe UI" w:hAnsi="Segoe UI" w:cs="Segoe UI"/>
                <w:color w:val="000000"/>
                <w:sz w:val="19"/>
                <w:szCs w:val="19"/>
              </w:rPr>
              <w:t xml:space="preserve">, </w:t>
            </w:r>
            <w:r w:rsidRPr="00C54284">
              <w:rPr>
                <w:rFonts w:ascii="Segoe UI" w:hAnsi="Segoe UI" w:cs="Segoe UI"/>
                <w:color w:val="2B91AF"/>
                <w:sz w:val="19"/>
                <w:szCs w:val="19"/>
              </w:rPr>
              <w:t>StringComparison</w:t>
            </w:r>
            <w:r w:rsidRPr="00C54284">
              <w:rPr>
                <w:rFonts w:ascii="Segoe UI" w:hAnsi="Segoe UI" w:cs="Segoe UI"/>
                <w:color w:val="000000"/>
                <w:sz w:val="19"/>
                <w:szCs w:val="19"/>
              </w:rPr>
              <w:t>.CurrentCultureIgnoreCase))</w:t>
            </w:r>
          </w:p>
          <w:p w14:paraId="25E3C56D"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lastRenderedPageBreak/>
              <w:t xml:space="preserve">                {</w:t>
            </w:r>
          </w:p>
          <w:p w14:paraId="2E19BCB1"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t xml:space="preserve">                    </w:t>
            </w:r>
            <w:r w:rsidRPr="00C54284">
              <w:rPr>
                <w:rFonts w:ascii="Segoe UI" w:hAnsi="Segoe UI" w:cs="Segoe UI"/>
                <w:color w:val="008000"/>
                <w:sz w:val="19"/>
                <w:szCs w:val="19"/>
              </w:rPr>
              <w:t>//// Log to Azure table storage</w:t>
            </w:r>
          </w:p>
          <w:p w14:paraId="2C68A0D4"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t xml:space="preserve">                    </w:t>
            </w:r>
            <w:r w:rsidRPr="00C54284">
              <w:rPr>
                <w:rFonts w:ascii="Segoe UI" w:hAnsi="Segoe UI" w:cs="Segoe UI"/>
                <w:color w:val="2B91AF"/>
                <w:sz w:val="19"/>
                <w:szCs w:val="19"/>
              </w:rPr>
              <w:t>AzureLogger</w:t>
            </w:r>
            <w:r w:rsidRPr="00C54284">
              <w:rPr>
                <w:rFonts w:ascii="Segoe UI" w:hAnsi="Segoe UI" w:cs="Segoe UI"/>
                <w:color w:val="000000"/>
                <w:sz w:val="19"/>
                <w:szCs w:val="19"/>
              </w:rPr>
              <w:t>.LogInAzure(exception, className, methodName);</w:t>
            </w:r>
          </w:p>
          <w:p w14:paraId="44EEA647"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t xml:space="preserve">                }</w:t>
            </w:r>
          </w:p>
          <w:p w14:paraId="126DD3A7"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t xml:space="preserve">                </w:t>
            </w:r>
            <w:r w:rsidRPr="00C54284">
              <w:rPr>
                <w:rFonts w:ascii="Segoe UI" w:hAnsi="Segoe UI" w:cs="Segoe UI"/>
                <w:color w:val="0000FF"/>
                <w:sz w:val="19"/>
                <w:szCs w:val="19"/>
              </w:rPr>
              <w:t>else</w:t>
            </w:r>
          </w:p>
          <w:p w14:paraId="1A5D69B0"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t xml:space="preserve">                {</w:t>
            </w:r>
          </w:p>
          <w:p w14:paraId="0CAC4B60"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t xml:space="preserve">                    </w:t>
            </w:r>
            <w:r w:rsidRPr="00C54284">
              <w:rPr>
                <w:rFonts w:ascii="Segoe UI" w:hAnsi="Segoe UI" w:cs="Segoe UI"/>
                <w:color w:val="0000FF"/>
                <w:sz w:val="19"/>
                <w:szCs w:val="19"/>
              </w:rPr>
              <w:t>string</w:t>
            </w:r>
            <w:r w:rsidRPr="00C54284">
              <w:rPr>
                <w:rFonts w:ascii="Segoe UI" w:hAnsi="Segoe UI" w:cs="Segoe UI"/>
                <w:color w:val="000000"/>
                <w:sz w:val="19"/>
                <w:szCs w:val="19"/>
              </w:rPr>
              <w:t xml:space="preserve"> logMessage = </w:t>
            </w:r>
            <w:r w:rsidRPr="00C54284">
              <w:rPr>
                <w:rFonts w:ascii="Segoe UI" w:hAnsi="Segoe UI" w:cs="Segoe UI"/>
                <w:color w:val="0000FF"/>
                <w:sz w:val="19"/>
                <w:szCs w:val="19"/>
              </w:rPr>
              <w:t>string</w:t>
            </w:r>
            <w:r w:rsidRPr="00C54284">
              <w:rPr>
                <w:rFonts w:ascii="Segoe UI" w:hAnsi="Segoe UI" w:cs="Segoe UI"/>
                <w:color w:val="000000"/>
                <w:sz w:val="19"/>
                <w:szCs w:val="19"/>
              </w:rPr>
              <w:t>.Concat(</w:t>
            </w:r>
            <w:r w:rsidRPr="00C54284">
              <w:rPr>
                <w:rFonts w:ascii="Segoe UI" w:hAnsi="Segoe UI" w:cs="Segoe UI"/>
                <w:color w:val="2B91AF"/>
                <w:sz w:val="19"/>
                <w:szCs w:val="19"/>
              </w:rPr>
              <w:t>ConstantStrings</w:t>
            </w:r>
            <w:r w:rsidRPr="00C54284">
              <w:rPr>
                <w:rFonts w:ascii="Segoe UI" w:hAnsi="Segoe UI" w:cs="Segoe UI"/>
                <w:color w:val="000000"/>
                <w:sz w:val="19"/>
                <w:szCs w:val="19"/>
              </w:rPr>
              <w:t xml:space="preserve">.EXCEPTION_MESSAGE + exception.Message + </w:t>
            </w:r>
            <w:r w:rsidRPr="00C54284">
              <w:rPr>
                <w:rFonts w:ascii="Segoe UI" w:hAnsi="Segoe UI" w:cs="Segoe UI"/>
                <w:color w:val="A31515"/>
                <w:sz w:val="19"/>
                <w:szCs w:val="19"/>
              </w:rPr>
              <w:t>" "</w:t>
            </w:r>
            <w:r w:rsidRPr="00C54284">
              <w:rPr>
                <w:rFonts w:ascii="Segoe UI" w:hAnsi="Segoe UI" w:cs="Segoe UI"/>
                <w:color w:val="000000"/>
                <w:sz w:val="19"/>
                <w:szCs w:val="19"/>
              </w:rPr>
              <w:t xml:space="preserve"> + </w:t>
            </w:r>
            <w:r w:rsidRPr="00C54284">
              <w:rPr>
                <w:rFonts w:ascii="Segoe UI" w:hAnsi="Segoe UI" w:cs="Segoe UI"/>
                <w:color w:val="2B91AF"/>
                <w:sz w:val="19"/>
                <w:szCs w:val="19"/>
              </w:rPr>
              <w:t>ConstantStrings</w:t>
            </w:r>
            <w:r w:rsidRPr="00C54284">
              <w:rPr>
                <w:rFonts w:ascii="Segoe UI" w:hAnsi="Segoe UI" w:cs="Segoe UI"/>
                <w:color w:val="000000"/>
                <w:sz w:val="19"/>
                <w:szCs w:val="19"/>
              </w:rPr>
              <w:t xml:space="preserve">.CLASS_NAME + className + </w:t>
            </w:r>
            <w:r w:rsidRPr="00C54284">
              <w:rPr>
                <w:rFonts w:ascii="Segoe UI" w:hAnsi="Segoe UI" w:cs="Segoe UI"/>
                <w:color w:val="A31515"/>
                <w:sz w:val="19"/>
                <w:szCs w:val="19"/>
              </w:rPr>
              <w:t>" "</w:t>
            </w:r>
            <w:r w:rsidRPr="00C54284">
              <w:rPr>
                <w:rFonts w:ascii="Segoe UI" w:hAnsi="Segoe UI" w:cs="Segoe UI"/>
                <w:color w:val="000000"/>
                <w:sz w:val="19"/>
                <w:szCs w:val="19"/>
              </w:rPr>
              <w:t xml:space="preserve"> + </w:t>
            </w:r>
            <w:r w:rsidRPr="00C54284">
              <w:rPr>
                <w:rFonts w:ascii="Segoe UI" w:hAnsi="Segoe UI" w:cs="Segoe UI"/>
                <w:color w:val="2B91AF"/>
                <w:sz w:val="19"/>
                <w:szCs w:val="19"/>
              </w:rPr>
              <w:t>ConstantStrings</w:t>
            </w:r>
            <w:r w:rsidRPr="00C54284">
              <w:rPr>
                <w:rFonts w:ascii="Segoe UI" w:hAnsi="Segoe UI" w:cs="Segoe UI"/>
                <w:color w:val="000000"/>
                <w:sz w:val="19"/>
                <w:szCs w:val="19"/>
              </w:rPr>
              <w:t>.METHOD_NAME + methodName);</w:t>
            </w:r>
          </w:p>
          <w:p w14:paraId="48D44B76"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t xml:space="preserve">                    </w:t>
            </w:r>
            <w:r w:rsidRPr="00C54284">
              <w:rPr>
                <w:rFonts w:ascii="Segoe UI" w:hAnsi="Segoe UI" w:cs="Segoe UI"/>
                <w:color w:val="008000"/>
                <w:sz w:val="19"/>
                <w:szCs w:val="19"/>
              </w:rPr>
              <w:t>//// Log to event viewer</w:t>
            </w:r>
          </w:p>
          <w:p w14:paraId="135FC071"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t xml:space="preserve">                    </w:t>
            </w:r>
            <w:r w:rsidRPr="00C54284">
              <w:rPr>
                <w:rFonts w:ascii="Segoe UI" w:hAnsi="Segoe UI" w:cs="Segoe UI"/>
                <w:color w:val="2B91AF"/>
                <w:sz w:val="19"/>
                <w:szCs w:val="19"/>
              </w:rPr>
              <w:t>EventViewerLogger</w:t>
            </w:r>
            <w:r w:rsidRPr="00C54284">
              <w:rPr>
                <w:rFonts w:ascii="Segoe UI" w:hAnsi="Segoe UI" w:cs="Segoe UI"/>
                <w:color w:val="000000"/>
                <w:sz w:val="19"/>
                <w:szCs w:val="19"/>
              </w:rPr>
              <w:t xml:space="preserve">.LogInEventViewer(logMessage, </w:t>
            </w:r>
            <w:r w:rsidRPr="00C54284">
              <w:rPr>
                <w:rFonts w:ascii="Segoe UI" w:hAnsi="Segoe UI" w:cs="Segoe UI"/>
                <w:color w:val="2B91AF"/>
                <w:sz w:val="19"/>
                <w:szCs w:val="19"/>
              </w:rPr>
              <w:t>ConstantStrings</w:t>
            </w:r>
            <w:r w:rsidRPr="00C54284">
              <w:rPr>
                <w:rFonts w:ascii="Segoe UI" w:hAnsi="Segoe UI" w:cs="Segoe UI"/>
                <w:color w:val="000000"/>
                <w:sz w:val="19"/>
                <w:szCs w:val="19"/>
              </w:rPr>
              <w:t>.EVENT_ERROR);</w:t>
            </w:r>
          </w:p>
          <w:p w14:paraId="5B6668F8" w14:textId="77777777" w:rsidR="00E27C55" w:rsidRPr="00C54284" w:rsidRDefault="00E27C55" w:rsidP="00E27C55">
            <w:pPr>
              <w:rPr>
                <w:rFonts w:ascii="Segoe UI" w:hAnsi="Segoe UI" w:cs="Segoe UI"/>
              </w:rPr>
            </w:pPr>
            <w:r w:rsidRPr="00C54284">
              <w:rPr>
                <w:rFonts w:ascii="Segoe UI" w:hAnsi="Segoe UI" w:cs="Segoe UI"/>
                <w:color w:val="000000"/>
                <w:sz w:val="19"/>
                <w:szCs w:val="19"/>
              </w:rPr>
              <w:t xml:space="preserve">                }</w:t>
            </w:r>
          </w:p>
        </w:tc>
      </w:tr>
    </w:tbl>
    <w:p w14:paraId="61562677" w14:textId="77777777" w:rsidR="00E27C55" w:rsidRPr="00C54284" w:rsidRDefault="00E27C55" w:rsidP="00E27C55">
      <w:pPr>
        <w:ind w:left="1116"/>
        <w:rPr>
          <w:rFonts w:ascii="Segoe UI" w:hAnsi="Segoe UI" w:cs="Segoe UI"/>
          <w:sz w:val="20"/>
          <w:szCs w:val="20"/>
        </w:rPr>
      </w:pPr>
    </w:p>
    <w:p w14:paraId="410E91AD" w14:textId="77777777" w:rsidR="00E27C55" w:rsidRPr="00C54284" w:rsidRDefault="00E27C55" w:rsidP="00E27C55">
      <w:pPr>
        <w:ind w:left="1116"/>
        <w:rPr>
          <w:rFonts w:ascii="Segoe UI" w:hAnsi="Segoe UI" w:cs="Segoe UI"/>
          <w:sz w:val="20"/>
          <w:szCs w:val="20"/>
        </w:rPr>
      </w:pPr>
      <w:r w:rsidRPr="00C54284">
        <w:rPr>
          <w:rFonts w:ascii="Segoe UI" w:hAnsi="Segoe UI" w:cs="Segoe UI"/>
          <w:sz w:val="20"/>
          <w:szCs w:val="20"/>
        </w:rPr>
        <w:t>Common Server Side Logging:</w:t>
      </w:r>
    </w:p>
    <w:tbl>
      <w:tblPr>
        <w:tblStyle w:val="TableGrid"/>
        <w:tblW w:w="0" w:type="auto"/>
        <w:tblInd w:w="1116" w:type="dxa"/>
        <w:tblLook w:val="04A0" w:firstRow="1" w:lastRow="0" w:firstColumn="1" w:lastColumn="0" w:noHBand="0" w:noVBand="1"/>
      </w:tblPr>
      <w:tblGrid>
        <w:gridCol w:w="8954"/>
      </w:tblGrid>
      <w:tr w:rsidR="00E27C55" w:rsidRPr="00C54284" w14:paraId="60E182A1" w14:textId="77777777" w:rsidTr="00E27C55">
        <w:tc>
          <w:tcPr>
            <w:tcW w:w="10070" w:type="dxa"/>
          </w:tcPr>
          <w:p w14:paraId="66F780A6"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FF"/>
                <w:sz w:val="19"/>
                <w:szCs w:val="19"/>
              </w:rPr>
              <w:t>protected</w:t>
            </w:r>
            <w:r w:rsidRPr="00C54284">
              <w:rPr>
                <w:rFonts w:ascii="Segoe UI" w:hAnsi="Segoe UI" w:cs="Segoe UI"/>
                <w:color w:val="000000"/>
                <w:sz w:val="19"/>
                <w:szCs w:val="19"/>
              </w:rPr>
              <w:t xml:space="preserve"> </w:t>
            </w:r>
            <w:r w:rsidRPr="00C54284">
              <w:rPr>
                <w:rFonts w:ascii="Segoe UI" w:hAnsi="Segoe UI" w:cs="Segoe UI"/>
                <w:color w:val="0000FF"/>
                <w:sz w:val="19"/>
                <w:szCs w:val="19"/>
              </w:rPr>
              <w:t>void</w:t>
            </w:r>
            <w:r w:rsidRPr="00C54284">
              <w:rPr>
                <w:rFonts w:ascii="Segoe UI" w:hAnsi="Segoe UI" w:cs="Segoe UI"/>
                <w:color w:val="000000"/>
                <w:sz w:val="19"/>
                <w:szCs w:val="19"/>
              </w:rPr>
              <w:t xml:space="preserve"> Page_Load(</w:t>
            </w:r>
            <w:r w:rsidRPr="00C54284">
              <w:rPr>
                <w:rFonts w:ascii="Segoe UI" w:hAnsi="Segoe UI" w:cs="Segoe UI"/>
                <w:color w:val="0000FF"/>
                <w:sz w:val="19"/>
                <w:szCs w:val="19"/>
              </w:rPr>
              <w:t>object</w:t>
            </w:r>
            <w:r w:rsidRPr="00C54284">
              <w:rPr>
                <w:rFonts w:ascii="Segoe UI" w:hAnsi="Segoe UI" w:cs="Segoe UI"/>
                <w:color w:val="000000"/>
                <w:sz w:val="19"/>
                <w:szCs w:val="19"/>
              </w:rPr>
              <w:t xml:space="preserve"> sender, </w:t>
            </w:r>
            <w:r w:rsidRPr="00C54284">
              <w:rPr>
                <w:rFonts w:ascii="Segoe UI" w:hAnsi="Segoe UI" w:cs="Segoe UI"/>
                <w:color w:val="2B91AF"/>
                <w:sz w:val="19"/>
                <w:szCs w:val="19"/>
              </w:rPr>
              <w:t>EventArgs</w:t>
            </w:r>
            <w:r w:rsidRPr="00C54284">
              <w:rPr>
                <w:rFonts w:ascii="Segoe UI" w:hAnsi="Segoe UI" w:cs="Segoe UI"/>
                <w:color w:val="000000"/>
                <w:sz w:val="19"/>
                <w:szCs w:val="19"/>
              </w:rPr>
              <w:t xml:space="preserve"> e)</w:t>
            </w:r>
          </w:p>
          <w:p w14:paraId="400F423C"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t xml:space="preserve">        {</w:t>
            </w:r>
          </w:p>
          <w:p w14:paraId="246CE126"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t xml:space="preserve">            </w:t>
            </w:r>
            <w:r w:rsidRPr="00C54284">
              <w:rPr>
                <w:rFonts w:ascii="Segoe UI" w:hAnsi="Segoe UI" w:cs="Segoe UI"/>
                <w:color w:val="0000FF"/>
                <w:sz w:val="19"/>
                <w:szCs w:val="19"/>
              </w:rPr>
              <w:t>try</w:t>
            </w:r>
          </w:p>
          <w:p w14:paraId="0006311F"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t xml:space="preserve">            {</w:t>
            </w:r>
          </w:p>
          <w:p w14:paraId="08971C3A"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t xml:space="preserve">                // Code Logic Here</w:t>
            </w:r>
          </w:p>
          <w:p w14:paraId="282285C2"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t xml:space="preserve">            }</w:t>
            </w:r>
          </w:p>
          <w:p w14:paraId="4F723CCF"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t xml:space="preserve">            </w:t>
            </w:r>
            <w:r w:rsidRPr="00C54284">
              <w:rPr>
                <w:rFonts w:ascii="Segoe UI" w:hAnsi="Segoe UI" w:cs="Segoe UI"/>
                <w:color w:val="0000FF"/>
                <w:sz w:val="19"/>
                <w:szCs w:val="19"/>
              </w:rPr>
              <w:t>catch</w:t>
            </w:r>
            <w:r w:rsidRPr="00C54284">
              <w:rPr>
                <w:rFonts w:ascii="Segoe UI" w:hAnsi="Segoe UI" w:cs="Segoe UI"/>
                <w:color w:val="000000"/>
                <w:sz w:val="19"/>
                <w:szCs w:val="19"/>
              </w:rPr>
              <w:t xml:space="preserve"> (System.Web.</w:t>
            </w:r>
            <w:r w:rsidRPr="00C54284">
              <w:rPr>
                <w:rFonts w:ascii="Segoe UI" w:hAnsi="Segoe UI" w:cs="Segoe UI"/>
                <w:color w:val="2B91AF"/>
                <w:sz w:val="19"/>
                <w:szCs w:val="19"/>
              </w:rPr>
              <w:t>HttpException</w:t>
            </w:r>
            <w:r w:rsidRPr="00C54284">
              <w:rPr>
                <w:rFonts w:ascii="Segoe UI" w:hAnsi="Segoe UI" w:cs="Segoe UI"/>
                <w:color w:val="000000"/>
                <w:sz w:val="19"/>
                <w:szCs w:val="19"/>
              </w:rPr>
              <w:t xml:space="preserve"> ex)</w:t>
            </w:r>
          </w:p>
          <w:p w14:paraId="6C93B6F3"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t xml:space="preserve">            {</w:t>
            </w:r>
          </w:p>
          <w:p w14:paraId="79DE7BBD"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t xml:space="preserve">                </w:t>
            </w:r>
            <w:r w:rsidRPr="00C54284">
              <w:rPr>
                <w:rFonts w:ascii="Segoe UI" w:hAnsi="Segoe UI" w:cs="Segoe UI"/>
                <w:color w:val="2B91AF"/>
                <w:sz w:val="19"/>
                <w:szCs w:val="19"/>
              </w:rPr>
              <w:t>Logger</w:t>
            </w:r>
            <w:r w:rsidRPr="00C54284">
              <w:rPr>
                <w:rFonts w:ascii="Segoe UI" w:hAnsi="Segoe UI" w:cs="Segoe UI"/>
                <w:color w:val="000000"/>
                <w:sz w:val="19"/>
                <w:szCs w:val="19"/>
              </w:rPr>
              <w:t xml:space="preserve">.LogError(ex, </w:t>
            </w:r>
            <w:r w:rsidRPr="00C54284">
              <w:rPr>
                <w:rFonts w:ascii="Segoe UI" w:hAnsi="Segoe UI" w:cs="Segoe UI"/>
                <w:color w:val="2B91AF"/>
                <w:sz w:val="19"/>
                <w:szCs w:val="19"/>
              </w:rPr>
              <w:t>MethodBase</w:t>
            </w:r>
            <w:r w:rsidRPr="00C54284">
              <w:rPr>
                <w:rFonts w:ascii="Segoe UI" w:hAnsi="Segoe UI" w:cs="Segoe UI"/>
                <w:color w:val="000000"/>
                <w:sz w:val="19"/>
                <w:szCs w:val="19"/>
              </w:rPr>
              <w:t xml:space="preserve">.GetCurrentMethod().DeclaringType.Name, </w:t>
            </w:r>
            <w:r w:rsidRPr="00C54284">
              <w:rPr>
                <w:rFonts w:ascii="Segoe UI" w:hAnsi="Segoe UI" w:cs="Segoe UI"/>
                <w:color w:val="2B91AF"/>
                <w:sz w:val="19"/>
                <w:szCs w:val="19"/>
              </w:rPr>
              <w:t>MethodBase</w:t>
            </w:r>
            <w:r w:rsidRPr="00C54284">
              <w:rPr>
                <w:rFonts w:ascii="Segoe UI" w:hAnsi="Segoe UI" w:cs="Segoe UI"/>
                <w:color w:val="000000"/>
                <w:sz w:val="19"/>
                <w:szCs w:val="19"/>
              </w:rPr>
              <w:t>.GetCurrentMethod().Name);</w:t>
            </w:r>
          </w:p>
          <w:p w14:paraId="673DFE6A"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t xml:space="preserve">            }</w:t>
            </w:r>
          </w:p>
          <w:p w14:paraId="505612FB"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t xml:space="preserve">            </w:t>
            </w:r>
            <w:r w:rsidRPr="00C54284">
              <w:rPr>
                <w:rFonts w:ascii="Segoe UI" w:hAnsi="Segoe UI" w:cs="Segoe UI"/>
                <w:color w:val="0000FF"/>
                <w:sz w:val="19"/>
                <w:szCs w:val="19"/>
              </w:rPr>
              <w:t>catch</w:t>
            </w:r>
            <w:r w:rsidRPr="00C54284">
              <w:rPr>
                <w:rFonts w:ascii="Segoe UI" w:hAnsi="Segoe UI" w:cs="Segoe UI"/>
                <w:color w:val="000000"/>
                <w:sz w:val="19"/>
                <w:szCs w:val="19"/>
              </w:rPr>
              <w:t xml:space="preserve"> (</w:t>
            </w:r>
            <w:r w:rsidRPr="00C54284">
              <w:rPr>
                <w:rFonts w:ascii="Segoe UI" w:hAnsi="Segoe UI" w:cs="Segoe UI"/>
                <w:color w:val="2B91AF"/>
                <w:sz w:val="19"/>
                <w:szCs w:val="19"/>
              </w:rPr>
              <w:t>Exception</w:t>
            </w:r>
            <w:r w:rsidRPr="00C54284">
              <w:rPr>
                <w:rFonts w:ascii="Segoe UI" w:hAnsi="Segoe UI" w:cs="Segoe UI"/>
                <w:color w:val="000000"/>
                <w:sz w:val="19"/>
                <w:szCs w:val="19"/>
              </w:rPr>
              <w:t xml:space="preserve"> ex)</w:t>
            </w:r>
          </w:p>
          <w:p w14:paraId="1123054C"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t xml:space="preserve">            {</w:t>
            </w:r>
          </w:p>
          <w:p w14:paraId="078EED7C"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t xml:space="preserve">                </w:t>
            </w:r>
            <w:r w:rsidRPr="00C54284">
              <w:rPr>
                <w:rFonts w:ascii="Segoe UI" w:hAnsi="Segoe UI" w:cs="Segoe UI"/>
                <w:color w:val="2B91AF"/>
                <w:sz w:val="19"/>
                <w:szCs w:val="19"/>
              </w:rPr>
              <w:t>Logger</w:t>
            </w:r>
            <w:r w:rsidRPr="00C54284">
              <w:rPr>
                <w:rFonts w:ascii="Segoe UI" w:hAnsi="Segoe UI" w:cs="Segoe UI"/>
                <w:color w:val="000000"/>
                <w:sz w:val="19"/>
                <w:szCs w:val="19"/>
              </w:rPr>
              <w:t xml:space="preserve">.LogError(ex, </w:t>
            </w:r>
            <w:r w:rsidRPr="00C54284">
              <w:rPr>
                <w:rFonts w:ascii="Segoe UI" w:hAnsi="Segoe UI" w:cs="Segoe UI"/>
                <w:color w:val="2B91AF"/>
                <w:sz w:val="19"/>
                <w:szCs w:val="19"/>
              </w:rPr>
              <w:t>MethodBase</w:t>
            </w:r>
            <w:r w:rsidRPr="00C54284">
              <w:rPr>
                <w:rFonts w:ascii="Segoe UI" w:hAnsi="Segoe UI" w:cs="Segoe UI"/>
                <w:color w:val="000000"/>
                <w:sz w:val="19"/>
                <w:szCs w:val="19"/>
              </w:rPr>
              <w:t xml:space="preserve">.GetCurrentMethod().DeclaringType.Name, </w:t>
            </w:r>
            <w:r w:rsidRPr="00C54284">
              <w:rPr>
                <w:rFonts w:ascii="Segoe UI" w:hAnsi="Segoe UI" w:cs="Segoe UI"/>
                <w:color w:val="2B91AF"/>
                <w:sz w:val="19"/>
                <w:szCs w:val="19"/>
              </w:rPr>
              <w:t>MethodBase</w:t>
            </w:r>
            <w:r w:rsidRPr="00C54284">
              <w:rPr>
                <w:rFonts w:ascii="Segoe UI" w:hAnsi="Segoe UI" w:cs="Segoe UI"/>
                <w:color w:val="000000"/>
                <w:sz w:val="19"/>
                <w:szCs w:val="19"/>
              </w:rPr>
              <w:t>.GetCurrentMethod().Name);</w:t>
            </w:r>
          </w:p>
          <w:p w14:paraId="11395C5B"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t xml:space="preserve">            }</w:t>
            </w:r>
          </w:p>
          <w:p w14:paraId="6098CC46" w14:textId="77777777" w:rsidR="00E27C55" w:rsidRPr="00C54284" w:rsidRDefault="00E27C55" w:rsidP="00E27C55">
            <w:pPr>
              <w:rPr>
                <w:rFonts w:ascii="Segoe UI" w:hAnsi="Segoe UI" w:cs="Segoe UI"/>
              </w:rPr>
            </w:pPr>
            <w:r w:rsidRPr="00C54284">
              <w:rPr>
                <w:rFonts w:ascii="Segoe UI" w:hAnsi="Segoe UI" w:cs="Segoe UI"/>
                <w:color w:val="000000"/>
                <w:sz w:val="19"/>
                <w:szCs w:val="19"/>
              </w:rPr>
              <w:t xml:space="preserve">        }</w:t>
            </w:r>
          </w:p>
        </w:tc>
      </w:tr>
    </w:tbl>
    <w:p w14:paraId="465D353A" w14:textId="77777777" w:rsidR="00E27C55" w:rsidRPr="00C54284" w:rsidRDefault="00E27C55" w:rsidP="00E27C55">
      <w:pPr>
        <w:ind w:left="1116"/>
        <w:rPr>
          <w:rFonts w:ascii="Segoe UI" w:hAnsi="Segoe UI" w:cs="Segoe UI"/>
        </w:rPr>
      </w:pPr>
    </w:p>
    <w:p w14:paraId="00CFCAA4" w14:textId="77777777" w:rsidR="00E27C55" w:rsidRPr="00C54284" w:rsidRDefault="00E27C55" w:rsidP="0088376A">
      <w:pPr>
        <w:pStyle w:val="Heading40"/>
        <w:numPr>
          <w:ilvl w:val="3"/>
          <w:numId w:val="10"/>
        </w:numPr>
        <w:tabs>
          <w:tab w:val="clear" w:pos="900"/>
          <w:tab w:val="left" w:pos="1080"/>
        </w:tabs>
        <w:rPr>
          <w:rFonts w:ascii="Segoe UI" w:hAnsi="Segoe UI" w:cs="Segoe UI"/>
          <w:i w:val="0"/>
        </w:rPr>
      </w:pPr>
      <w:bookmarkStart w:id="653" w:name="_Toc100645983"/>
      <w:r w:rsidRPr="00C54284">
        <w:rPr>
          <w:rFonts w:ascii="Segoe UI" w:hAnsi="Segoe UI" w:cs="Segoe UI"/>
          <w:i w:val="0"/>
        </w:rPr>
        <w:t>Client Side</w:t>
      </w:r>
      <w:bookmarkEnd w:id="653"/>
    </w:p>
    <w:p w14:paraId="3E9D9D84" w14:textId="77777777" w:rsidR="00E27C55" w:rsidRPr="00C54284" w:rsidRDefault="00E27C55" w:rsidP="00E27C55">
      <w:pPr>
        <w:ind w:left="1116"/>
        <w:rPr>
          <w:rFonts w:ascii="Segoe UI" w:hAnsi="Segoe UI" w:cs="Segoe UI"/>
        </w:rPr>
      </w:pPr>
    </w:p>
    <w:p w14:paraId="3FB0A3AD" w14:textId="77777777" w:rsidR="00E27C55" w:rsidRPr="00C54284" w:rsidRDefault="00E27C55" w:rsidP="00E27C55">
      <w:pPr>
        <w:ind w:left="1116"/>
        <w:rPr>
          <w:rFonts w:ascii="Segoe UI" w:hAnsi="Segoe UI" w:cs="Segoe UI"/>
          <w:sz w:val="20"/>
          <w:szCs w:val="20"/>
        </w:rPr>
      </w:pPr>
      <w:r w:rsidRPr="00C54284">
        <w:rPr>
          <w:rFonts w:ascii="Segoe UI" w:hAnsi="Segoe UI" w:cs="Segoe UI"/>
          <w:sz w:val="20"/>
          <w:szCs w:val="20"/>
        </w:rPr>
        <w:t>Each Application Handles errors using the following code</w:t>
      </w:r>
    </w:p>
    <w:tbl>
      <w:tblPr>
        <w:tblStyle w:val="TableGrid"/>
        <w:tblW w:w="0" w:type="auto"/>
        <w:tblInd w:w="1116" w:type="dxa"/>
        <w:tblLook w:val="04A0" w:firstRow="1" w:lastRow="0" w:firstColumn="1" w:lastColumn="0" w:noHBand="0" w:noVBand="1"/>
      </w:tblPr>
      <w:tblGrid>
        <w:gridCol w:w="8954"/>
      </w:tblGrid>
      <w:tr w:rsidR="00E27C55" w:rsidRPr="00C54284" w14:paraId="67BFBA8B" w14:textId="77777777" w:rsidTr="00E27C55">
        <w:tc>
          <w:tcPr>
            <w:tcW w:w="10070" w:type="dxa"/>
          </w:tcPr>
          <w:p w14:paraId="7683F72A"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FF"/>
                <w:sz w:val="19"/>
                <w:szCs w:val="19"/>
              </w:rPr>
              <w:t>function</w:t>
            </w:r>
            <w:r w:rsidRPr="00C54284">
              <w:rPr>
                <w:rFonts w:ascii="Segoe UI" w:hAnsi="Segoe UI" w:cs="Segoe UI"/>
                <w:color w:val="000000"/>
                <w:sz w:val="19"/>
                <w:szCs w:val="19"/>
              </w:rPr>
              <w:t xml:space="preserve"> onFailure(oResult, sMessage) {</w:t>
            </w:r>
          </w:p>
          <w:p w14:paraId="3FAE05DC"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t xml:space="preserve">    </w:t>
            </w:r>
            <w:r w:rsidRPr="00C54284">
              <w:rPr>
                <w:rFonts w:ascii="Segoe UI" w:hAnsi="Segoe UI" w:cs="Segoe UI"/>
                <w:color w:val="0000FF"/>
                <w:sz w:val="19"/>
                <w:szCs w:val="19"/>
              </w:rPr>
              <w:t>var</w:t>
            </w:r>
            <w:r w:rsidRPr="00C54284">
              <w:rPr>
                <w:rFonts w:ascii="Segoe UI" w:hAnsi="Segoe UI" w:cs="Segoe UI"/>
                <w:color w:val="000000"/>
                <w:sz w:val="19"/>
                <w:szCs w:val="19"/>
              </w:rPr>
              <w:t xml:space="preserve"> oContainer = $(</w:t>
            </w:r>
            <w:r w:rsidRPr="00C54284">
              <w:rPr>
                <w:rFonts w:ascii="Segoe UI" w:hAnsi="Segoe UI" w:cs="Segoe UI"/>
                <w:color w:val="A31515"/>
                <w:sz w:val="19"/>
                <w:szCs w:val="19"/>
              </w:rPr>
              <w:t>"#"</w:t>
            </w:r>
            <w:r w:rsidRPr="00C54284">
              <w:rPr>
                <w:rFonts w:ascii="Segoe UI" w:hAnsi="Segoe UI" w:cs="Segoe UI"/>
                <w:color w:val="000000"/>
                <w:sz w:val="19"/>
                <w:szCs w:val="19"/>
              </w:rPr>
              <w:t xml:space="preserve"> + oResult.oParam.container), sCountHeaderID = </w:t>
            </w:r>
            <w:r w:rsidRPr="00C54284">
              <w:rPr>
                <w:rFonts w:ascii="Segoe UI" w:hAnsi="Segoe UI" w:cs="Segoe UI"/>
                <w:color w:val="A31515"/>
                <w:sz w:val="19"/>
                <w:szCs w:val="19"/>
              </w:rPr>
              <w:t>""</w:t>
            </w:r>
            <w:r w:rsidRPr="00C54284">
              <w:rPr>
                <w:rFonts w:ascii="Segoe UI" w:hAnsi="Segoe UI" w:cs="Segoe UI"/>
                <w:color w:val="000000"/>
                <w:sz w:val="19"/>
                <w:szCs w:val="19"/>
              </w:rPr>
              <w:t xml:space="preserve">, oErrorDetails = JSON.parse(oResult.Result), sErrorCode = </w:t>
            </w:r>
            <w:r w:rsidRPr="00C54284">
              <w:rPr>
                <w:rFonts w:ascii="Segoe UI" w:hAnsi="Segoe UI" w:cs="Segoe UI"/>
                <w:color w:val="A31515"/>
                <w:sz w:val="19"/>
                <w:szCs w:val="19"/>
              </w:rPr>
              <w:t>""</w:t>
            </w:r>
            <w:r w:rsidRPr="00C54284">
              <w:rPr>
                <w:rFonts w:ascii="Segoe UI" w:hAnsi="Segoe UI" w:cs="Segoe UI"/>
                <w:color w:val="000000"/>
                <w:sz w:val="19"/>
                <w:szCs w:val="19"/>
              </w:rPr>
              <w:t>;</w:t>
            </w:r>
          </w:p>
          <w:p w14:paraId="1223AFA7"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t xml:space="preserve">    </w:t>
            </w:r>
            <w:r w:rsidRPr="00C54284">
              <w:rPr>
                <w:rFonts w:ascii="Segoe UI" w:hAnsi="Segoe UI" w:cs="Segoe UI"/>
                <w:color w:val="0000FF"/>
                <w:sz w:val="19"/>
                <w:szCs w:val="19"/>
              </w:rPr>
              <w:t>if</w:t>
            </w:r>
            <w:r w:rsidRPr="00C54284">
              <w:rPr>
                <w:rFonts w:ascii="Segoe UI" w:hAnsi="Segoe UI" w:cs="Segoe UI"/>
                <w:color w:val="000000"/>
                <w:sz w:val="19"/>
                <w:szCs w:val="19"/>
              </w:rPr>
              <w:t xml:space="preserve"> (oErrorDetails &amp;&amp; oErrorDetails.code &amp;&amp; 0 !== parseInt(oErrorDetails.code, 10)) {</w:t>
            </w:r>
          </w:p>
          <w:p w14:paraId="7E164E44"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t xml:space="preserve">        </w:t>
            </w:r>
            <w:r w:rsidRPr="00C54284">
              <w:rPr>
                <w:rFonts w:ascii="Segoe UI" w:hAnsi="Segoe UI" w:cs="Segoe UI"/>
                <w:color w:val="008000"/>
                <w:sz w:val="19"/>
                <w:szCs w:val="19"/>
              </w:rPr>
              <w:t>// Addition of the error code</w:t>
            </w:r>
          </w:p>
          <w:p w14:paraId="38C5742D"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t xml:space="preserve">        sErrorCode = </w:t>
            </w:r>
            <w:r w:rsidRPr="00C54284">
              <w:rPr>
                <w:rFonts w:ascii="Segoe UI" w:hAnsi="Segoe UI" w:cs="Segoe UI"/>
                <w:color w:val="A31515"/>
                <w:sz w:val="19"/>
                <w:szCs w:val="19"/>
              </w:rPr>
              <w:t>"&lt;br /&gt;&lt;span class=\"TextContent\"&gt;Error Code: "</w:t>
            </w:r>
            <w:r w:rsidRPr="00C54284">
              <w:rPr>
                <w:rFonts w:ascii="Segoe UI" w:hAnsi="Segoe UI" w:cs="Segoe UI"/>
                <w:color w:val="000000"/>
                <w:sz w:val="19"/>
                <w:szCs w:val="19"/>
              </w:rPr>
              <w:t xml:space="preserve"> + oErrorDetails.code + </w:t>
            </w:r>
            <w:r w:rsidRPr="00C54284">
              <w:rPr>
                <w:rFonts w:ascii="Segoe UI" w:hAnsi="Segoe UI" w:cs="Segoe UI"/>
                <w:color w:val="A31515"/>
                <w:sz w:val="19"/>
                <w:szCs w:val="19"/>
              </w:rPr>
              <w:t>"&lt;/span&gt;"</w:t>
            </w:r>
            <w:r w:rsidRPr="00C54284">
              <w:rPr>
                <w:rFonts w:ascii="Segoe UI" w:hAnsi="Segoe UI" w:cs="Segoe UI"/>
                <w:color w:val="000000"/>
                <w:sz w:val="19"/>
                <w:szCs w:val="19"/>
              </w:rPr>
              <w:t>;</w:t>
            </w:r>
          </w:p>
          <w:p w14:paraId="0A06A45D"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t xml:space="preserve">    }</w:t>
            </w:r>
          </w:p>
          <w:p w14:paraId="3BDC383C"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t xml:space="preserve">    </w:t>
            </w:r>
            <w:r w:rsidRPr="00C54284">
              <w:rPr>
                <w:rFonts w:ascii="Segoe UI" w:hAnsi="Segoe UI" w:cs="Segoe UI"/>
                <w:color w:val="0000FF"/>
                <w:sz w:val="19"/>
                <w:szCs w:val="19"/>
              </w:rPr>
              <w:t>if</w:t>
            </w:r>
            <w:r w:rsidRPr="00C54284">
              <w:rPr>
                <w:rFonts w:ascii="Segoe UI" w:hAnsi="Segoe UI" w:cs="Segoe UI"/>
                <w:color w:val="000000"/>
                <w:sz w:val="19"/>
                <w:szCs w:val="19"/>
              </w:rPr>
              <w:t xml:space="preserve"> (oContainer[0]) {</w:t>
            </w:r>
          </w:p>
          <w:p w14:paraId="0A663556"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t xml:space="preserve">        oContainer.html(</w:t>
            </w:r>
            <w:r w:rsidRPr="00C54284">
              <w:rPr>
                <w:rFonts w:ascii="Segoe UI" w:hAnsi="Segoe UI" w:cs="Segoe UI"/>
                <w:color w:val="A31515"/>
                <w:sz w:val="19"/>
                <w:szCs w:val="19"/>
              </w:rPr>
              <w:t>"&lt;div id=\"NoDataToDisplay\" class=\"centreContent\"&gt;&lt;span class=\"Emoticon\"&gt;:(&lt;/span&gt;&lt;br /&gt;&lt;span id=\"NoDataMessage\" class=\"TextContent\"&gt;"</w:t>
            </w:r>
            <w:r w:rsidRPr="00C54284">
              <w:rPr>
                <w:rFonts w:ascii="Segoe UI" w:hAnsi="Segoe UI" w:cs="Segoe UI"/>
                <w:color w:val="000000"/>
                <w:sz w:val="19"/>
                <w:szCs w:val="19"/>
              </w:rPr>
              <w:t xml:space="preserve"> + sMessage + </w:t>
            </w:r>
            <w:r w:rsidRPr="00C54284">
              <w:rPr>
                <w:rFonts w:ascii="Segoe UI" w:hAnsi="Segoe UI" w:cs="Segoe UI"/>
                <w:color w:val="A31515"/>
                <w:sz w:val="19"/>
                <w:szCs w:val="19"/>
              </w:rPr>
              <w:t>"&lt;/span&gt;"</w:t>
            </w:r>
            <w:r w:rsidRPr="00C54284">
              <w:rPr>
                <w:rFonts w:ascii="Segoe UI" w:hAnsi="Segoe UI" w:cs="Segoe UI"/>
                <w:color w:val="000000"/>
                <w:sz w:val="19"/>
                <w:szCs w:val="19"/>
              </w:rPr>
              <w:t xml:space="preserve"> + sErrorCode + </w:t>
            </w:r>
            <w:r w:rsidRPr="00C54284">
              <w:rPr>
                <w:rFonts w:ascii="Segoe UI" w:hAnsi="Segoe UI" w:cs="Segoe UI"/>
                <w:color w:val="A31515"/>
                <w:sz w:val="19"/>
                <w:szCs w:val="19"/>
              </w:rPr>
              <w:t>"&lt;/div&gt;"</w:t>
            </w:r>
            <w:r w:rsidRPr="00C54284">
              <w:rPr>
                <w:rFonts w:ascii="Segoe UI" w:hAnsi="Segoe UI" w:cs="Segoe UI"/>
                <w:color w:val="000000"/>
                <w:sz w:val="19"/>
                <w:szCs w:val="19"/>
              </w:rPr>
              <w:t>);</w:t>
            </w:r>
          </w:p>
          <w:p w14:paraId="0E18C810" w14:textId="77777777" w:rsidR="00E27C55" w:rsidRPr="00C54284" w:rsidRDefault="00E27C55" w:rsidP="00E27C55">
            <w:pPr>
              <w:rPr>
                <w:rFonts w:ascii="Segoe UI" w:hAnsi="Segoe UI" w:cs="Segoe UI"/>
              </w:rPr>
            </w:pPr>
            <w:r w:rsidRPr="00C54284">
              <w:rPr>
                <w:rFonts w:ascii="Segoe UI" w:hAnsi="Segoe UI" w:cs="Segoe UI"/>
                <w:color w:val="000000"/>
                <w:sz w:val="19"/>
                <w:szCs w:val="19"/>
              </w:rPr>
              <w:lastRenderedPageBreak/>
              <w:t xml:space="preserve">    }</w:t>
            </w:r>
          </w:p>
        </w:tc>
      </w:tr>
    </w:tbl>
    <w:p w14:paraId="41645132" w14:textId="77777777" w:rsidR="00E27C55" w:rsidRPr="00C54284" w:rsidRDefault="00E27C55" w:rsidP="00E27C55">
      <w:pPr>
        <w:ind w:left="1116"/>
        <w:rPr>
          <w:rFonts w:ascii="Segoe UI" w:hAnsi="Segoe UI" w:cs="Segoe UI"/>
        </w:rPr>
      </w:pPr>
    </w:p>
    <w:p w14:paraId="408BB7D1" w14:textId="77777777" w:rsidR="00E27C55" w:rsidRPr="00C54284" w:rsidRDefault="00E27C55" w:rsidP="0088376A">
      <w:pPr>
        <w:pStyle w:val="Heading30"/>
        <w:numPr>
          <w:ilvl w:val="2"/>
          <w:numId w:val="10"/>
        </w:numPr>
        <w:rPr>
          <w:rFonts w:ascii="Segoe UI" w:hAnsi="Segoe UI" w:cs="Segoe UI"/>
          <w:b w:val="0"/>
          <w:sz w:val="26"/>
          <w:szCs w:val="26"/>
        </w:rPr>
      </w:pPr>
      <w:bookmarkStart w:id="654" w:name="_Toc393127933"/>
      <w:bookmarkStart w:id="655" w:name="_Toc426022693"/>
      <w:r w:rsidRPr="00C54284">
        <w:rPr>
          <w:rFonts w:ascii="Segoe UI" w:hAnsi="Segoe UI" w:cs="Segoe UI"/>
          <w:b w:val="0"/>
          <w:sz w:val="26"/>
          <w:szCs w:val="26"/>
        </w:rPr>
        <w:t>Security</w:t>
      </w:r>
      <w:bookmarkEnd w:id="654"/>
      <w:bookmarkEnd w:id="655"/>
    </w:p>
    <w:p w14:paraId="4B179FCC" w14:textId="4699C640" w:rsidR="00E27C55" w:rsidRPr="00C54284" w:rsidRDefault="00E27C55" w:rsidP="0088376A">
      <w:pPr>
        <w:pStyle w:val="Heading40"/>
        <w:numPr>
          <w:ilvl w:val="3"/>
          <w:numId w:val="10"/>
        </w:numPr>
        <w:rPr>
          <w:rFonts w:ascii="Segoe UI" w:hAnsi="Segoe UI" w:cs="Segoe UI"/>
          <w:i w:val="0"/>
        </w:rPr>
      </w:pPr>
      <w:bookmarkStart w:id="656" w:name="_Toc100645985"/>
      <w:r w:rsidRPr="00C54284">
        <w:rPr>
          <w:rFonts w:ascii="Segoe UI" w:hAnsi="Segoe UI" w:cs="Segoe UI"/>
          <w:i w:val="0"/>
        </w:rPr>
        <w:t>Authentication</w:t>
      </w:r>
      <w:bookmarkEnd w:id="656"/>
    </w:p>
    <w:p w14:paraId="645A2AE6" w14:textId="77777777" w:rsidR="00E27C55" w:rsidRPr="00C54284" w:rsidRDefault="00E27C55" w:rsidP="00E27C55">
      <w:pPr>
        <w:pStyle w:val="Body"/>
        <w:ind w:left="1440"/>
        <w:rPr>
          <w:rFonts w:ascii="Segoe UI" w:hAnsi="Segoe UI" w:cs="Segoe UI"/>
        </w:rPr>
      </w:pPr>
      <w:r w:rsidRPr="00C54284">
        <w:rPr>
          <w:rFonts w:ascii="Segoe UI" w:hAnsi="Segoe UI" w:cs="Segoe UI"/>
          <w:b/>
        </w:rPr>
        <w:t>Windows Azure</w:t>
      </w:r>
      <w:r w:rsidRPr="00C54284">
        <w:rPr>
          <w:rFonts w:ascii="Segoe UI" w:hAnsi="Segoe UI" w:cs="Segoe UI"/>
        </w:rPr>
        <w:t>:</w:t>
      </w:r>
    </w:p>
    <w:p w14:paraId="722CB8EE" w14:textId="77777777" w:rsidR="00E27C55" w:rsidRPr="00C54284" w:rsidRDefault="00E27C55" w:rsidP="00E27C55">
      <w:pPr>
        <w:pStyle w:val="Body"/>
        <w:ind w:left="1440"/>
        <w:rPr>
          <w:rFonts w:ascii="Segoe UI" w:hAnsi="Segoe UI" w:cs="Segoe UI"/>
        </w:rPr>
      </w:pPr>
      <w:r w:rsidRPr="00C54284">
        <w:rPr>
          <w:rFonts w:ascii="Segoe UI" w:hAnsi="Segoe UI" w:cs="Segoe UI"/>
        </w:rPr>
        <w:t>Once a user enters the application, the first operation is to check whether the required RequestToken is present for that user. If not present the user is redirected to the SharePoint Online sign in page. Once the user signs in, the RequestToken required to create the SharePoint context is retrieved. This RefreshToken is used to authenticate the user when any SharePoint related operation is to be performed.</w:t>
      </w:r>
    </w:p>
    <w:p w14:paraId="38BF7A92" w14:textId="77777777" w:rsidR="00E27C55" w:rsidRPr="00C54284" w:rsidRDefault="00E27C55" w:rsidP="00E27C55">
      <w:pPr>
        <w:pStyle w:val="Body"/>
        <w:ind w:left="1440"/>
        <w:rPr>
          <w:rFonts w:ascii="Segoe UI" w:hAnsi="Segoe UI" w:cs="Segoe UI"/>
        </w:rPr>
      </w:pPr>
      <w:r w:rsidRPr="00C54284">
        <w:rPr>
          <w:rFonts w:ascii="Segoe UI" w:hAnsi="Segoe UI" w:cs="Segoe UI"/>
          <w:b/>
        </w:rPr>
        <w:t>Law Firm On-Premise IIS</w:t>
      </w:r>
      <w:r w:rsidRPr="00C54284">
        <w:rPr>
          <w:rFonts w:ascii="Segoe UI" w:hAnsi="Segoe UI" w:cs="Segoe UI"/>
        </w:rPr>
        <w:t>:</w:t>
      </w:r>
    </w:p>
    <w:p w14:paraId="24CE1379" w14:textId="77777777" w:rsidR="00E27C55" w:rsidRPr="00C54284" w:rsidRDefault="00E27C55" w:rsidP="00E27C55">
      <w:pPr>
        <w:pStyle w:val="Body"/>
        <w:ind w:left="1440"/>
        <w:rPr>
          <w:rFonts w:ascii="Segoe UI" w:hAnsi="Segoe UI" w:cs="Segoe UI"/>
        </w:rPr>
      </w:pPr>
      <w:r w:rsidRPr="00C54284">
        <w:rPr>
          <w:rFonts w:ascii="Segoe UI" w:hAnsi="Segoe UI" w:cs="Segoe UI"/>
        </w:rPr>
        <w:t>Once user enter the application, the first operation is to enter the credentials of the user using Windows Authentication. These credentials will be used to authenticate the user. These credentials entered using Windows Authentication will be used to get the SharePoint’s Client Context. This Client Context will be used to access data from SharePoint</w:t>
      </w:r>
    </w:p>
    <w:p w14:paraId="10CDDA08" w14:textId="77777777" w:rsidR="00E27C55" w:rsidRPr="00C54284" w:rsidRDefault="00E27C55" w:rsidP="0088376A">
      <w:pPr>
        <w:pStyle w:val="Heading40"/>
        <w:numPr>
          <w:ilvl w:val="3"/>
          <w:numId w:val="10"/>
        </w:numPr>
        <w:rPr>
          <w:rFonts w:ascii="Segoe UI" w:hAnsi="Segoe UI" w:cs="Segoe UI"/>
          <w:i w:val="0"/>
        </w:rPr>
      </w:pPr>
      <w:bookmarkStart w:id="657" w:name="_Toc100645986"/>
      <w:r w:rsidRPr="00C54284">
        <w:rPr>
          <w:rFonts w:ascii="Segoe UI" w:hAnsi="Segoe UI" w:cs="Segoe UI"/>
          <w:i w:val="0"/>
        </w:rPr>
        <w:t>Authorization</w:t>
      </w:r>
      <w:bookmarkEnd w:id="657"/>
    </w:p>
    <w:p w14:paraId="44322CEA" w14:textId="77777777" w:rsidR="00E27C55" w:rsidRPr="00C54284" w:rsidRDefault="00E27C55" w:rsidP="00E27C55">
      <w:pPr>
        <w:pStyle w:val="Body"/>
        <w:ind w:left="1440"/>
        <w:rPr>
          <w:rFonts w:ascii="Segoe UI" w:hAnsi="Segoe UI" w:cs="Segoe UI"/>
        </w:rPr>
      </w:pPr>
      <w:r w:rsidRPr="00C54284">
        <w:rPr>
          <w:rFonts w:ascii="Segoe UI" w:hAnsi="Segoe UI" w:cs="Segoe UI"/>
        </w:rPr>
        <w:t>N.A Handled by SharePoint internally</w:t>
      </w:r>
    </w:p>
    <w:p w14:paraId="53F1D5D6" w14:textId="77777777" w:rsidR="00E27C55" w:rsidRPr="00C54284" w:rsidRDefault="00E27C55" w:rsidP="0088376A">
      <w:pPr>
        <w:pStyle w:val="Heading40"/>
        <w:numPr>
          <w:ilvl w:val="3"/>
          <w:numId w:val="10"/>
        </w:numPr>
        <w:rPr>
          <w:rFonts w:ascii="Segoe UI" w:hAnsi="Segoe UI" w:cs="Segoe UI"/>
          <w:i w:val="0"/>
        </w:rPr>
      </w:pPr>
      <w:bookmarkStart w:id="658" w:name="_Toc100645987"/>
      <w:r w:rsidRPr="00C54284">
        <w:rPr>
          <w:rFonts w:ascii="Segoe UI" w:hAnsi="Segoe UI" w:cs="Segoe UI"/>
          <w:i w:val="0"/>
        </w:rPr>
        <w:t>Encryption</w:t>
      </w:r>
      <w:bookmarkEnd w:id="658"/>
    </w:p>
    <w:p w14:paraId="7FA561DB" w14:textId="77777777" w:rsidR="00E27C55" w:rsidRPr="00C54284" w:rsidRDefault="00E27C55" w:rsidP="00E27C55">
      <w:pPr>
        <w:pStyle w:val="Body"/>
        <w:ind w:left="1440"/>
        <w:rPr>
          <w:rFonts w:ascii="Segoe UI" w:hAnsi="Segoe UI" w:cs="Segoe UI"/>
        </w:rPr>
      </w:pPr>
      <w:bookmarkStart w:id="659" w:name="_Toc373239021"/>
      <w:r w:rsidRPr="00C54284">
        <w:rPr>
          <w:rFonts w:ascii="Segoe UI" w:hAnsi="Segoe UI" w:cs="Segoe UI"/>
        </w:rPr>
        <w:t>Web.config is not encrypted for Online</w:t>
      </w:r>
    </w:p>
    <w:p w14:paraId="06A81D13" w14:textId="77777777" w:rsidR="00E27C55" w:rsidRPr="00C54284" w:rsidRDefault="00E27C55" w:rsidP="00E27C55">
      <w:pPr>
        <w:pStyle w:val="Body"/>
        <w:numPr>
          <w:ilvl w:val="0"/>
          <w:numId w:val="95"/>
        </w:numPr>
        <w:rPr>
          <w:rFonts w:ascii="Segoe UI" w:hAnsi="Segoe UI" w:cs="Segoe UI"/>
        </w:rPr>
      </w:pPr>
      <w:r w:rsidRPr="00C54284">
        <w:rPr>
          <w:rFonts w:ascii="Segoe UI" w:hAnsi="Segoe UI" w:cs="Segoe UI"/>
        </w:rPr>
        <w:t>Sensitive information such as credentials are present on Azure portal.</w:t>
      </w:r>
    </w:p>
    <w:p w14:paraId="7A7027F5" w14:textId="77777777" w:rsidR="00E27C55" w:rsidRPr="00C54284" w:rsidRDefault="00E27C55" w:rsidP="00E27C55">
      <w:pPr>
        <w:pStyle w:val="Body"/>
        <w:numPr>
          <w:ilvl w:val="0"/>
          <w:numId w:val="95"/>
        </w:numPr>
        <w:rPr>
          <w:rFonts w:ascii="Segoe UI" w:hAnsi="Segoe UI" w:cs="Segoe UI"/>
        </w:rPr>
      </w:pPr>
      <w:r w:rsidRPr="00C54284">
        <w:rPr>
          <w:rFonts w:ascii="Segoe UI" w:hAnsi="Segoe UI" w:cs="Segoe UI"/>
        </w:rPr>
        <w:t>This information is dynamically loaded by the application on start.</w:t>
      </w:r>
    </w:p>
    <w:p w14:paraId="3BB9DBD7" w14:textId="77777777" w:rsidR="00E27C55" w:rsidRPr="00C54284" w:rsidRDefault="00E27C55" w:rsidP="00E27C55">
      <w:pPr>
        <w:pStyle w:val="Body"/>
        <w:ind w:left="1440"/>
        <w:rPr>
          <w:rFonts w:ascii="Segoe UI" w:hAnsi="Segoe UI" w:cs="Segoe UI"/>
        </w:rPr>
      </w:pPr>
      <w:r w:rsidRPr="00C54284">
        <w:rPr>
          <w:rFonts w:ascii="Segoe UI" w:hAnsi="Segoe UI" w:cs="Segoe UI"/>
        </w:rPr>
        <w:t>Web.config is encrypted for On Premise.</w:t>
      </w:r>
    </w:p>
    <w:p w14:paraId="64338811" w14:textId="77777777" w:rsidR="00E27C55" w:rsidRPr="00C54284" w:rsidRDefault="00E27C55" w:rsidP="00E27C55">
      <w:pPr>
        <w:pStyle w:val="Body"/>
        <w:numPr>
          <w:ilvl w:val="0"/>
          <w:numId w:val="195"/>
        </w:numPr>
        <w:rPr>
          <w:rFonts w:ascii="Segoe UI" w:hAnsi="Segoe UI" w:cs="Segoe UI"/>
        </w:rPr>
      </w:pPr>
      <w:r w:rsidRPr="00C54284">
        <w:rPr>
          <w:rFonts w:ascii="Segoe UI" w:hAnsi="Segoe UI" w:cs="Segoe UI"/>
        </w:rPr>
        <w:t>This section ensures that AppSettings in web.config is encrypted.</w:t>
      </w:r>
    </w:p>
    <w:p w14:paraId="27F7E086" w14:textId="77777777" w:rsidR="00E27C55" w:rsidRPr="00C54284" w:rsidRDefault="00E27C55" w:rsidP="00E27C55">
      <w:pPr>
        <w:pStyle w:val="Body"/>
        <w:numPr>
          <w:ilvl w:val="0"/>
          <w:numId w:val="195"/>
        </w:numPr>
        <w:rPr>
          <w:rFonts w:ascii="Segoe UI" w:hAnsi="Segoe UI" w:cs="Segoe UI"/>
        </w:rPr>
      </w:pPr>
      <w:r w:rsidRPr="00C54284">
        <w:rPr>
          <w:rFonts w:ascii="Segoe UI" w:hAnsi="Segoe UI" w:cs="Segoe UI"/>
        </w:rPr>
        <w:t>Tool Name: ‘aspnet_regiis.exe’ used to encrypt and decrypt AppSettings of web.config</w:t>
      </w:r>
    </w:p>
    <w:p w14:paraId="6B6D412E" w14:textId="77777777" w:rsidR="00E27C55" w:rsidRPr="00C54284" w:rsidRDefault="00E27C55" w:rsidP="00E27C55">
      <w:pPr>
        <w:pStyle w:val="Body"/>
        <w:numPr>
          <w:ilvl w:val="0"/>
          <w:numId w:val="195"/>
        </w:numPr>
        <w:rPr>
          <w:rFonts w:ascii="Segoe UI" w:hAnsi="Segoe UI" w:cs="Segoe UI"/>
        </w:rPr>
      </w:pPr>
      <w:r w:rsidRPr="00C54284">
        <w:rPr>
          <w:rFonts w:ascii="Segoe UI" w:hAnsi="Segoe UI" w:cs="Segoe UI"/>
        </w:rPr>
        <w:t>Tool Location: C:\WINDOWS\Microsoft.NET\Framework64\&lt;Latest .NET version&gt;.</w:t>
      </w:r>
    </w:p>
    <w:p w14:paraId="596A6D02" w14:textId="77777777" w:rsidR="00E27C55" w:rsidRPr="00C54284" w:rsidRDefault="00E27C55" w:rsidP="00E27C55">
      <w:pPr>
        <w:pStyle w:val="Body"/>
        <w:numPr>
          <w:ilvl w:val="0"/>
          <w:numId w:val="195"/>
        </w:numPr>
        <w:rPr>
          <w:rFonts w:ascii="Segoe UI" w:hAnsi="Segoe UI" w:cs="Segoe UI"/>
        </w:rPr>
      </w:pPr>
      <w:r w:rsidRPr="00C54284">
        <w:rPr>
          <w:rFonts w:ascii="Segoe UI" w:hAnsi="Segoe UI" w:cs="Segoe UI"/>
        </w:rPr>
        <w:t xml:space="preserve">Example - C:\WINDOWS\Microsoft.NET\Framework64\v4.0.50727\aspnet_regiis.exe </w:t>
      </w:r>
    </w:p>
    <w:p w14:paraId="62E4C3C2" w14:textId="77777777" w:rsidR="00E27C55" w:rsidRPr="00C54284" w:rsidRDefault="00E27C55" w:rsidP="00E27C55">
      <w:pPr>
        <w:pStyle w:val="Body"/>
        <w:rPr>
          <w:rFonts w:ascii="Segoe UI" w:hAnsi="Segoe UI" w:cs="Segoe UI"/>
        </w:rPr>
      </w:pPr>
      <w:r w:rsidRPr="00C54284">
        <w:rPr>
          <w:rFonts w:ascii="Segoe UI" w:hAnsi="Segoe UI" w:cs="Segoe UI"/>
        </w:rPr>
        <w:t xml:space="preserve">                           Command for Encryption</w:t>
      </w:r>
      <w:bookmarkEnd w:id="659"/>
    </w:p>
    <w:p w14:paraId="7D36E81A"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 xml:space="preserve">                              Step 1: Run below command for encryption of web.config</w:t>
      </w:r>
    </w:p>
    <w:tbl>
      <w:tblPr>
        <w:tblStyle w:val="TableGrid"/>
        <w:tblpPr w:leftFromText="180" w:rightFromText="180" w:vertAnchor="text" w:horzAnchor="page" w:tblpX="3571" w:tblpY="86"/>
        <w:tblW w:w="0" w:type="auto"/>
        <w:tblLayout w:type="fixed"/>
        <w:tblLook w:val="04A0" w:firstRow="1" w:lastRow="0" w:firstColumn="1" w:lastColumn="0" w:noHBand="0" w:noVBand="1"/>
      </w:tblPr>
      <w:tblGrid>
        <w:gridCol w:w="6112"/>
      </w:tblGrid>
      <w:tr w:rsidR="00E27C55" w:rsidRPr="00C54284" w14:paraId="6382CCDC" w14:textId="77777777" w:rsidTr="00E27C55">
        <w:trPr>
          <w:trHeight w:val="529"/>
        </w:trPr>
        <w:tc>
          <w:tcPr>
            <w:tcW w:w="6112" w:type="dxa"/>
          </w:tcPr>
          <w:p w14:paraId="3E732C99" w14:textId="77777777" w:rsidR="00E27C55" w:rsidRPr="00C54284" w:rsidRDefault="00E27C55" w:rsidP="00E27C55">
            <w:pPr>
              <w:rPr>
                <w:rFonts w:ascii="Segoe UI" w:hAnsi="Segoe UI" w:cs="Segoe UI"/>
              </w:rPr>
            </w:pPr>
            <w:r w:rsidRPr="00C54284">
              <w:rPr>
                <w:rFonts w:ascii="Segoe UI" w:hAnsi="Segoe UI" w:cs="Segoe UI"/>
                <w:szCs w:val="20"/>
              </w:rPr>
              <w:t>aspnet_regiis.exe -pef "connectionStrings “ &lt;&lt; folder location without file name of web.config&gt;&gt;”</w:t>
            </w:r>
          </w:p>
        </w:tc>
      </w:tr>
    </w:tbl>
    <w:p w14:paraId="2BFA079D" w14:textId="77777777" w:rsidR="00E27C55" w:rsidRPr="00C54284" w:rsidRDefault="00E27C55" w:rsidP="00E27C55">
      <w:pPr>
        <w:rPr>
          <w:rFonts w:ascii="Segoe UI" w:hAnsi="Segoe UI" w:cs="Segoe UI"/>
        </w:rPr>
      </w:pPr>
    </w:p>
    <w:p w14:paraId="3202D6E5" w14:textId="77777777" w:rsidR="00E27C55" w:rsidRPr="00C54284" w:rsidRDefault="00E27C55" w:rsidP="00E27C55">
      <w:pPr>
        <w:pStyle w:val="Body"/>
        <w:rPr>
          <w:rFonts w:ascii="Segoe UI" w:hAnsi="Segoe UI" w:cs="Segoe UI"/>
        </w:rPr>
      </w:pPr>
    </w:p>
    <w:p w14:paraId="31FAE642" w14:textId="77777777" w:rsidR="00E27C55" w:rsidRPr="00C54284" w:rsidRDefault="00E27C55" w:rsidP="00E27C55">
      <w:pPr>
        <w:pStyle w:val="Body"/>
        <w:rPr>
          <w:rFonts w:ascii="Segoe UI" w:hAnsi="Segoe UI" w:cs="Segoe UI"/>
        </w:rPr>
      </w:pPr>
    </w:p>
    <w:p w14:paraId="01604E5E"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 xml:space="preserve">                               Step 2:</w:t>
      </w:r>
      <w:r w:rsidRPr="00C54284">
        <w:rPr>
          <w:rFonts w:ascii="Segoe UI" w:hAnsi="Segoe UI" w:cs="Segoe UI"/>
        </w:rPr>
        <w:t xml:space="preserve"> </w:t>
      </w:r>
      <w:r w:rsidRPr="00C54284">
        <w:rPr>
          <w:rFonts w:ascii="Segoe UI" w:hAnsi="Segoe UI" w:cs="Segoe UI"/>
          <w:sz w:val="20"/>
          <w:szCs w:val="20"/>
        </w:rPr>
        <w:t>After encryption, open web.config and check AppSettings in </w:t>
      </w:r>
      <w:r w:rsidRPr="00C54284">
        <w:rPr>
          <w:rFonts w:ascii="Segoe UI" w:hAnsi="Segoe UI" w:cs="Segoe UI"/>
          <w:iCs/>
          <w:sz w:val="20"/>
          <w:szCs w:val="20"/>
        </w:rPr>
        <w:t>web.config</w:t>
      </w:r>
      <w:r w:rsidRPr="00C54284">
        <w:rPr>
          <w:rFonts w:ascii="Segoe UI" w:hAnsi="Segoe UI" w:cs="Segoe UI"/>
          <w:sz w:val="20"/>
          <w:szCs w:val="20"/>
        </w:rPr>
        <w:t xml:space="preserve"> file </w:t>
      </w:r>
    </w:p>
    <w:p w14:paraId="66AB1E33" w14:textId="77777777" w:rsidR="00E27C55" w:rsidRPr="00C54284" w:rsidRDefault="00E27C55" w:rsidP="00E27C55">
      <w:pPr>
        <w:rPr>
          <w:rFonts w:ascii="Segoe UI" w:hAnsi="Segoe UI" w:cs="Segoe UI"/>
          <w:sz w:val="20"/>
          <w:szCs w:val="20"/>
        </w:rPr>
      </w:pPr>
    </w:p>
    <w:p w14:paraId="4DB27141" w14:textId="77777777" w:rsidR="00E27C55" w:rsidRPr="00C54284" w:rsidRDefault="00E27C55" w:rsidP="00E27C55">
      <w:pPr>
        <w:ind w:left="1650"/>
        <w:rPr>
          <w:rFonts w:ascii="Segoe UI" w:hAnsi="Segoe UI" w:cs="Segoe UI"/>
          <w:sz w:val="20"/>
          <w:szCs w:val="20"/>
        </w:rPr>
      </w:pPr>
      <w:r w:rsidRPr="00C54284">
        <w:rPr>
          <w:rFonts w:ascii="Segoe UI" w:hAnsi="Segoe UI" w:cs="Segoe UI"/>
          <w:sz w:val="20"/>
          <w:szCs w:val="20"/>
        </w:rPr>
        <w:t xml:space="preserve">Note: It will generate machine specific key, if web service is deployed on multiple IIS servers,                                 then perform same steps on all IIS servers </w:t>
      </w:r>
    </w:p>
    <w:p w14:paraId="51AFB10A" w14:textId="77777777" w:rsidR="00E27C55" w:rsidRPr="00C54284" w:rsidRDefault="00E27C55" w:rsidP="00E27C55">
      <w:pPr>
        <w:rPr>
          <w:rFonts w:ascii="Segoe UI" w:hAnsi="Segoe UI" w:cs="Segoe UI"/>
        </w:rPr>
      </w:pPr>
    </w:p>
    <w:p w14:paraId="7DF19364" w14:textId="77777777" w:rsidR="00E27C55" w:rsidRPr="00C54284" w:rsidRDefault="00E27C55" w:rsidP="0088376A">
      <w:pPr>
        <w:pStyle w:val="Heading40"/>
        <w:numPr>
          <w:ilvl w:val="3"/>
          <w:numId w:val="10"/>
        </w:numPr>
        <w:rPr>
          <w:rFonts w:ascii="Segoe UI" w:hAnsi="Segoe UI" w:cs="Segoe UI"/>
          <w:i w:val="0"/>
        </w:rPr>
      </w:pPr>
      <w:bookmarkStart w:id="660" w:name="_Toc100645988"/>
      <w:r w:rsidRPr="00C54284">
        <w:rPr>
          <w:rFonts w:ascii="Segoe UI" w:hAnsi="Segoe UI" w:cs="Segoe UI"/>
          <w:i w:val="0"/>
        </w:rPr>
        <w:t>Cross Scripting and Input Security</w:t>
      </w:r>
      <w:bookmarkEnd w:id="660"/>
    </w:p>
    <w:p w14:paraId="37B04CAE" w14:textId="77777777" w:rsidR="00E27C55" w:rsidRPr="00C54284" w:rsidRDefault="00E27C55" w:rsidP="00E27C55">
      <w:pPr>
        <w:ind w:left="1440"/>
        <w:rPr>
          <w:rFonts w:ascii="Segoe UI" w:hAnsi="Segoe UI" w:cs="Segoe UI"/>
          <w:sz w:val="20"/>
          <w:szCs w:val="20"/>
        </w:rPr>
      </w:pPr>
    </w:p>
    <w:p w14:paraId="017A71AD" w14:textId="77777777" w:rsidR="00E27C55" w:rsidRPr="00C54284" w:rsidRDefault="00E27C55" w:rsidP="00E27C55">
      <w:pPr>
        <w:ind w:left="1440"/>
        <w:rPr>
          <w:rFonts w:ascii="Segoe UI" w:hAnsi="Segoe UI" w:cs="Segoe UI"/>
          <w:sz w:val="20"/>
          <w:szCs w:val="20"/>
        </w:rPr>
      </w:pPr>
      <w:r w:rsidRPr="00C54284">
        <w:rPr>
          <w:rFonts w:ascii="Segoe UI" w:hAnsi="Segoe UI" w:cs="Segoe UI"/>
          <w:sz w:val="20"/>
          <w:szCs w:val="20"/>
        </w:rPr>
        <w:t>We are specifying the specific domain in the Service Layer as shown below.</w:t>
      </w:r>
    </w:p>
    <w:p w14:paraId="5167B1BE" w14:textId="77777777" w:rsidR="00E27C55" w:rsidRPr="00C54284" w:rsidRDefault="00E27C55" w:rsidP="00E27C55">
      <w:pPr>
        <w:ind w:left="1440"/>
        <w:rPr>
          <w:rFonts w:ascii="Segoe UI" w:hAnsi="Segoe UI" w:cs="Segoe UI"/>
          <w:sz w:val="20"/>
          <w:szCs w:val="20"/>
        </w:rPr>
      </w:pPr>
      <w:r w:rsidRPr="00C54284">
        <w:rPr>
          <w:rFonts w:ascii="Segoe UI" w:hAnsi="Segoe UI" w:cs="Segoe UI"/>
          <w:sz w:val="20"/>
          <w:szCs w:val="20"/>
        </w:rPr>
        <w:t>For example: Here only request from the dmsdevsite.azurewebsites.net domain will be allowed.</w:t>
      </w:r>
    </w:p>
    <w:p w14:paraId="121AB333" w14:textId="77777777" w:rsidR="00E27C55" w:rsidRPr="00C54284" w:rsidRDefault="00E27C55" w:rsidP="00E27C55">
      <w:pPr>
        <w:ind w:left="900"/>
        <w:rPr>
          <w:rFonts w:ascii="Segoe UI" w:hAnsi="Segoe UI" w:cs="Segoe UI"/>
        </w:rPr>
      </w:pPr>
      <w:r w:rsidRPr="00C54284">
        <w:rPr>
          <w:rFonts w:ascii="Segoe UI" w:hAnsi="Segoe UI" w:cs="Segoe UI"/>
          <w:noProof/>
        </w:rPr>
        <w:drawing>
          <wp:inline distT="0" distB="0" distL="0" distR="0" wp14:anchorId="0F82950B" wp14:editId="1F9C8304">
            <wp:extent cx="6162675" cy="17716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6162675" cy="1771650"/>
                    </a:xfrm>
                    <a:prstGeom prst="rect">
                      <a:avLst/>
                    </a:prstGeom>
                    <a:noFill/>
                    <a:ln>
                      <a:noFill/>
                    </a:ln>
                  </pic:spPr>
                </pic:pic>
              </a:graphicData>
            </a:graphic>
          </wp:inline>
        </w:drawing>
      </w:r>
    </w:p>
    <w:bookmarkEnd w:id="601"/>
    <w:p w14:paraId="25595D0F" w14:textId="77777777" w:rsidR="00E27C55" w:rsidRPr="00C54284" w:rsidRDefault="00E27C55" w:rsidP="00E27C55">
      <w:pPr>
        <w:pStyle w:val="Body"/>
        <w:rPr>
          <w:rFonts w:ascii="Segoe UI" w:hAnsi="Segoe UI" w:cs="Segoe UI"/>
        </w:rPr>
      </w:pPr>
      <w:r w:rsidRPr="00C54284">
        <w:rPr>
          <w:rFonts w:ascii="Segoe UI" w:hAnsi="Segoe UI" w:cs="Segoe UI"/>
        </w:rPr>
        <w:br w:type="page"/>
      </w:r>
    </w:p>
    <w:p w14:paraId="7053BE65" w14:textId="77777777" w:rsidR="00E27C55" w:rsidRPr="00C54284" w:rsidRDefault="00E27C55" w:rsidP="0088376A">
      <w:pPr>
        <w:pStyle w:val="Heading1"/>
        <w:numPr>
          <w:ilvl w:val="0"/>
          <w:numId w:val="10"/>
        </w:numPr>
        <w:pBdr>
          <w:bottom w:val="none" w:sz="0" w:space="0" w:color="auto"/>
        </w:pBdr>
        <w:rPr>
          <w:rFonts w:ascii="Segoe UI" w:hAnsi="Segoe UI" w:cs="Segoe UI"/>
          <w:sz w:val="32"/>
          <w:szCs w:val="32"/>
        </w:rPr>
      </w:pPr>
      <w:bookmarkStart w:id="661" w:name="_Toc398053940"/>
      <w:bookmarkStart w:id="662" w:name="_Toc398054170"/>
      <w:bookmarkStart w:id="663" w:name="_Toc398054380"/>
      <w:bookmarkStart w:id="664" w:name="_Toc398134062"/>
      <w:bookmarkStart w:id="665" w:name="_Toc398134281"/>
      <w:bookmarkStart w:id="666" w:name="_Toc398203173"/>
      <w:bookmarkStart w:id="667" w:name="_Toc398203392"/>
      <w:bookmarkStart w:id="668" w:name="_Toc398053941"/>
      <w:bookmarkStart w:id="669" w:name="_Toc398054171"/>
      <w:bookmarkStart w:id="670" w:name="_Toc398054381"/>
      <w:bookmarkStart w:id="671" w:name="_Toc398134063"/>
      <w:bookmarkStart w:id="672" w:name="_Toc398134282"/>
      <w:bookmarkStart w:id="673" w:name="_Toc398203174"/>
      <w:bookmarkStart w:id="674" w:name="_Toc398203393"/>
      <w:bookmarkStart w:id="675" w:name="_Toc398053942"/>
      <w:bookmarkStart w:id="676" w:name="_Toc398054172"/>
      <w:bookmarkStart w:id="677" w:name="_Toc398054382"/>
      <w:bookmarkStart w:id="678" w:name="_Toc398134064"/>
      <w:bookmarkStart w:id="679" w:name="_Toc398134283"/>
      <w:bookmarkStart w:id="680" w:name="_Toc398203175"/>
      <w:bookmarkStart w:id="681" w:name="_Toc398203394"/>
      <w:bookmarkStart w:id="682" w:name="_Toc398053943"/>
      <w:bookmarkStart w:id="683" w:name="_Toc398054173"/>
      <w:bookmarkStart w:id="684" w:name="_Toc398054383"/>
      <w:bookmarkStart w:id="685" w:name="_Toc398134065"/>
      <w:bookmarkStart w:id="686" w:name="_Toc398134284"/>
      <w:bookmarkStart w:id="687" w:name="_Toc398203176"/>
      <w:bookmarkStart w:id="688" w:name="_Toc398203395"/>
      <w:bookmarkStart w:id="689" w:name="_Toc398053944"/>
      <w:bookmarkStart w:id="690" w:name="_Toc398054174"/>
      <w:bookmarkStart w:id="691" w:name="_Toc398054384"/>
      <w:bookmarkStart w:id="692" w:name="_Toc398134066"/>
      <w:bookmarkStart w:id="693" w:name="_Toc398134285"/>
      <w:bookmarkStart w:id="694" w:name="_Toc398203177"/>
      <w:bookmarkStart w:id="695" w:name="_Toc398203396"/>
      <w:bookmarkStart w:id="696" w:name="_Toc398053945"/>
      <w:bookmarkStart w:id="697" w:name="_Toc398054175"/>
      <w:bookmarkStart w:id="698" w:name="_Toc398054385"/>
      <w:bookmarkStart w:id="699" w:name="_Toc398134067"/>
      <w:bookmarkStart w:id="700" w:name="_Toc398134286"/>
      <w:bookmarkStart w:id="701" w:name="_Toc398203178"/>
      <w:bookmarkStart w:id="702" w:name="_Toc398203397"/>
      <w:bookmarkStart w:id="703" w:name="_Toc398053946"/>
      <w:bookmarkStart w:id="704" w:name="_Toc398054176"/>
      <w:bookmarkStart w:id="705" w:name="_Toc398054386"/>
      <w:bookmarkStart w:id="706" w:name="_Toc398134068"/>
      <w:bookmarkStart w:id="707" w:name="_Toc398134287"/>
      <w:bookmarkStart w:id="708" w:name="_Toc398203179"/>
      <w:bookmarkStart w:id="709" w:name="_Toc398203398"/>
      <w:bookmarkStart w:id="710" w:name="_Toc398053947"/>
      <w:bookmarkStart w:id="711" w:name="_Toc398054177"/>
      <w:bookmarkStart w:id="712" w:name="_Toc398054387"/>
      <w:bookmarkStart w:id="713" w:name="_Toc398134069"/>
      <w:bookmarkStart w:id="714" w:name="_Toc398134288"/>
      <w:bookmarkStart w:id="715" w:name="_Toc398203180"/>
      <w:bookmarkStart w:id="716" w:name="_Toc398203399"/>
      <w:bookmarkStart w:id="717" w:name="_Toc398053948"/>
      <w:bookmarkStart w:id="718" w:name="_Toc398054178"/>
      <w:bookmarkStart w:id="719" w:name="_Toc398054388"/>
      <w:bookmarkStart w:id="720" w:name="_Toc398134070"/>
      <w:bookmarkStart w:id="721" w:name="_Toc398134289"/>
      <w:bookmarkStart w:id="722" w:name="_Toc398203181"/>
      <w:bookmarkStart w:id="723" w:name="_Toc398203400"/>
      <w:bookmarkStart w:id="724" w:name="_Toc398053949"/>
      <w:bookmarkStart w:id="725" w:name="_Toc398054179"/>
      <w:bookmarkStart w:id="726" w:name="_Toc398054389"/>
      <w:bookmarkStart w:id="727" w:name="_Toc398134071"/>
      <w:bookmarkStart w:id="728" w:name="_Toc398134290"/>
      <w:bookmarkStart w:id="729" w:name="_Toc398203182"/>
      <w:bookmarkStart w:id="730" w:name="_Toc398203401"/>
      <w:bookmarkStart w:id="731" w:name="_Toc398053950"/>
      <w:bookmarkStart w:id="732" w:name="_Toc398054180"/>
      <w:bookmarkStart w:id="733" w:name="_Toc398054390"/>
      <w:bookmarkStart w:id="734" w:name="_Toc398134072"/>
      <w:bookmarkStart w:id="735" w:name="_Toc398134291"/>
      <w:bookmarkStart w:id="736" w:name="_Toc398203183"/>
      <w:bookmarkStart w:id="737" w:name="_Toc398203402"/>
      <w:bookmarkStart w:id="738" w:name="_Toc398053951"/>
      <w:bookmarkStart w:id="739" w:name="_Toc398054181"/>
      <w:bookmarkStart w:id="740" w:name="_Toc398054391"/>
      <w:bookmarkStart w:id="741" w:name="_Toc398134073"/>
      <w:bookmarkStart w:id="742" w:name="_Toc398134292"/>
      <w:bookmarkStart w:id="743" w:name="_Toc398203184"/>
      <w:bookmarkStart w:id="744" w:name="_Toc398203403"/>
      <w:bookmarkStart w:id="745" w:name="_Toc398053952"/>
      <w:bookmarkStart w:id="746" w:name="_Toc398054182"/>
      <w:bookmarkStart w:id="747" w:name="_Toc398054392"/>
      <w:bookmarkStart w:id="748" w:name="_Toc398134074"/>
      <w:bookmarkStart w:id="749" w:name="_Toc398134293"/>
      <w:bookmarkStart w:id="750" w:name="_Toc398203185"/>
      <w:bookmarkStart w:id="751" w:name="_Toc398203404"/>
      <w:bookmarkStart w:id="752" w:name="_Toc398053953"/>
      <w:bookmarkStart w:id="753" w:name="_Toc398054183"/>
      <w:bookmarkStart w:id="754" w:name="_Toc398054393"/>
      <w:bookmarkStart w:id="755" w:name="_Toc398134075"/>
      <w:bookmarkStart w:id="756" w:name="_Toc398134294"/>
      <w:bookmarkStart w:id="757" w:name="_Toc398203186"/>
      <w:bookmarkStart w:id="758" w:name="_Toc398203405"/>
      <w:bookmarkStart w:id="759" w:name="_Toc398053954"/>
      <w:bookmarkStart w:id="760" w:name="_Toc398054184"/>
      <w:bookmarkStart w:id="761" w:name="_Toc398054394"/>
      <w:bookmarkStart w:id="762" w:name="_Toc398134076"/>
      <w:bookmarkStart w:id="763" w:name="_Toc398134295"/>
      <w:bookmarkStart w:id="764" w:name="_Toc398203187"/>
      <w:bookmarkStart w:id="765" w:name="_Toc398203406"/>
      <w:bookmarkStart w:id="766" w:name="_Toc398053955"/>
      <w:bookmarkStart w:id="767" w:name="_Toc398054185"/>
      <w:bookmarkStart w:id="768" w:name="_Toc398054395"/>
      <w:bookmarkStart w:id="769" w:name="_Toc398134077"/>
      <w:bookmarkStart w:id="770" w:name="_Toc398134296"/>
      <w:bookmarkStart w:id="771" w:name="_Toc398203188"/>
      <w:bookmarkStart w:id="772" w:name="_Toc398203407"/>
      <w:bookmarkStart w:id="773" w:name="_Toc398053956"/>
      <w:bookmarkStart w:id="774" w:name="_Toc398054186"/>
      <w:bookmarkStart w:id="775" w:name="_Toc398054396"/>
      <w:bookmarkStart w:id="776" w:name="_Toc398134078"/>
      <w:bookmarkStart w:id="777" w:name="_Toc398134297"/>
      <w:bookmarkStart w:id="778" w:name="_Toc398203189"/>
      <w:bookmarkStart w:id="779" w:name="_Toc398203408"/>
      <w:bookmarkStart w:id="780" w:name="_Toc398053957"/>
      <w:bookmarkStart w:id="781" w:name="_Toc398054187"/>
      <w:bookmarkStart w:id="782" w:name="_Toc398054397"/>
      <w:bookmarkStart w:id="783" w:name="_Toc398134079"/>
      <w:bookmarkStart w:id="784" w:name="_Toc398134298"/>
      <w:bookmarkStart w:id="785" w:name="_Toc398203190"/>
      <w:bookmarkStart w:id="786" w:name="_Toc398203409"/>
      <w:bookmarkStart w:id="787" w:name="_Toc398053958"/>
      <w:bookmarkStart w:id="788" w:name="_Toc398054188"/>
      <w:bookmarkStart w:id="789" w:name="_Toc398054398"/>
      <w:bookmarkStart w:id="790" w:name="_Toc398134080"/>
      <w:bookmarkStart w:id="791" w:name="_Toc398134299"/>
      <w:bookmarkStart w:id="792" w:name="_Toc398203191"/>
      <w:bookmarkStart w:id="793" w:name="_Toc398203410"/>
      <w:bookmarkStart w:id="794" w:name="_Toc398053959"/>
      <w:bookmarkStart w:id="795" w:name="_Toc398054189"/>
      <w:bookmarkStart w:id="796" w:name="_Toc398054399"/>
      <w:bookmarkStart w:id="797" w:name="_Toc398134081"/>
      <w:bookmarkStart w:id="798" w:name="_Toc398134300"/>
      <w:bookmarkStart w:id="799" w:name="_Toc398203192"/>
      <w:bookmarkStart w:id="800" w:name="_Toc398203411"/>
      <w:bookmarkStart w:id="801" w:name="_Toc398053960"/>
      <w:bookmarkStart w:id="802" w:name="_Toc398054190"/>
      <w:bookmarkStart w:id="803" w:name="_Toc398054400"/>
      <w:bookmarkStart w:id="804" w:name="_Toc398134082"/>
      <w:bookmarkStart w:id="805" w:name="_Toc398134301"/>
      <w:bookmarkStart w:id="806" w:name="_Toc398203193"/>
      <w:bookmarkStart w:id="807" w:name="_Toc398203412"/>
      <w:bookmarkStart w:id="808" w:name="_Toc398053961"/>
      <w:bookmarkStart w:id="809" w:name="_Toc398054191"/>
      <w:bookmarkStart w:id="810" w:name="_Toc398054401"/>
      <w:bookmarkStart w:id="811" w:name="_Toc398134083"/>
      <w:bookmarkStart w:id="812" w:name="_Toc398134302"/>
      <w:bookmarkStart w:id="813" w:name="_Toc398203194"/>
      <w:bookmarkStart w:id="814" w:name="_Toc398203413"/>
      <w:bookmarkStart w:id="815" w:name="_Toc398054192"/>
      <w:bookmarkStart w:id="816" w:name="_Toc398054402"/>
      <w:bookmarkStart w:id="817" w:name="_Toc398134084"/>
      <w:bookmarkStart w:id="818" w:name="_Toc398134303"/>
      <w:bookmarkStart w:id="819" w:name="_Toc398203195"/>
      <w:bookmarkStart w:id="820" w:name="_Toc398203414"/>
      <w:bookmarkStart w:id="821" w:name="_Toc398054193"/>
      <w:bookmarkStart w:id="822" w:name="_Toc398054403"/>
      <w:bookmarkStart w:id="823" w:name="_Toc398134085"/>
      <w:bookmarkStart w:id="824" w:name="_Toc398134304"/>
      <w:bookmarkStart w:id="825" w:name="_Toc398203196"/>
      <w:bookmarkStart w:id="826" w:name="_Toc398203415"/>
      <w:bookmarkStart w:id="827" w:name="_Toc398054194"/>
      <w:bookmarkStart w:id="828" w:name="_Toc398054404"/>
      <w:bookmarkStart w:id="829" w:name="_Toc398134086"/>
      <w:bookmarkStart w:id="830" w:name="_Toc398134305"/>
      <w:bookmarkStart w:id="831" w:name="_Toc398203197"/>
      <w:bookmarkStart w:id="832" w:name="_Toc398203416"/>
      <w:bookmarkStart w:id="833" w:name="_Toc398054195"/>
      <w:bookmarkStart w:id="834" w:name="_Toc398054405"/>
      <w:bookmarkStart w:id="835" w:name="_Toc398134087"/>
      <w:bookmarkStart w:id="836" w:name="_Toc398134306"/>
      <w:bookmarkStart w:id="837" w:name="_Toc398203198"/>
      <w:bookmarkStart w:id="838" w:name="_Toc398203417"/>
      <w:bookmarkStart w:id="839" w:name="_Toc398054196"/>
      <w:bookmarkStart w:id="840" w:name="_Toc398054406"/>
      <w:bookmarkStart w:id="841" w:name="_Toc398134088"/>
      <w:bookmarkStart w:id="842" w:name="_Toc398134307"/>
      <w:bookmarkStart w:id="843" w:name="_Toc398203199"/>
      <w:bookmarkStart w:id="844" w:name="_Toc398203418"/>
      <w:bookmarkStart w:id="845" w:name="_Toc398054197"/>
      <w:bookmarkStart w:id="846" w:name="_Toc398054407"/>
      <w:bookmarkStart w:id="847" w:name="_Toc398134089"/>
      <w:bookmarkStart w:id="848" w:name="_Toc398134308"/>
      <w:bookmarkStart w:id="849" w:name="_Toc398203200"/>
      <w:bookmarkStart w:id="850" w:name="_Toc398203419"/>
      <w:bookmarkStart w:id="851" w:name="_Toc398054198"/>
      <w:bookmarkStart w:id="852" w:name="_Toc398054408"/>
      <w:bookmarkStart w:id="853" w:name="_Toc398134090"/>
      <w:bookmarkStart w:id="854" w:name="_Toc398134309"/>
      <w:bookmarkStart w:id="855" w:name="_Toc398203201"/>
      <w:bookmarkStart w:id="856" w:name="_Toc398203420"/>
      <w:bookmarkStart w:id="857" w:name="_Toc398054199"/>
      <w:bookmarkStart w:id="858" w:name="_Toc398054409"/>
      <w:bookmarkStart w:id="859" w:name="_Toc398134091"/>
      <w:bookmarkStart w:id="860" w:name="_Toc398134310"/>
      <w:bookmarkStart w:id="861" w:name="_Toc398203202"/>
      <w:bookmarkStart w:id="862" w:name="_Toc398203421"/>
      <w:bookmarkStart w:id="863" w:name="_Toc398054200"/>
      <w:bookmarkStart w:id="864" w:name="_Toc398054410"/>
      <w:bookmarkStart w:id="865" w:name="_Toc398134092"/>
      <w:bookmarkStart w:id="866" w:name="_Toc398134311"/>
      <w:bookmarkStart w:id="867" w:name="_Toc398203203"/>
      <w:bookmarkStart w:id="868" w:name="_Toc398203422"/>
      <w:bookmarkStart w:id="869" w:name="_Toc398054201"/>
      <w:bookmarkStart w:id="870" w:name="_Toc398054411"/>
      <w:bookmarkStart w:id="871" w:name="_Toc398134093"/>
      <w:bookmarkStart w:id="872" w:name="_Toc398134312"/>
      <w:bookmarkStart w:id="873" w:name="_Toc398203204"/>
      <w:bookmarkStart w:id="874" w:name="_Toc398203423"/>
      <w:bookmarkStart w:id="875" w:name="_Toc398054202"/>
      <w:bookmarkStart w:id="876" w:name="_Toc398054412"/>
      <w:bookmarkStart w:id="877" w:name="_Toc398134094"/>
      <w:bookmarkStart w:id="878" w:name="_Toc398134313"/>
      <w:bookmarkStart w:id="879" w:name="_Toc398203205"/>
      <w:bookmarkStart w:id="880" w:name="_Toc398203424"/>
      <w:bookmarkStart w:id="881" w:name="_Toc393127945"/>
      <w:bookmarkStart w:id="882" w:name="_Toc426022694"/>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r w:rsidRPr="00C54284">
        <w:rPr>
          <w:rFonts w:ascii="Segoe UI" w:hAnsi="Segoe UI" w:cs="Segoe UI"/>
          <w:sz w:val="32"/>
          <w:szCs w:val="32"/>
        </w:rPr>
        <w:lastRenderedPageBreak/>
        <w:t>Middle Tier Objects (Service and Business Layers)</w:t>
      </w:r>
      <w:bookmarkEnd w:id="881"/>
      <w:bookmarkEnd w:id="882"/>
    </w:p>
    <w:p w14:paraId="57BC2080" w14:textId="77777777" w:rsidR="00E27C55" w:rsidRPr="00C54284" w:rsidRDefault="00E27C55" w:rsidP="00E27C55">
      <w:pPr>
        <w:pStyle w:val="Body"/>
        <w:rPr>
          <w:rFonts w:ascii="Segoe UI" w:hAnsi="Segoe UI" w:cs="Segoe UI"/>
        </w:rPr>
      </w:pPr>
      <w:r w:rsidRPr="00C54284">
        <w:rPr>
          <w:rFonts w:ascii="Segoe UI" w:hAnsi="Segoe UI" w:cs="Segoe UI"/>
        </w:rPr>
        <w:t>This section provides details about the service implementation of the Matter Center App,</w:t>
      </w:r>
    </w:p>
    <w:p w14:paraId="6737B96C" w14:textId="77777777" w:rsidR="00E27C55" w:rsidRPr="00C54284" w:rsidRDefault="00E27C55" w:rsidP="0088376A">
      <w:pPr>
        <w:pStyle w:val="Heading2"/>
        <w:numPr>
          <w:ilvl w:val="1"/>
          <w:numId w:val="10"/>
        </w:numPr>
        <w:tabs>
          <w:tab w:val="clear" w:pos="10206"/>
        </w:tabs>
        <w:ind w:left="846"/>
        <w:rPr>
          <w:rFonts w:ascii="Segoe UI" w:hAnsi="Segoe UI" w:cs="Segoe UI"/>
        </w:rPr>
      </w:pPr>
      <w:bookmarkStart w:id="883" w:name="_Toc393127946"/>
      <w:bookmarkStart w:id="884" w:name="_Toc426022695"/>
      <w:r w:rsidRPr="00C54284">
        <w:rPr>
          <w:rFonts w:ascii="Segoe UI" w:hAnsi="Segoe UI" w:cs="Segoe UI"/>
        </w:rPr>
        <w:t>Matter Provision &amp; Search</w:t>
      </w:r>
      <w:bookmarkEnd w:id="883"/>
      <w:bookmarkEnd w:id="884"/>
    </w:p>
    <w:p w14:paraId="5FD145CA" w14:textId="6F552710" w:rsidR="00E27C55" w:rsidRPr="00C54284" w:rsidRDefault="00E27C55" w:rsidP="0088376A">
      <w:pPr>
        <w:pStyle w:val="Heading30"/>
        <w:numPr>
          <w:ilvl w:val="2"/>
          <w:numId w:val="54"/>
        </w:numPr>
        <w:ind w:left="1710" w:hanging="270"/>
        <w:rPr>
          <w:rFonts w:ascii="Segoe UI" w:hAnsi="Segoe UI" w:cs="Segoe UI"/>
          <w:b w:val="0"/>
          <w:sz w:val="26"/>
          <w:szCs w:val="26"/>
        </w:rPr>
      </w:pPr>
      <w:bookmarkStart w:id="885" w:name="_Toc393127947"/>
      <w:bookmarkStart w:id="886" w:name="_Toc426022696"/>
      <w:r w:rsidRPr="00C54284">
        <w:rPr>
          <w:rFonts w:ascii="Segoe UI" w:hAnsi="Segoe UI" w:cs="Segoe UI"/>
          <w:b w:val="0"/>
          <w:sz w:val="26"/>
          <w:szCs w:val="26"/>
        </w:rPr>
        <w:t>Web Service Description</w:t>
      </w:r>
      <w:bookmarkEnd w:id="885"/>
      <w:bookmarkEnd w:id="886"/>
    </w:p>
    <w:p w14:paraId="7A6F4340" w14:textId="77777777" w:rsidR="00E27C55" w:rsidRPr="00C54284" w:rsidRDefault="00E27C55" w:rsidP="00E27C55">
      <w:pPr>
        <w:pStyle w:val="Body"/>
        <w:ind w:left="1440"/>
        <w:rPr>
          <w:rFonts w:ascii="Segoe UI" w:hAnsi="Segoe UI" w:cs="Segoe UI"/>
        </w:rPr>
      </w:pPr>
      <w:r w:rsidRPr="00C54284">
        <w:rPr>
          <w:rFonts w:ascii="Segoe UI" w:hAnsi="Segoe UI" w:cs="Segoe UI"/>
        </w:rPr>
        <w:t>It contains all methods related to matter provisioning and search apps</w:t>
      </w:r>
    </w:p>
    <w:p w14:paraId="1973EB88" w14:textId="62171749" w:rsidR="00E27C55" w:rsidRPr="00C54284" w:rsidRDefault="00E27C55" w:rsidP="0088376A">
      <w:pPr>
        <w:pStyle w:val="Heading40"/>
        <w:numPr>
          <w:ilvl w:val="3"/>
          <w:numId w:val="54"/>
        </w:numPr>
        <w:rPr>
          <w:rFonts w:ascii="Segoe UI" w:hAnsi="Segoe UI" w:cs="Segoe UI"/>
          <w:i w:val="0"/>
        </w:rPr>
      </w:pPr>
      <w:bookmarkStart w:id="887" w:name="_Toc100646007"/>
      <w:r w:rsidRPr="00C54284">
        <w:rPr>
          <w:rFonts w:ascii="Segoe UI" w:hAnsi="Segoe UI" w:cs="Segoe UI"/>
          <w:i w:val="0"/>
        </w:rPr>
        <w:t>Interface</w:t>
      </w:r>
      <w:bookmarkEnd w:id="887"/>
    </w:p>
    <w:p w14:paraId="0F1F8EDC" w14:textId="77777777" w:rsidR="00E27C55" w:rsidRPr="00C54284" w:rsidRDefault="00E27C55" w:rsidP="00E27C55">
      <w:pPr>
        <w:ind w:left="1440"/>
        <w:rPr>
          <w:rFonts w:ascii="Segoe UI" w:hAnsi="Segoe UI" w:cs="Segoe UI"/>
          <w:sz w:val="20"/>
          <w:szCs w:val="20"/>
        </w:rPr>
      </w:pPr>
      <w:r w:rsidRPr="00C54284">
        <w:rPr>
          <w:rFonts w:ascii="Segoe UI" w:hAnsi="Segoe UI" w:cs="Segoe UI"/>
          <w:sz w:val="20"/>
          <w:szCs w:val="20"/>
        </w:rPr>
        <w:t>No interface. Class methods contains only operation contracts</w:t>
      </w:r>
    </w:p>
    <w:p w14:paraId="48B84837" w14:textId="77777777" w:rsidR="00E27C55" w:rsidRPr="00C54284" w:rsidRDefault="00E27C55" w:rsidP="0088376A">
      <w:pPr>
        <w:pStyle w:val="Heading40"/>
        <w:numPr>
          <w:ilvl w:val="3"/>
          <w:numId w:val="54"/>
        </w:numPr>
        <w:rPr>
          <w:rFonts w:ascii="Segoe UI" w:hAnsi="Segoe UI" w:cs="Segoe UI"/>
          <w:i w:val="0"/>
        </w:rPr>
      </w:pPr>
      <w:bookmarkStart w:id="888" w:name="_Toc100646008"/>
      <w:r w:rsidRPr="00C54284">
        <w:rPr>
          <w:rFonts w:ascii="Segoe UI" w:hAnsi="Segoe UI" w:cs="Segoe UI"/>
          <w:i w:val="0"/>
        </w:rPr>
        <w:t>Implementation</w:t>
      </w:r>
      <w:bookmarkEnd w:id="888"/>
    </w:p>
    <w:p w14:paraId="60B74BF5" w14:textId="77777777" w:rsidR="00E27C55" w:rsidRPr="00C54284" w:rsidRDefault="00E27C55" w:rsidP="00E27C55">
      <w:pPr>
        <w:ind w:left="1440"/>
        <w:rPr>
          <w:rFonts w:ascii="Segoe UI" w:hAnsi="Segoe UI" w:cs="Segoe UI"/>
        </w:rPr>
      </w:pPr>
      <w:r w:rsidRPr="00C54284">
        <w:rPr>
          <w:rFonts w:ascii="Segoe UI" w:hAnsi="Segoe UI" w:cs="Segoe UI"/>
          <w:i/>
          <w:sz w:val="20"/>
          <w:szCs w:val="20"/>
        </w:rPr>
        <w:t>This section provides details about the file name, class name, namespace, assembly and methods of all the services of Matter Center App.</w:t>
      </w:r>
    </w:p>
    <w:p w14:paraId="72E9D802" w14:textId="77777777" w:rsidR="00E27C55" w:rsidRPr="00C54284" w:rsidRDefault="00E27C55" w:rsidP="00E27C55">
      <w:pPr>
        <w:ind w:firstLine="720"/>
        <w:rPr>
          <w:rFonts w:ascii="Segoe UI" w:hAnsi="Segoe UI" w:cs="Segoe UI"/>
          <w:sz w:val="20"/>
          <w:szCs w:val="20"/>
        </w:rPr>
      </w:pPr>
      <w:r w:rsidRPr="00C54284">
        <w:rPr>
          <w:rFonts w:ascii="Segoe UI" w:hAnsi="Segoe UI" w:cs="Segoe UI"/>
          <w:b/>
          <w:sz w:val="20"/>
          <w:szCs w:val="20"/>
        </w:rPr>
        <w:t>Matter Provision Service</w:t>
      </w:r>
    </w:p>
    <w:tbl>
      <w:tblPr>
        <w:tblStyle w:val="TableGrid"/>
        <w:tblW w:w="0" w:type="auto"/>
        <w:tblInd w:w="900" w:type="dxa"/>
        <w:tblLook w:val="04A0" w:firstRow="1" w:lastRow="0" w:firstColumn="1" w:lastColumn="0" w:noHBand="0" w:noVBand="1"/>
      </w:tblPr>
      <w:tblGrid>
        <w:gridCol w:w="1615"/>
        <w:gridCol w:w="7555"/>
      </w:tblGrid>
      <w:tr w:rsidR="00E27C55" w:rsidRPr="00C54284" w14:paraId="15A810CB" w14:textId="77777777" w:rsidTr="00E27C55">
        <w:tc>
          <w:tcPr>
            <w:tcW w:w="1615" w:type="dxa"/>
          </w:tcPr>
          <w:p w14:paraId="1010B50C" w14:textId="77777777" w:rsidR="00E27C55" w:rsidRPr="00C54284" w:rsidRDefault="00E27C55" w:rsidP="00E27C55">
            <w:pPr>
              <w:pStyle w:val="NoSpacing"/>
              <w:rPr>
                <w:rFonts w:ascii="Segoe UI" w:hAnsi="Segoe UI" w:cs="Segoe UI"/>
                <w:b/>
              </w:rPr>
            </w:pPr>
            <w:r w:rsidRPr="00C54284">
              <w:rPr>
                <w:rFonts w:ascii="Segoe UI" w:hAnsi="Segoe UI" w:cs="Segoe UI"/>
                <w:b/>
              </w:rPr>
              <w:t>Module</w:t>
            </w:r>
          </w:p>
        </w:tc>
        <w:tc>
          <w:tcPr>
            <w:tcW w:w="7555" w:type="dxa"/>
          </w:tcPr>
          <w:p w14:paraId="6BFE4B9F" w14:textId="77777777" w:rsidR="00E27C55" w:rsidRPr="00C54284" w:rsidRDefault="00E27C55" w:rsidP="00E27C55">
            <w:pPr>
              <w:pStyle w:val="NoSpacing"/>
              <w:rPr>
                <w:rFonts w:ascii="Segoe UI" w:hAnsi="Segoe UI" w:cs="Segoe UI"/>
                <w:b/>
              </w:rPr>
            </w:pPr>
            <w:r w:rsidRPr="00C54284">
              <w:rPr>
                <w:rFonts w:ascii="Segoe UI" w:hAnsi="Segoe UI" w:cs="Segoe UI"/>
                <w:b/>
              </w:rPr>
              <w:t>Details</w:t>
            </w:r>
          </w:p>
        </w:tc>
      </w:tr>
      <w:tr w:rsidR="00E27C55" w:rsidRPr="00C54284" w14:paraId="43C3507A" w14:textId="77777777" w:rsidTr="00E27C55">
        <w:tc>
          <w:tcPr>
            <w:tcW w:w="1615" w:type="dxa"/>
          </w:tcPr>
          <w:p w14:paraId="6B99034D" w14:textId="77777777" w:rsidR="00E27C55" w:rsidRPr="00C54284" w:rsidRDefault="00E27C55" w:rsidP="00E27C55">
            <w:pPr>
              <w:pStyle w:val="NoSpacing"/>
              <w:rPr>
                <w:rFonts w:ascii="Segoe UI" w:hAnsi="Segoe UI" w:cs="Segoe UI"/>
              </w:rPr>
            </w:pPr>
            <w:r w:rsidRPr="00C54284">
              <w:rPr>
                <w:rFonts w:ascii="Segoe UI" w:hAnsi="Segoe UI" w:cs="Segoe UI"/>
              </w:rPr>
              <w:t>File name</w:t>
            </w:r>
          </w:p>
        </w:tc>
        <w:tc>
          <w:tcPr>
            <w:tcW w:w="7555" w:type="dxa"/>
          </w:tcPr>
          <w:p w14:paraId="68208CB8" w14:textId="77777777" w:rsidR="00E27C55" w:rsidRPr="00C54284" w:rsidRDefault="00E27C55" w:rsidP="00E27C55">
            <w:pPr>
              <w:pStyle w:val="NoSpacing"/>
              <w:rPr>
                <w:rFonts w:ascii="Segoe UI" w:hAnsi="Segoe UI" w:cs="Segoe UI"/>
              </w:rPr>
            </w:pPr>
            <w:r w:rsidRPr="00C54284">
              <w:rPr>
                <w:rFonts w:ascii="Segoe UI" w:hAnsi="Segoe UI" w:cs="Segoe UI"/>
              </w:rPr>
              <w:t>MatterProvision.svc.cs</w:t>
            </w:r>
          </w:p>
        </w:tc>
      </w:tr>
      <w:tr w:rsidR="00E27C55" w:rsidRPr="00C54284" w14:paraId="2D03F41B" w14:textId="77777777" w:rsidTr="00E27C55">
        <w:tc>
          <w:tcPr>
            <w:tcW w:w="1615" w:type="dxa"/>
          </w:tcPr>
          <w:p w14:paraId="36F325CC" w14:textId="77777777" w:rsidR="00E27C55" w:rsidRPr="00C54284" w:rsidRDefault="00E27C55" w:rsidP="00E27C55">
            <w:pPr>
              <w:pStyle w:val="NoSpacing"/>
              <w:rPr>
                <w:rFonts w:ascii="Segoe UI" w:hAnsi="Segoe UI" w:cs="Segoe UI"/>
              </w:rPr>
            </w:pPr>
            <w:r w:rsidRPr="00C54284">
              <w:rPr>
                <w:rFonts w:ascii="Segoe UI" w:hAnsi="Segoe UI" w:cs="Segoe UI"/>
              </w:rPr>
              <w:t>Class Name</w:t>
            </w:r>
          </w:p>
        </w:tc>
        <w:tc>
          <w:tcPr>
            <w:tcW w:w="7555" w:type="dxa"/>
          </w:tcPr>
          <w:p w14:paraId="28FDD5E8" w14:textId="77777777" w:rsidR="00E27C55" w:rsidRPr="00C54284" w:rsidRDefault="00E27C55" w:rsidP="00E27C55">
            <w:pPr>
              <w:pStyle w:val="NoSpacing"/>
              <w:rPr>
                <w:rFonts w:ascii="Segoe UI" w:hAnsi="Segoe UI" w:cs="Segoe UI"/>
              </w:rPr>
            </w:pPr>
            <w:r w:rsidRPr="00C54284">
              <w:rPr>
                <w:rFonts w:ascii="Segoe UI" w:hAnsi="Segoe UI" w:cs="Segoe UI"/>
              </w:rPr>
              <w:t>MatterProvision.cs</w:t>
            </w:r>
          </w:p>
        </w:tc>
      </w:tr>
      <w:tr w:rsidR="00E27C55" w:rsidRPr="00C54284" w14:paraId="2C4C6167" w14:textId="77777777" w:rsidTr="00E27C55">
        <w:tc>
          <w:tcPr>
            <w:tcW w:w="1615" w:type="dxa"/>
          </w:tcPr>
          <w:p w14:paraId="0BB88CF3" w14:textId="77777777" w:rsidR="00E27C55" w:rsidRPr="00C54284" w:rsidRDefault="00E27C55" w:rsidP="00E27C55">
            <w:pPr>
              <w:pStyle w:val="NoSpacing"/>
              <w:rPr>
                <w:rFonts w:ascii="Segoe UI" w:hAnsi="Segoe UI" w:cs="Segoe UI"/>
              </w:rPr>
            </w:pPr>
            <w:r w:rsidRPr="00C54284">
              <w:rPr>
                <w:rFonts w:ascii="Segoe UI" w:hAnsi="Segoe UI" w:cs="Segoe UI"/>
              </w:rPr>
              <w:t>Namespace</w:t>
            </w:r>
          </w:p>
        </w:tc>
        <w:tc>
          <w:tcPr>
            <w:tcW w:w="7555" w:type="dxa"/>
          </w:tcPr>
          <w:p w14:paraId="4203F149" w14:textId="77777777" w:rsidR="00E27C55" w:rsidRPr="00C54284" w:rsidRDefault="00E27C55" w:rsidP="00E27C55">
            <w:pPr>
              <w:pStyle w:val="NoSpacing"/>
              <w:rPr>
                <w:rFonts w:ascii="Segoe UI" w:hAnsi="Segoe UI" w:cs="Segoe UI"/>
              </w:rPr>
            </w:pPr>
            <w:r w:rsidRPr="00C54284">
              <w:rPr>
                <w:rFonts w:ascii="Segoe UI" w:hAnsi="Segoe UI" w:cs="Segoe UI"/>
              </w:rPr>
              <w:t>Microsoft.Legal.MatterCenter.ProviderService</w:t>
            </w:r>
          </w:p>
        </w:tc>
      </w:tr>
      <w:tr w:rsidR="00E27C55" w:rsidRPr="00C54284" w14:paraId="62B0CB91" w14:textId="77777777" w:rsidTr="00E27C55">
        <w:tc>
          <w:tcPr>
            <w:tcW w:w="1615" w:type="dxa"/>
          </w:tcPr>
          <w:p w14:paraId="094164C5" w14:textId="77777777" w:rsidR="00E27C55" w:rsidRPr="00C54284" w:rsidRDefault="00E27C55" w:rsidP="00E27C55">
            <w:pPr>
              <w:pStyle w:val="NoSpacing"/>
              <w:rPr>
                <w:rFonts w:ascii="Segoe UI" w:hAnsi="Segoe UI" w:cs="Segoe UI"/>
              </w:rPr>
            </w:pPr>
            <w:r w:rsidRPr="00C54284">
              <w:rPr>
                <w:rFonts w:ascii="Segoe UI" w:hAnsi="Segoe UI" w:cs="Segoe UI"/>
              </w:rPr>
              <w:t>Assembly</w:t>
            </w:r>
          </w:p>
        </w:tc>
        <w:tc>
          <w:tcPr>
            <w:tcW w:w="7555" w:type="dxa"/>
          </w:tcPr>
          <w:p w14:paraId="2CC37D75" w14:textId="77777777" w:rsidR="00E27C55" w:rsidRPr="00C54284" w:rsidRDefault="00E27C55" w:rsidP="00E27C55">
            <w:pPr>
              <w:pStyle w:val="NoSpacing"/>
              <w:rPr>
                <w:rFonts w:ascii="Segoe UI" w:hAnsi="Segoe UI" w:cs="Segoe UI"/>
              </w:rPr>
            </w:pPr>
            <w:r w:rsidRPr="00C54284">
              <w:rPr>
                <w:rFonts w:ascii="Segoe UI" w:hAnsi="Segoe UI" w:cs="Segoe UI"/>
              </w:rPr>
              <w:t>Microsoft.Legal.MatterCenter.ProviderService</w:t>
            </w:r>
          </w:p>
        </w:tc>
      </w:tr>
      <w:tr w:rsidR="00E27C55" w:rsidRPr="00C54284" w14:paraId="437C1D7F" w14:textId="77777777" w:rsidTr="00E27C55">
        <w:tc>
          <w:tcPr>
            <w:tcW w:w="1615" w:type="dxa"/>
          </w:tcPr>
          <w:p w14:paraId="337E6041" w14:textId="77777777" w:rsidR="00E27C55" w:rsidRPr="00C54284" w:rsidRDefault="00E27C55" w:rsidP="00E27C55">
            <w:pPr>
              <w:pStyle w:val="NoSpacing"/>
              <w:rPr>
                <w:rFonts w:ascii="Segoe UI" w:hAnsi="Segoe UI" w:cs="Segoe UI"/>
              </w:rPr>
            </w:pPr>
            <w:r w:rsidRPr="00C54284">
              <w:rPr>
                <w:rFonts w:ascii="Segoe UI" w:hAnsi="Segoe UI" w:cs="Segoe UI"/>
              </w:rPr>
              <w:t>Methods</w:t>
            </w:r>
          </w:p>
        </w:tc>
        <w:tc>
          <w:tcPr>
            <w:tcW w:w="7555" w:type="dxa"/>
          </w:tcPr>
          <w:p w14:paraId="123F6AA5" w14:textId="77777777" w:rsidR="00E27C55" w:rsidRPr="00C54284" w:rsidRDefault="00E27C55" w:rsidP="00E27C55">
            <w:pPr>
              <w:pStyle w:val="NoSpacing"/>
              <w:numPr>
                <w:ilvl w:val="0"/>
                <w:numId w:val="44"/>
              </w:numPr>
              <w:rPr>
                <w:rFonts w:ascii="Segoe UI" w:hAnsi="Segoe UI" w:cs="Segoe UI"/>
                <w:color w:val="000000"/>
              </w:rPr>
            </w:pPr>
            <w:r w:rsidRPr="00C54284">
              <w:rPr>
                <w:rFonts w:ascii="Segoe UI" w:hAnsi="Segoe UI" w:cs="Segoe UI"/>
                <w:color w:val="000000"/>
              </w:rPr>
              <w:t>GetTaxonomyData:</w:t>
            </w:r>
          </w:p>
          <w:p w14:paraId="25EAE4EE"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Retrieve the Term Store information from SharePoint</w:t>
            </w:r>
          </w:p>
          <w:p w14:paraId="3F5D3FA6" w14:textId="77777777" w:rsidR="00E27C55" w:rsidRPr="00C54284" w:rsidRDefault="00E27C55" w:rsidP="00E27C55">
            <w:pPr>
              <w:pStyle w:val="NoSpacing"/>
              <w:numPr>
                <w:ilvl w:val="0"/>
                <w:numId w:val="44"/>
              </w:numPr>
              <w:rPr>
                <w:rFonts w:ascii="Segoe UI" w:hAnsi="Segoe UI" w:cs="Segoe UI"/>
                <w:color w:val="000000"/>
              </w:rPr>
            </w:pPr>
            <w:r w:rsidRPr="00C54284">
              <w:rPr>
                <w:rFonts w:ascii="Segoe UI" w:hAnsi="Segoe UI" w:cs="Segoe UI"/>
                <w:color w:val="000000"/>
              </w:rPr>
              <w:t>GetRoleData:</w:t>
            </w:r>
          </w:p>
          <w:p w14:paraId="775F9E31"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Retrieve the specific Legal Roles</w:t>
            </w:r>
          </w:p>
          <w:p w14:paraId="2A44A44E" w14:textId="77777777" w:rsidR="00E27C55" w:rsidRPr="00C54284" w:rsidRDefault="00E27C55" w:rsidP="00E27C55">
            <w:pPr>
              <w:pStyle w:val="NoSpacing"/>
              <w:numPr>
                <w:ilvl w:val="0"/>
                <w:numId w:val="44"/>
              </w:numPr>
              <w:rPr>
                <w:rFonts w:ascii="Segoe UI" w:hAnsi="Segoe UI" w:cs="Segoe UI"/>
                <w:color w:val="000000"/>
              </w:rPr>
            </w:pPr>
            <w:r w:rsidRPr="00C54284">
              <w:rPr>
                <w:rFonts w:ascii="Segoe UI" w:hAnsi="Segoe UI" w:cs="Segoe UI"/>
                <w:color w:val="000000"/>
              </w:rPr>
              <w:t>GetPermissionLevels:</w:t>
            </w:r>
          </w:p>
          <w:p w14:paraId="26600A65"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Retrieve the Site Permission levels</w:t>
            </w:r>
          </w:p>
          <w:p w14:paraId="4D7B9829" w14:textId="77777777" w:rsidR="00E27C55" w:rsidRPr="00C54284" w:rsidRDefault="00E27C55" w:rsidP="00E27C55">
            <w:pPr>
              <w:pStyle w:val="NoSpacing"/>
              <w:numPr>
                <w:ilvl w:val="0"/>
                <w:numId w:val="44"/>
              </w:numPr>
              <w:rPr>
                <w:rFonts w:ascii="Segoe UI" w:hAnsi="Segoe UI" w:cs="Segoe UI"/>
                <w:color w:val="000000"/>
              </w:rPr>
            </w:pPr>
            <w:r w:rsidRPr="00C54284">
              <w:rPr>
                <w:rFonts w:ascii="Segoe UI" w:hAnsi="Segoe UI" w:cs="Segoe UI"/>
                <w:color w:val="000000"/>
              </w:rPr>
              <w:t>GetUsers:</w:t>
            </w:r>
          </w:p>
          <w:p w14:paraId="19894413" w14:textId="77777777" w:rsidR="00E27C55" w:rsidRDefault="00E27C55" w:rsidP="00E27C55">
            <w:pPr>
              <w:pStyle w:val="NoSpacing"/>
              <w:ind w:left="360"/>
              <w:rPr>
                <w:rFonts w:ascii="Segoe UI" w:hAnsi="Segoe UI" w:cs="Segoe UI"/>
                <w:color w:val="000000"/>
              </w:rPr>
            </w:pPr>
            <w:r w:rsidRPr="00C54284">
              <w:rPr>
                <w:rFonts w:ascii="Segoe UI" w:hAnsi="Segoe UI" w:cs="Segoe UI"/>
                <w:color w:val="000000"/>
              </w:rPr>
              <w:t>Retrieve the Site Users</w:t>
            </w:r>
          </w:p>
          <w:p w14:paraId="6DEFB579" w14:textId="77777777" w:rsidR="00547B78" w:rsidRDefault="009407FD" w:rsidP="00A11434">
            <w:pPr>
              <w:pStyle w:val="NoSpacing"/>
              <w:numPr>
                <w:ilvl w:val="0"/>
                <w:numId w:val="44"/>
              </w:numPr>
              <w:rPr>
                <w:rFonts w:ascii="Segoe UI" w:hAnsi="Segoe UI" w:cs="Segoe UI"/>
                <w:color w:val="000000"/>
              </w:rPr>
            </w:pPr>
            <w:r w:rsidRPr="00A11434">
              <w:rPr>
                <w:rFonts w:ascii="Segoe UI" w:hAnsi="Segoe UI" w:cs="Segoe UI"/>
                <w:color w:val="000000"/>
              </w:rPr>
              <w:t>CheckSecurityGroupExists</w:t>
            </w:r>
            <w:r w:rsidR="00547B78">
              <w:rPr>
                <w:rFonts w:ascii="Segoe UI" w:hAnsi="Segoe UI" w:cs="Segoe UI"/>
                <w:color w:val="000000"/>
              </w:rPr>
              <w:t>:</w:t>
            </w:r>
            <w:r w:rsidR="00E25D26" w:rsidRPr="00A11434">
              <w:rPr>
                <w:rFonts w:ascii="Segoe UI" w:hAnsi="Segoe UI" w:cs="Segoe UI"/>
                <w:color w:val="000000"/>
              </w:rPr>
              <w:t xml:space="preserve"> </w:t>
            </w:r>
          </w:p>
          <w:p w14:paraId="2B8AE48D" w14:textId="2011C4BE" w:rsidR="009407FD" w:rsidRPr="00C54284" w:rsidRDefault="00026836">
            <w:pPr>
              <w:pStyle w:val="NoSpacing"/>
              <w:ind w:left="360"/>
              <w:rPr>
                <w:rFonts w:ascii="Segoe UI" w:hAnsi="Segoe UI" w:cs="Segoe UI"/>
                <w:color w:val="000000"/>
              </w:rPr>
            </w:pPr>
            <w:r w:rsidRPr="00A11434">
              <w:rPr>
                <w:rFonts w:ascii="Segoe UI" w:hAnsi="Segoe UI" w:cs="Segoe UI"/>
                <w:color w:val="000000"/>
              </w:rPr>
              <w:t>Q</w:t>
            </w:r>
            <w:r w:rsidR="009407FD">
              <w:rPr>
                <w:rFonts w:ascii="Segoe UI" w:hAnsi="Segoe UI" w:cs="Segoe UI"/>
                <w:color w:val="000000"/>
              </w:rPr>
              <w:t>uery S</w:t>
            </w:r>
            <w:r>
              <w:rPr>
                <w:rFonts w:ascii="Segoe UI" w:hAnsi="Segoe UI" w:cs="Segoe UI"/>
                <w:color w:val="000000"/>
              </w:rPr>
              <w:t>hare</w:t>
            </w:r>
            <w:r w:rsidR="009407FD">
              <w:rPr>
                <w:rFonts w:ascii="Segoe UI" w:hAnsi="Segoe UI" w:cs="Segoe UI"/>
                <w:color w:val="000000"/>
              </w:rPr>
              <w:t>P</w:t>
            </w:r>
            <w:r>
              <w:rPr>
                <w:rFonts w:ascii="Segoe UI" w:hAnsi="Segoe UI" w:cs="Segoe UI"/>
                <w:color w:val="000000"/>
              </w:rPr>
              <w:t>oint</w:t>
            </w:r>
            <w:r w:rsidR="009407FD">
              <w:rPr>
                <w:rFonts w:ascii="Segoe UI" w:hAnsi="Segoe UI" w:cs="Segoe UI"/>
                <w:color w:val="000000"/>
              </w:rPr>
              <w:t xml:space="preserve"> to find if the security group exists in provided users list and returns a JSON response to client.</w:t>
            </w:r>
          </w:p>
          <w:p w14:paraId="420544F3" w14:textId="77777777" w:rsidR="00E27C55" w:rsidRPr="00C54284" w:rsidRDefault="00E27C55" w:rsidP="00E27C55">
            <w:pPr>
              <w:pStyle w:val="NoSpacing"/>
              <w:numPr>
                <w:ilvl w:val="0"/>
                <w:numId w:val="44"/>
              </w:numPr>
              <w:rPr>
                <w:rFonts w:ascii="Segoe UI" w:hAnsi="Segoe UI" w:cs="Segoe UI"/>
                <w:color w:val="000000"/>
              </w:rPr>
            </w:pPr>
            <w:r w:rsidRPr="00C54284">
              <w:rPr>
                <w:rFonts w:ascii="Segoe UI" w:hAnsi="Segoe UI" w:cs="Segoe UI"/>
                <w:color w:val="000000"/>
              </w:rPr>
              <w:t>CheckMatterExists:</w:t>
            </w:r>
          </w:p>
          <w:p w14:paraId="5F32F305"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This method checks if a matter with the specific name exists and returns true if yes or false if no</w:t>
            </w:r>
          </w:p>
          <w:p w14:paraId="40A1F15D" w14:textId="77777777" w:rsidR="00E27C55" w:rsidRPr="00C54284" w:rsidRDefault="00E27C55" w:rsidP="00E27C55">
            <w:pPr>
              <w:pStyle w:val="NoSpacing"/>
              <w:numPr>
                <w:ilvl w:val="0"/>
                <w:numId w:val="44"/>
              </w:numPr>
              <w:rPr>
                <w:rFonts w:ascii="Segoe UI" w:hAnsi="Segoe UI" w:cs="Segoe UI"/>
                <w:color w:val="000000"/>
              </w:rPr>
            </w:pPr>
            <w:r w:rsidRPr="00C54284">
              <w:rPr>
                <w:rFonts w:ascii="Segoe UI" w:hAnsi="Segoe UI" w:cs="Segoe UI"/>
                <w:color w:val="000000"/>
              </w:rPr>
              <w:t>CreateMatter:</w:t>
            </w:r>
          </w:p>
          <w:p w14:paraId="1FB561DE"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This method is used to create a new Matter</w:t>
            </w:r>
            <w:r w:rsidR="00C82301" w:rsidRPr="00C54284">
              <w:rPr>
                <w:rFonts w:ascii="Segoe UI" w:hAnsi="Segoe UI" w:cs="Segoe UI"/>
                <w:color w:val="000000"/>
              </w:rPr>
              <w:t xml:space="preserve"> and a new Calendar</w:t>
            </w:r>
          </w:p>
          <w:p w14:paraId="0D95C8BD" w14:textId="77777777" w:rsidR="00F20C77" w:rsidRPr="00C54284" w:rsidRDefault="00F20C77" w:rsidP="00F20C77">
            <w:pPr>
              <w:pStyle w:val="NoSpacing"/>
              <w:numPr>
                <w:ilvl w:val="0"/>
                <w:numId w:val="44"/>
              </w:numPr>
              <w:rPr>
                <w:rFonts w:ascii="Segoe UI" w:hAnsi="Segoe UI" w:cs="Segoe UI"/>
                <w:color w:val="000000"/>
              </w:rPr>
            </w:pPr>
            <w:r w:rsidRPr="00C54284">
              <w:rPr>
                <w:rFonts w:ascii="Segoe UI" w:hAnsi="Segoe UI" w:cs="Segoe UI"/>
                <w:color w:val="000000"/>
              </w:rPr>
              <w:t>AssignUserPermissions:</w:t>
            </w:r>
          </w:p>
          <w:p w14:paraId="4642A153" w14:textId="77777777" w:rsidR="00F20C77" w:rsidRPr="00C54284" w:rsidRDefault="00F20C77" w:rsidP="00F20C77">
            <w:pPr>
              <w:pStyle w:val="NoSpacing"/>
              <w:ind w:left="360"/>
              <w:rPr>
                <w:rFonts w:ascii="Segoe UI" w:hAnsi="Segoe UI" w:cs="Segoe UI"/>
                <w:color w:val="000000"/>
              </w:rPr>
            </w:pPr>
            <w:r w:rsidRPr="00C54284">
              <w:rPr>
                <w:rFonts w:ascii="Segoe UI" w:hAnsi="Segoe UI" w:cs="Segoe UI"/>
                <w:color w:val="000000"/>
              </w:rPr>
              <w:t>This method uses the user list as an argument and assigns user permissions for the specific matter, OneNote library, and corresponding calendar</w:t>
            </w:r>
          </w:p>
          <w:p w14:paraId="0533BC81" w14:textId="77777777" w:rsidR="00F20C77" w:rsidRPr="00C54284" w:rsidRDefault="00F20C77" w:rsidP="00F20C77">
            <w:pPr>
              <w:pStyle w:val="NoSpacing"/>
              <w:numPr>
                <w:ilvl w:val="0"/>
                <w:numId w:val="44"/>
              </w:numPr>
              <w:rPr>
                <w:rFonts w:ascii="Segoe UI" w:hAnsi="Segoe UI" w:cs="Segoe UI"/>
                <w:color w:val="000000"/>
              </w:rPr>
            </w:pPr>
            <w:r w:rsidRPr="00C54284">
              <w:rPr>
                <w:rFonts w:ascii="Segoe UI" w:hAnsi="Segoe UI" w:cs="Segoe UI"/>
                <w:color w:val="000000"/>
              </w:rPr>
              <w:t>CreateMatterLandingPage:</w:t>
            </w:r>
          </w:p>
          <w:p w14:paraId="2CD3620D" w14:textId="77777777" w:rsidR="00F20C77" w:rsidRPr="00C54284" w:rsidRDefault="00F20C77" w:rsidP="00F20C77">
            <w:pPr>
              <w:pStyle w:val="NoSpacing"/>
              <w:ind w:left="360"/>
              <w:rPr>
                <w:rFonts w:ascii="Segoe UI" w:hAnsi="Segoe UI" w:cs="Segoe UI"/>
                <w:color w:val="000000"/>
              </w:rPr>
            </w:pPr>
            <w:r w:rsidRPr="00C54284">
              <w:rPr>
                <w:rFonts w:ascii="Segoe UI" w:hAnsi="Segoe UI" w:cs="Segoe UI"/>
                <w:color w:val="000000"/>
              </w:rPr>
              <w:t>Creates matter landing page for the matter being created. Assigns user permission to the page.</w:t>
            </w:r>
          </w:p>
          <w:p w14:paraId="508B9AE9" w14:textId="77777777" w:rsidR="00E27C55" w:rsidRPr="00C54284" w:rsidRDefault="00E27C55" w:rsidP="00E27C55">
            <w:pPr>
              <w:pStyle w:val="NoSpacing"/>
              <w:numPr>
                <w:ilvl w:val="0"/>
                <w:numId w:val="44"/>
              </w:numPr>
              <w:rPr>
                <w:rFonts w:ascii="Segoe UI" w:hAnsi="Segoe UI" w:cs="Segoe UI"/>
                <w:color w:val="000000"/>
              </w:rPr>
            </w:pPr>
            <w:r w:rsidRPr="00C54284">
              <w:rPr>
                <w:rFonts w:ascii="Segoe UI" w:hAnsi="Segoe UI" w:cs="Segoe UI"/>
                <w:color w:val="000000"/>
              </w:rPr>
              <w:t>AssignContentType:</w:t>
            </w:r>
          </w:p>
          <w:p w14:paraId="16C2C8C5"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This method assigns specific content type(s) to a matter</w:t>
            </w:r>
          </w:p>
          <w:p w14:paraId="499CE52A" w14:textId="77777777" w:rsidR="00E27C55" w:rsidRPr="00C54284" w:rsidRDefault="00E27C55" w:rsidP="00E27C55">
            <w:pPr>
              <w:pStyle w:val="NoSpacing"/>
              <w:numPr>
                <w:ilvl w:val="0"/>
                <w:numId w:val="44"/>
              </w:numPr>
              <w:rPr>
                <w:rFonts w:ascii="Segoe UI" w:hAnsi="Segoe UI" w:cs="Segoe UI"/>
                <w:color w:val="000000"/>
              </w:rPr>
            </w:pPr>
            <w:r w:rsidRPr="00C54284">
              <w:rPr>
                <w:rFonts w:ascii="Segoe UI" w:hAnsi="Segoe UI" w:cs="Segoe UI"/>
                <w:color w:val="000000"/>
              </w:rPr>
              <w:lastRenderedPageBreak/>
              <w:t>UpdateMetadataForList:</w:t>
            </w:r>
          </w:p>
          <w:p w14:paraId="7189A907" w14:textId="77777777" w:rsidR="00E27C55" w:rsidRDefault="00E27C55" w:rsidP="00E27C55">
            <w:pPr>
              <w:pStyle w:val="NoSpacing"/>
              <w:ind w:left="360"/>
              <w:rPr>
                <w:rFonts w:ascii="Segoe UI" w:hAnsi="Segoe UI" w:cs="Segoe UI"/>
                <w:color w:val="000000"/>
              </w:rPr>
            </w:pPr>
            <w:r w:rsidRPr="00C54284">
              <w:rPr>
                <w:rFonts w:ascii="Segoe UI" w:hAnsi="Segoe UI" w:cs="Segoe UI"/>
                <w:color w:val="000000"/>
              </w:rPr>
              <w:t>Used for stamping properties of the Matter so that they are available using the SharePoint search API</w:t>
            </w:r>
          </w:p>
          <w:p w14:paraId="49266276" w14:textId="75710D48" w:rsidR="00C31E29" w:rsidRPr="000A1A3A" w:rsidRDefault="00C31E29" w:rsidP="00C31E29">
            <w:pPr>
              <w:pStyle w:val="NoSpacing"/>
              <w:numPr>
                <w:ilvl w:val="0"/>
                <w:numId w:val="44"/>
              </w:numPr>
              <w:rPr>
                <w:rFonts w:ascii="Segoe UI" w:hAnsi="Segoe UI" w:cs="Segoe UI"/>
                <w:color w:val="000000"/>
              </w:rPr>
            </w:pPr>
            <w:r w:rsidRPr="000A1A3A">
              <w:rPr>
                <w:rFonts w:ascii="Segoe UI" w:hAnsi="Segoe UI" w:cs="Segoe UI"/>
                <w:color w:val="000000"/>
              </w:rPr>
              <w:t>GetDefaultMatterConfigurations:</w:t>
            </w:r>
          </w:p>
          <w:p w14:paraId="609C1884" w14:textId="77777777" w:rsidR="00C31E29" w:rsidRPr="000A1A3A" w:rsidRDefault="00C31E29" w:rsidP="00C31E29">
            <w:pPr>
              <w:pStyle w:val="NoSpacing"/>
              <w:ind w:left="360"/>
              <w:rPr>
                <w:rFonts w:ascii="Segoe UI" w:hAnsi="Segoe UI" w:cs="Segoe UI"/>
                <w:color w:val="000000"/>
              </w:rPr>
            </w:pPr>
            <w:r w:rsidRPr="000A1A3A">
              <w:rPr>
                <w:rFonts w:ascii="Segoe UI" w:hAnsi="Segoe UI" w:cs="Segoe UI"/>
                <w:color w:val="000000"/>
              </w:rPr>
              <w:t>Used for getting matter configurations stored in SharePoint list of the client</w:t>
            </w:r>
          </w:p>
          <w:p w14:paraId="5F655D03" w14:textId="77777777" w:rsidR="00C31E29" w:rsidRPr="000A1A3A" w:rsidRDefault="00C31E29" w:rsidP="00C31E29">
            <w:pPr>
              <w:pStyle w:val="NoSpacing"/>
              <w:numPr>
                <w:ilvl w:val="0"/>
                <w:numId w:val="44"/>
              </w:numPr>
              <w:rPr>
                <w:rFonts w:ascii="Segoe UI" w:hAnsi="Segoe UI" w:cs="Segoe UI"/>
                <w:color w:val="000000"/>
              </w:rPr>
            </w:pPr>
            <w:r w:rsidRPr="000A1A3A">
              <w:rPr>
                <w:rFonts w:ascii="Segoe UI" w:hAnsi="Segoe UI" w:cs="Segoe UI"/>
                <w:color w:val="000000"/>
              </w:rPr>
              <w:t>SaveMatterConfigurations:</w:t>
            </w:r>
          </w:p>
          <w:p w14:paraId="23104D8F" w14:textId="4EAE2CDB" w:rsidR="00C31E29" w:rsidRPr="00C54284" w:rsidRDefault="00C31E29" w:rsidP="00C31E29">
            <w:pPr>
              <w:pStyle w:val="NoSpacing"/>
              <w:ind w:left="360"/>
              <w:rPr>
                <w:rFonts w:ascii="Segoe UI" w:hAnsi="Segoe UI" w:cs="Segoe UI"/>
                <w:color w:val="000000"/>
              </w:rPr>
            </w:pPr>
            <w:r w:rsidRPr="000A1A3A">
              <w:rPr>
                <w:rFonts w:ascii="Segoe UI" w:hAnsi="Segoe UI" w:cs="Segoe UI"/>
                <w:color w:val="000000"/>
              </w:rPr>
              <w:t>Used for saving configurations to the SharePoint list of the client</w:t>
            </w:r>
          </w:p>
        </w:tc>
      </w:tr>
    </w:tbl>
    <w:p w14:paraId="0B8473F8" w14:textId="77777777" w:rsidR="00E27C55" w:rsidRPr="00C54284" w:rsidRDefault="00E27C55" w:rsidP="00E27C55">
      <w:pPr>
        <w:pStyle w:val="GuidanceText"/>
        <w:ind w:left="900"/>
        <w:rPr>
          <w:rFonts w:ascii="Segoe UI" w:hAnsi="Segoe UI" w:cs="Segoe UI"/>
          <w:i w:val="0"/>
          <w:sz w:val="20"/>
          <w:szCs w:val="20"/>
        </w:rPr>
      </w:pPr>
    </w:p>
    <w:p w14:paraId="7361BAF8" w14:textId="77777777" w:rsidR="00E27C55" w:rsidRPr="00C54284" w:rsidRDefault="00E27C55" w:rsidP="00E27C55">
      <w:pPr>
        <w:ind w:left="900"/>
        <w:rPr>
          <w:rFonts w:ascii="Segoe UI" w:hAnsi="Segoe UI" w:cs="Segoe UI"/>
          <w:b/>
          <w:sz w:val="20"/>
          <w:szCs w:val="20"/>
        </w:rPr>
      </w:pPr>
      <w:r w:rsidRPr="00C54284">
        <w:rPr>
          <w:rFonts w:ascii="Segoe UI" w:hAnsi="Segoe UI" w:cs="Segoe UI"/>
          <w:b/>
          <w:sz w:val="20"/>
          <w:szCs w:val="20"/>
        </w:rPr>
        <w:t>Search Service</w:t>
      </w:r>
    </w:p>
    <w:tbl>
      <w:tblPr>
        <w:tblStyle w:val="TableGrid"/>
        <w:tblW w:w="0" w:type="auto"/>
        <w:tblInd w:w="900" w:type="dxa"/>
        <w:tblLook w:val="04A0" w:firstRow="1" w:lastRow="0" w:firstColumn="1" w:lastColumn="0" w:noHBand="0" w:noVBand="1"/>
      </w:tblPr>
      <w:tblGrid>
        <w:gridCol w:w="1615"/>
        <w:gridCol w:w="7555"/>
      </w:tblGrid>
      <w:tr w:rsidR="00E27C55" w:rsidRPr="00C54284" w14:paraId="36220EF3" w14:textId="77777777" w:rsidTr="00E27C55">
        <w:tc>
          <w:tcPr>
            <w:tcW w:w="1615" w:type="dxa"/>
          </w:tcPr>
          <w:p w14:paraId="074EC00C" w14:textId="77777777" w:rsidR="00E27C55" w:rsidRPr="00C54284" w:rsidRDefault="00E27C55" w:rsidP="00E27C55">
            <w:pPr>
              <w:pStyle w:val="NoSpacing"/>
              <w:rPr>
                <w:rFonts w:ascii="Segoe UI" w:hAnsi="Segoe UI" w:cs="Segoe UI"/>
                <w:b/>
              </w:rPr>
            </w:pPr>
            <w:r w:rsidRPr="00C54284">
              <w:rPr>
                <w:rFonts w:ascii="Segoe UI" w:hAnsi="Segoe UI" w:cs="Segoe UI"/>
                <w:b/>
              </w:rPr>
              <w:t>Module</w:t>
            </w:r>
          </w:p>
        </w:tc>
        <w:tc>
          <w:tcPr>
            <w:tcW w:w="7555" w:type="dxa"/>
          </w:tcPr>
          <w:p w14:paraId="732A3AE3" w14:textId="77777777" w:rsidR="00E27C55" w:rsidRPr="00C54284" w:rsidRDefault="00E27C55" w:rsidP="00E27C55">
            <w:pPr>
              <w:pStyle w:val="NoSpacing"/>
              <w:rPr>
                <w:rFonts w:ascii="Segoe UI" w:hAnsi="Segoe UI" w:cs="Segoe UI"/>
                <w:b/>
              </w:rPr>
            </w:pPr>
            <w:r w:rsidRPr="00C54284">
              <w:rPr>
                <w:rFonts w:ascii="Segoe UI" w:hAnsi="Segoe UI" w:cs="Segoe UI"/>
                <w:b/>
              </w:rPr>
              <w:t>Details</w:t>
            </w:r>
          </w:p>
        </w:tc>
      </w:tr>
      <w:tr w:rsidR="00E27C55" w:rsidRPr="00C54284" w14:paraId="65CA000E" w14:textId="77777777" w:rsidTr="00E27C55">
        <w:tc>
          <w:tcPr>
            <w:tcW w:w="1615" w:type="dxa"/>
          </w:tcPr>
          <w:p w14:paraId="53A45D1D" w14:textId="77777777" w:rsidR="00E27C55" w:rsidRPr="00C54284" w:rsidRDefault="00E27C55" w:rsidP="00E27C55">
            <w:pPr>
              <w:pStyle w:val="NoSpacing"/>
              <w:rPr>
                <w:rFonts w:ascii="Segoe UI" w:hAnsi="Segoe UI" w:cs="Segoe UI"/>
              </w:rPr>
            </w:pPr>
            <w:r w:rsidRPr="00C54284">
              <w:rPr>
                <w:rFonts w:ascii="Segoe UI" w:hAnsi="Segoe UI" w:cs="Segoe UI"/>
              </w:rPr>
              <w:t>File name</w:t>
            </w:r>
          </w:p>
        </w:tc>
        <w:tc>
          <w:tcPr>
            <w:tcW w:w="7555" w:type="dxa"/>
          </w:tcPr>
          <w:p w14:paraId="6394FD65" w14:textId="77777777" w:rsidR="00E27C55" w:rsidRPr="00C54284" w:rsidRDefault="00E27C55" w:rsidP="00E27C55">
            <w:pPr>
              <w:pStyle w:val="NoSpacing"/>
              <w:rPr>
                <w:rFonts w:ascii="Segoe UI" w:hAnsi="Segoe UI" w:cs="Segoe UI"/>
              </w:rPr>
            </w:pPr>
            <w:r w:rsidRPr="00C54284">
              <w:rPr>
                <w:rFonts w:ascii="Segoe UI" w:hAnsi="Segoe UI" w:cs="Segoe UI"/>
              </w:rPr>
              <w:t>Search.svc.cs</w:t>
            </w:r>
          </w:p>
        </w:tc>
      </w:tr>
      <w:tr w:rsidR="00E27C55" w:rsidRPr="00C54284" w14:paraId="2D0FDF0A" w14:textId="77777777" w:rsidTr="00E27C55">
        <w:tc>
          <w:tcPr>
            <w:tcW w:w="1615" w:type="dxa"/>
          </w:tcPr>
          <w:p w14:paraId="1170F64D" w14:textId="77777777" w:rsidR="00E27C55" w:rsidRPr="00C54284" w:rsidRDefault="00E27C55" w:rsidP="00E27C55">
            <w:pPr>
              <w:pStyle w:val="NoSpacing"/>
              <w:rPr>
                <w:rFonts w:ascii="Segoe UI" w:hAnsi="Segoe UI" w:cs="Segoe UI"/>
              </w:rPr>
            </w:pPr>
            <w:r w:rsidRPr="00C54284">
              <w:rPr>
                <w:rFonts w:ascii="Segoe UI" w:hAnsi="Segoe UI" w:cs="Segoe UI"/>
              </w:rPr>
              <w:t>Class Name</w:t>
            </w:r>
          </w:p>
        </w:tc>
        <w:tc>
          <w:tcPr>
            <w:tcW w:w="7555" w:type="dxa"/>
          </w:tcPr>
          <w:p w14:paraId="35A599F3" w14:textId="77777777" w:rsidR="00E27C55" w:rsidRPr="00C54284" w:rsidRDefault="00E27C55" w:rsidP="00E27C55">
            <w:pPr>
              <w:pStyle w:val="NoSpacing"/>
              <w:rPr>
                <w:rFonts w:ascii="Segoe UI" w:hAnsi="Segoe UI" w:cs="Segoe UI"/>
              </w:rPr>
            </w:pPr>
            <w:r w:rsidRPr="00C54284">
              <w:rPr>
                <w:rFonts w:ascii="Segoe UI" w:hAnsi="Segoe UI" w:cs="Segoe UI"/>
              </w:rPr>
              <w:t>Search.cs</w:t>
            </w:r>
          </w:p>
        </w:tc>
      </w:tr>
      <w:tr w:rsidR="00E27C55" w:rsidRPr="00C54284" w14:paraId="7962A934" w14:textId="77777777" w:rsidTr="00E27C55">
        <w:tc>
          <w:tcPr>
            <w:tcW w:w="1615" w:type="dxa"/>
          </w:tcPr>
          <w:p w14:paraId="54EC3B5A" w14:textId="77777777" w:rsidR="00E27C55" w:rsidRPr="00C54284" w:rsidRDefault="00E27C55" w:rsidP="00E27C55">
            <w:pPr>
              <w:pStyle w:val="NoSpacing"/>
              <w:rPr>
                <w:rFonts w:ascii="Segoe UI" w:hAnsi="Segoe UI" w:cs="Segoe UI"/>
              </w:rPr>
            </w:pPr>
            <w:r w:rsidRPr="00C54284">
              <w:rPr>
                <w:rFonts w:ascii="Segoe UI" w:hAnsi="Segoe UI" w:cs="Segoe UI"/>
              </w:rPr>
              <w:t>Namespace</w:t>
            </w:r>
          </w:p>
        </w:tc>
        <w:tc>
          <w:tcPr>
            <w:tcW w:w="7555" w:type="dxa"/>
          </w:tcPr>
          <w:p w14:paraId="05ADD8CB" w14:textId="77777777" w:rsidR="00E27C55" w:rsidRPr="00C54284" w:rsidRDefault="00E27C55" w:rsidP="00E27C55">
            <w:pPr>
              <w:pStyle w:val="NoSpacing"/>
              <w:rPr>
                <w:rFonts w:ascii="Segoe UI" w:hAnsi="Segoe UI" w:cs="Segoe UI"/>
              </w:rPr>
            </w:pPr>
            <w:r w:rsidRPr="00C54284">
              <w:rPr>
                <w:rFonts w:ascii="Segoe UI" w:hAnsi="Segoe UI" w:cs="Segoe UI"/>
              </w:rPr>
              <w:t>Microsoft.Legal.MatterCenter.ProviderService</w:t>
            </w:r>
          </w:p>
        </w:tc>
      </w:tr>
      <w:tr w:rsidR="00E27C55" w:rsidRPr="00C54284" w14:paraId="22CAA81F" w14:textId="77777777" w:rsidTr="00E27C55">
        <w:trPr>
          <w:trHeight w:val="278"/>
        </w:trPr>
        <w:tc>
          <w:tcPr>
            <w:tcW w:w="1615" w:type="dxa"/>
          </w:tcPr>
          <w:p w14:paraId="59021857" w14:textId="77777777" w:rsidR="00E27C55" w:rsidRPr="00C54284" w:rsidRDefault="00E27C55" w:rsidP="00E27C55">
            <w:pPr>
              <w:pStyle w:val="NoSpacing"/>
              <w:rPr>
                <w:rFonts w:ascii="Segoe UI" w:hAnsi="Segoe UI" w:cs="Segoe UI"/>
              </w:rPr>
            </w:pPr>
            <w:r w:rsidRPr="00C54284">
              <w:rPr>
                <w:rFonts w:ascii="Segoe UI" w:hAnsi="Segoe UI" w:cs="Segoe UI"/>
              </w:rPr>
              <w:t>Assembly</w:t>
            </w:r>
          </w:p>
        </w:tc>
        <w:tc>
          <w:tcPr>
            <w:tcW w:w="7555" w:type="dxa"/>
          </w:tcPr>
          <w:p w14:paraId="406CA389" w14:textId="77777777" w:rsidR="00E27C55" w:rsidRPr="00C54284" w:rsidRDefault="00E27C55" w:rsidP="00E27C55">
            <w:pPr>
              <w:pStyle w:val="NoSpacing"/>
              <w:rPr>
                <w:rFonts w:ascii="Segoe UI" w:hAnsi="Segoe UI" w:cs="Segoe UI"/>
              </w:rPr>
            </w:pPr>
            <w:r w:rsidRPr="00C54284">
              <w:rPr>
                <w:rFonts w:ascii="Segoe UI" w:hAnsi="Segoe UI" w:cs="Segoe UI"/>
              </w:rPr>
              <w:t>Microsoft.Legal.MatterCenter.ProviderService</w:t>
            </w:r>
          </w:p>
        </w:tc>
      </w:tr>
      <w:tr w:rsidR="00E27C55" w:rsidRPr="00C54284" w14:paraId="6CB7BF28" w14:textId="77777777" w:rsidTr="00E27C55">
        <w:tc>
          <w:tcPr>
            <w:tcW w:w="1615" w:type="dxa"/>
          </w:tcPr>
          <w:p w14:paraId="53A06F93" w14:textId="77777777" w:rsidR="00E27C55" w:rsidRPr="00C54284" w:rsidRDefault="00E27C55" w:rsidP="00E27C55">
            <w:pPr>
              <w:pStyle w:val="NoSpacing"/>
              <w:rPr>
                <w:rFonts w:ascii="Segoe UI" w:hAnsi="Segoe UI" w:cs="Segoe UI"/>
              </w:rPr>
            </w:pPr>
            <w:r w:rsidRPr="00C54284">
              <w:rPr>
                <w:rFonts w:ascii="Segoe UI" w:hAnsi="Segoe UI" w:cs="Segoe UI"/>
              </w:rPr>
              <w:t>Methods</w:t>
            </w:r>
          </w:p>
        </w:tc>
        <w:tc>
          <w:tcPr>
            <w:tcW w:w="7555" w:type="dxa"/>
          </w:tcPr>
          <w:p w14:paraId="4CE52ABA" w14:textId="77777777" w:rsidR="00E27C55" w:rsidRPr="00C54284" w:rsidRDefault="00E27C55" w:rsidP="00E27C55">
            <w:pPr>
              <w:pStyle w:val="NoSpacing"/>
              <w:numPr>
                <w:ilvl w:val="0"/>
                <w:numId w:val="45"/>
              </w:numPr>
              <w:rPr>
                <w:rFonts w:ascii="Segoe UI" w:hAnsi="Segoe UI" w:cs="Segoe UI"/>
                <w:color w:val="000000"/>
              </w:rPr>
            </w:pPr>
            <w:r w:rsidRPr="00C54284">
              <w:rPr>
                <w:rFonts w:ascii="Segoe UI" w:hAnsi="Segoe UI" w:cs="Segoe UI"/>
                <w:color w:val="000000"/>
              </w:rPr>
              <w:t>FindMatter:</w:t>
            </w:r>
          </w:p>
          <w:p w14:paraId="0EA4F09F"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Retrieve the list of Matters based on the passed search parameters</w:t>
            </w:r>
          </w:p>
          <w:p w14:paraId="68AFCF70" w14:textId="77777777" w:rsidR="00E27C55" w:rsidRPr="00C54284" w:rsidRDefault="00E27C55" w:rsidP="00E27C55">
            <w:pPr>
              <w:pStyle w:val="NoSpacing"/>
              <w:numPr>
                <w:ilvl w:val="0"/>
                <w:numId w:val="45"/>
              </w:numPr>
              <w:rPr>
                <w:rFonts w:ascii="Segoe UI" w:hAnsi="Segoe UI" w:cs="Segoe UI"/>
                <w:color w:val="000000"/>
              </w:rPr>
            </w:pPr>
            <w:r w:rsidRPr="00C54284">
              <w:rPr>
                <w:rFonts w:ascii="Segoe UI" w:hAnsi="Segoe UI" w:cs="Segoe UI"/>
                <w:color w:val="000000"/>
              </w:rPr>
              <w:t>GetFolderHierarchy:</w:t>
            </w:r>
          </w:p>
          <w:p w14:paraId="3BB5E70F"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Used to retrieve the Folder Structure for any Matter Document Library</w:t>
            </w:r>
          </w:p>
          <w:p w14:paraId="4C6E0F74" w14:textId="77777777" w:rsidR="00E27C55" w:rsidRPr="00C54284" w:rsidRDefault="00E27C55" w:rsidP="00E27C55">
            <w:pPr>
              <w:pStyle w:val="NoSpacing"/>
              <w:numPr>
                <w:ilvl w:val="0"/>
                <w:numId w:val="45"/>
              </w:numPr>
              <w:rPr>
                <w:rFonts w:ascii="Segoe UI" w:hAnsi="Segoe UI" w:cs="Segoe UI"/>
                <w:color w:val="000000"/>
              </w:rPr>
            </w:pPr>
            <w:r w:rsidRPr="00C54284">
              <w:rPr>
                <w:rFonts w:ascii="Segoe UI" w:hAnsi="Segoe UI" w:cs="Segoe UI"/>
                <w:color w:val="000000"/>
              </w:rPr>
              <w:t>FindUserPinnedMatter:</w:t>
            </w:r>
          </w:p>
          <w:p w14:paraId="3553A949"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Retrieve the specific users pinned matters</w:t>
            </w:r>
          </w:p>
          <w:p w14:paraId="65922EAF" w14:textId="77777777" w:rsidR="00E27C55" w:rsidRPr="00C54284" w:rsidRDefault="00E27C55" w:rsidP="00E27C55">
            <w:pPr>
              <w:pStyle w:val="NoSpacing"/>
              <w:numPr>
                <w:ilvl w:val="0"/>
                <w:numId w:val="45"/>
              </w:numPr>
              <w:rPr>
                <w:rFonts w:ascii="Segoe UI" w:hAnsi="Segoe UI" w:cs="Segoe UI"/>
                <w:color w:val="000000"/>
              </w:rPr>
            </w:pPr>
            <w:r w:rsidRPr="00C54284">
              <w:rPr>
                <w:rFonts w:ascii="Segoe UI" w:hAnsi="Segoe UI" w:cs="Segoe UI"/>
                <w:color w:val="000000"/>
              </w:rPr>
              <w:t>PinMatterForUser:</w:t>
            </w:r>
          </w:p>
          <w:p w14:paraId="3415CF42"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Used to add a matter to the users pinned matter section</w:t>
            </w:r>
          </w:p>
          <w:p w14:paraId="43BCEF18" w14:textId="77777777" w:rsidR="00E27C55" w:rsidRPr="00C54284" w:rsidRDefault="00E27C55" w:rsidP="00E27C55">
            <w:pPr>
              <w:pStyle w:val="NoSpacing"/>
              <w:numPr>
                <w:ilvl w:val="0"/>
                <w:numId w:val="45"/>
              </w:numPr>
              <w:rPr>
                <w:rFonts w:ascii="Segoe UI" w:hAnsi="Segoe UI" w:cs="Segoe UI"/>
                <w:color w:val="000000"/>
              </w:rPr>
            </w:pPr>
            <w:r w:rsidRPr="00C54284">
              <w:rPr>
                <w:rFonts w:ascii="Segoe UI" w:hAnsi="Segoe UI" w:cs="Segoe UI"/>
                <w:color w:val="000000"/>
              </w:rPr>
              <w:t>RemovePinnedMatter:</w:t>
            </w:r>
          </w:p>
          <w:p w14:paraId="422D3693"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Used to remove a matter from the users pinned matter section</w:t>
            </w:r>
          </w:p>
          <w:p w14:paraId="5B936A7C" w14:textId="77777777" w:rsidR="00E27C55" w:rsidRPr="00C54284" w:rsidRDefault="00E27C55" w:rsidP="00E27C55">
            <w:pPr>
              <w:pStyle w:val="NoSpacing"/>
              <w:numPr>
                <w:ilvl w:val="0"/>
                <w:numId w:val="45"/>
              </w:numPr>
              <w:rPr>
                <w:rFonts w:ascii="Segoe UI" w:hAnsi="Segoe UI" w:cs="Segoe UI"/>
                <w:color w:val="000000"/>
              </w:rPr>
            </w:pPr>
            <w:r w:rsidRPr="00C54284">
              <w:rPr>
                <w:rFonts w:ascii="Segoe UI" w:hAnsi="Segoe UI" w:cs="Segoe UI"/>
                <w:color w:val="000000"/>
              </w:rPr>
              <w:t>FindDocument:</w:t>
            </w:r>
          </w:p>
          <w:p w14:paraId="41690305"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Retrieve the list of documents based on the passed search parameters</w:t>
            </w:r>
          </w:p>
          <w:p w14:paraId="74A5A6D6" w14:textId="77777777" w:rsidR="00E27C55" w:rsidRPr="00C54284" w:rsidRDefault="00E27C55" w:rsidP="00E27C55">
            <w:pPr>
              <w:pStyle w:val="NoSpacing"/>
              <w:numPr>
                <w:ilvl w:val="0"/>
                <w:numId w:val="45"/>
              </w:numPr>
              <w:rPr>
                <w:rFonts w:ascii="Segoe UI" w:hAnsi="Segoe UI" w:cs="Segoe UI"/>
                <w:color w:val="000000"/>
              </w:rPr>
            </w:pPr>
            <w:r w:rsidRPr="00C54284">
              <w:rPr>
                <w:rFonts w:ascii="Segoe UI" w:hAnsi="Segoe UI" w:cs="Segoe UI"/>
                <w:color w:val="000000"/>
              </w:rPr>
              <w:t>PinDocumentForUser:</w:t>
            </w:r>
          </w:p>
          <w:p w14:paraId="11FE5FA6"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Used to add a document to the users pinned document section</w:t>
            </w:r>
          </w:p>
          <w:p w14:paraId="66A8192D" w14:textId="77777777" w:rsidR="00E27C55" w:rsidRPr="00C54284" w:rsidRDefault="00E27C55" w:rsidP="00E27C55">
            <w:pPr>
              <w:pStyle w:val="NoSpacing"/>
              <w:numPr>
                <w:ilvl w:val="0"/>
                <w:numId w:val="45"/>
              </w:numPr>
              <w:rPr>
                <w:rFonts w:ascii="Segoe UI" w:hAnsi="Segoe UI" w:cs="Segoe UI"/>
                <w:color w:val="000000"/>
              </w:rPr>
            </w:pPr>
            <w:r w:rsidRPr="00C54284">
              <w:rPr>
                <w:rFonts w:ascii="Segoe UI" w:hAnsi="Segoe UI" w:cs="Segoe UI"/>
                <w:color w:val="000000"/>
              </w:rPr>
              <w:t>RemovePinnedDocument:</w:t>
            </w:r>
          </w:p>
          <w:p w14:paraId="59DAC430"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Used to remove a document from the users pinned document section</w:t>
            </w:r>
          </w:p>
          <w:p w14:paraId="38A55468" w14:textId="77777777" w:rsidR="00E27C55" w:rsidRPr="00C54284" w:rsidRDefault="00E27C55" w:rsidP="00E27C55">
            <w:pPr>
              <w:pStyle w:val="NoSpacing"/>
              <w:numPr>
                <w:ilvl w:val="0"/>
                <w:numId w:val="45"/>
              </w:numPr>
              <w:rPr>
                <w:rFonts w:ascii="Segoe UI" w:hAnsi="Segoe UI" w:cs="Segoe UI"/>
              </w:rPr>
            </w:pPr>
            <w:r w:rsidRPr="00C54284">
              <w:rPr>
                <w:rFonts w:ascii="Segoe UI" w:hAnsi="Segoe UI" w:cs="Segoe UI"/>
                <w:color w:val="000000"/>
              </w:rPr>
              <w:t>FindUserPinnedDocument:</w:t>
            </w:r>
          </w:p>
          <w:p w14:paraId="39A3F3FF"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Retrieve the specific users pinned documents</w:t>
            </w:r>
          </w:p>
          <w:p w14:paraId="61D44BC9" w14:textId="77777777" w:rsidR="00E27C55" w:rsidRPr="00C54284" w:rsidRDefault="00E27C55" w:rsidP="00E27C55">
            <w:pPr>
              <w:pStyle w:val="NoSpacing"/>
              <w:numPr>
                <w:ilvl w:val="0"/>
                <w:numId w:val="45"/>
              </w:numPr>
              <w:rPr>
                <w:rFonts w:ascii="Segoe UI" w:hAnsi="Segoe UI" w:cs="Segoe UI"/>
                <w:color w:val="000000"/>
              </w:rPr>
            </w:pPr>
            <w:r w:rsidRPr="00C54284">
              <w:rPr>
                <w:rFonts w:ascii="Segoe UI" w:hAnsi="Segoe UI" w:cs="Segoe UI"/>
                <w:color w:val="000000"/>
              </w:rPr>
              <w:t>UploadMail:</w:t>
            </w:r>
          </w:p>
          <w:p w14:paraId="286C492B"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Upload mail to SharePoint library</w:t>
            </w:r>
          </w:p>
          <w:p w14:paraId="5D3FC6B8" w14:textId="77777777" w:rsidR="00E27C55" w:rsidRPr="00C54284" w:rsidRDefault="00E27C55" w:rsidP="00E27C55">
            <w:pPr>
              <w:pStyle w:val="NoSpacing"/>
              <w:numPr>
                <w:ilvl w:val="0"/>
                <w:numId w:val="45"/>
              </w:numPr>
              <w:rPr>
                <w:rFonts w:ascii="Segoe UI" w:hAnsi="Segoe UI" w:cs="Segoe UI"/>
                <w:color w:val="000000"/>
              </w:rPr>
            </w:pPr>
            <w:r w:rsidRPr="00C54284">
              <w:rPr>
                <w:rFonts w:ascii="Segoe UI" w:hAnsi="Segoe UI" w:cs="Segoe UI"/>
                <w:color w:val="000000"/>
              </w:rPr>
              <w:t>UploadAttachment:</w:t>
            </w:r>
          </w:p>
          <w:p w14:paraId="72B76159"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Upload attachment to SharePoint library</w:t>
            </w:r>
          </w:p>
          <w:p w14:paraId="001E91BE" w14:textId="39E38F57" w:rsidR="00E27C55" w:rsidRPr="00A34A12" w:rsidDel="0056489E" w:rsidRDefault="00E27C55" w:rsidP="00E27C55">
            <w:pPr>
              <w:pStyle w:val="NoSpacing"/>
              <w:numPr>
                <w:ilvl w:val="0"/>
                <w:numId w:val="45"/>
              </w:numPr>
              <w:rPr>
                <w:del w:id="889" w:author="Saurabh Verma" w:date="2015-11-18T11:57:00Z"/>
                <w:rFonts w:ascii="Segoe UI" w:hAnsi="Segoe UI" w:cs="Segoe UI"/>
                <w:color w:val="000000"/>
                <w:highlight w:val="yellow"/>
                <w:rPrChange w:id="890" w:author="Saurabh Verma" w:date="2015-11-18T11:22:00Z">
                  <w:rPr>
                    <w:del w:id="891" w:author="Saurabh Verma" w:date="2015-11-18T11:57:00Z"/>
                    <w:rFonts w:ascii="Segoe UI" w:hAnsi="Segoe UI" w:cs="Segoe UI"/>
                    <w:color w:val="000000"/>
                  </w:rPr>
                </w:rPrChange>
              </w:rPr>
            </w:pPr>
            <w:del w:id="892" w:author="Saurabh Verma" w:date="2015-11-18T11:57:00Z">
              <w:r w:rsidRPr="00A34A12" w:rsidDel="0056489E">
                <w:rPr>
                  <w:rFonts w:ascii="Segoe UI" w:hAnsi="Segoe UI" w:cs="Segoe UI"/>
                  <w:color w:val="000000"/>
                  <w:highlight w:val="yellow"/>
                  <w:rPrChange w:id="893" w:author="Saurabh Verma" w:date="2015-11-18T11:22:00Z">
                    <w:rPr>
                      <w:rFonts w:ascii="Segoe UI" w:hAnsi="Segoe UI" w:cs="Segoe UI"/>
                      <w:color w:val="000000"/>
                    </w:rPr>
                  </w:rPrChange>
                </w:rPr>
                <w:delText>SaveSearchForUser:</w:delText>
              </w:r>
            </w:del>
          </w:p>
          <w:p w14:paraId="2FC9C39F" w14:textId="69FED8C4" w:rsidR="00E27C55" w:rsidRPr="00A34A12" w:rsidDel="0056489E" w:rsidRDefault="00E27C55" w:rsidP="00E27C55">
            <w:pPr>
              <w:pStyle w:val="NoSpacing"/>
              <w:ind w:left="360"/>
              <w:rPr>
                <w:del w:id="894" w:author="Saurabh Verma" w:date="2015-11-18T11:57:00Z"/>
                <w:rFonts w:ascii="Segoe UI" w:hAnsi="Segoe UI" w:cs="Segoe UI"/>
                <w:color w:val="000000"/>
                <w:highlight w:val="yellow"/>
                <w:rPrChange w:id="895" w:author="Saurabh Verma" w:date="2015-11-18T11:22:00Z">
                  <w:rPr>
                    <w:del w:id="896" w:author="Saurabh Verma" w:date="2015-11-18T11:57:00Z"/>
                    <w:rFonts w:ascii="Segoe UI" w:hAnsi="Segoe UI" w:cs="Segoe UI"/>
                    <w:color w:val="000000"/>
                  </w:rPr>
                </w:rPrChange>
              </w:rPr>
            </w:pPr>
            <w:del w:id="897" w:author="Saurabh Verma" w:date="2015-11-18T11:57:00Z">
              <w:r w:rsidRPr="00A34A12" w:rsidDel="0056489E">
                <w:rPr>
                  <w:rFonts w:ascii="Segoe UI" w:hAnsi="Segoe UI" w:cs="Segoe UI"/>
                  <w:color w:val="000000"/>
                  <w:highlight w:val="yellow"/>
                  <w:rPrChange w:id="898" w:author="Saurabh Verma" w:date="2015-11-18T11:22:00Z">
                    <w:rPr>
                      <w:rFonts w:ascii="Segoe UI" w:hAnsi="Segoe UI" w:cs="Segoe UI"/>
                      <w:color w:val="000000"/>
                    </w:rPr>
                  </w:rPrChange>
                </w:rPr>
                <w:delText>Adds saved search in UserSavedSearch</w:delText>
              </w:r>
            </w:del>
          </w:p>
          <w:p w14:paraId="6A627AEF" w14:textId="70CEC113" w:rsidR="00E27C55" w:rsidRPr="00A34A12" w:rsidDel="0056489E" w:rsidRDefault="00E27C55" w:rsidP="00E27C55">
            <w:pPr>
              <w:pStyle w:val="NoSpacing"/>
              <w:numPr>
                <w:ilvl w:val="0"/>
                <w:numId w:val="45"/>
              </w:numPr>
              <w:rPr>
                <w:del w:id="899" w:author="Saurabh Verma" w:date="2015-11-18T11:57:00Z"/>
                <w:rFonts w:ascii="Segoe UI" w:hAnsi="Segoe UI" w:cs="Segoe UI"/>
                <w:color w:val="000000"/>
                <w:highlight w:val="yellow"/>
                <w:rPrChange w:id="900" w:author="Saurabh Verma" w:date="2015-11-18T11:22:00Z">
                  <w:rPr>
                    <w:del w:id="901" w:author="Saurabh Verma" w:date="2015-11-18T11:57:00Z"/>
                    <w:rFonts w:ascii="Segoe UI" w:hAnsi="Segoe UI" w:cs="Segoe UI"/>
                    <w:color w:val="000000"/>
                  </w:rPr>
                </w:rPrChange>
              </w:rPr>
            </w:pPr>
            <w:del w:id="902" w:author="Saurabh Verma" w:date="2015-11-18T11:57:00Z">
              <w:r w:rsidRPr="00A34A12" w:rsidDel="0056489E">
                <w:rPr>
                  <w:rFonts w:ascii="Segoe UI" w:hAnsi="Segoe UI" w:cs="Segoe UI"/>
                  <w:color w:val="000000"/>
                  <w:highlight w:val="yellow"/>
                  <w:rPrChange w:id="903" w:author="Saurabh Verma" w:date="2015-11-18T11:22:00Z">
                    <w:rPr>
                      <w:rFonts w:ascii="Segoe UI" w:hAnsi="Segoe UI" w:cs="Segoe UI"/>
                      <w:color w:val="000000"/>
                    </w:rPr>
                  </w:rPrChange>
                </w:rPr>
                <w:delText>DeleteUserSavedSearch:</w:delText>
              </w:r>
            </w:del>
          </w:p>
          <w:p w14:paraId="5F1318AF" w14:textId="7DE4321C" w:rsidR="00E27C55" w:rsidRPr="00A34A12" w:rsidDel="0056489E" w:rsidRDefault="00E27C55" w:rsidP="00E27C55">
            <w:pPr>
              <w:pStyle w:val="NoSpacing"/>
              <w:ind w:left="360"/>
              <w:rPr>
                <w:del w:id="904" w:author="Saurabh Verma" w:date="2015-11-18T11:57:00Z"/>
                <w:rFonts w:ascii="Segoe UI" w:hAnsi="Segoe UI" w:cs="Segoe UI"/>
                <w:color w:val="000000"/>
                <w:highlight w:val="yellow"/>
                <w:rPrChange w:id="905" w:author="Saurabh Verma" w:date="2015-11-18T11:22:00Z">
                  <w:rPr>
                    <w:del w:id="906" w:author="Saurabh Verma" w:date="2015-11-18T11:57:00Z"/>
                    <w:rFonts w:ascii="Segoe UI" w:hAnsi="Segoe UI" w:cs="Segoe UI"/>
                    <w:color w:val="000000"/>
                  </w:rPr>
                </w:rPrChange>
              </w:rPr>
            </w:pPr>
            <w:del w:id="907" w:author="Saurabh Verma" w:date="2015-11-18T11:57:00Z">
              <w:r w:rsidRPr="00A34A12" w:rsidDel="0056489E">
                <w:rPr>
                  <w:rFonts w:ascii="Segoe UI" w:hAnsi="Segoe UI" w:cs="Segoe UI"/>
                  <w:color w:val="000000"/>
                  <w:highlight w:val="yellow"/>
                  <w:rPrChange w:id="908" w:author="Saurabh Verma" w:date="2015-11-18T11:22:00Z">
                    <w:rPr>
                      <w:rFonts w:ascii="Segoe UI" w:hAnsi="Segoe UI" w:cs="Segoe UI"/>
                      <w:color w:val="000000"/>
                    </w:rPr>
                  </w:rPrChange>
                </w:rPr>
                <w:delText>Deletes the SearchName from the UserSavedSearch list</w:delText>
              </w:r>
            </w:del>
          </w:p>
          <w:p w14:paraId="7AA6E70F" w14:textId="36635435" w:rsidR="00E27C55" w:rsidRPr="00A34A12" w:rsidDel="0056489E" w:rsidRDefault="00E27C55" w:rsidP="00E27C55">
            <w:pPr>
              <w:pStyle w:val="NoSpacing"/>
              <w:numPr>
                <w:ilvl w:val="0"/>
                <w:numId w:val="45"/>
              </w:numPr>
              <w:rPr>
                <w:del w:id="909" w:author="Saurabh Verma" w:date="2015-11-18T11:57:00Z"/>
                <w:rFonts w:ascii="Segoe UI" w:hAnsi="Segoe UI" w:cs="Segoe UI"/>
                <w:color w:val="000000"/>
                <w:highlight w:val="yellow"/>
                <w:rPrChange w:id="910" w:author="Saurabh Verma" w:date="2015-11-18T11:22:00Z">
                  <w:rPr>
                    <w:del w:id="911" w:author="Saurabh Verma" w:date="2015-11-18T11:57:00Z"/>
                    <w:rFonts w:ascii="Segoe UI" w:hAnsi="Segoe UI" w:cs="Segoe UI"/>
                    <w:color w:val="000000"/>
                  </w:rPr>
                </w:rPrChange>
              </w:rPr>
            </w:pPr>
            <w:del w:id="912" w:author="Saurabh Verma" w:date="2015-11-18T11:57:00Z">
              <w:r w:rsidRPr="00A34A12" w:rsidDel="0056489E">
                <w:rPr>
                  <w:rFonts w:ascii="Segoe UI" w:hAnsi="Segoe UI" w:cs="Segoe UI"/>
                  <w:color w:val="000000"/>
                  <w:highlight w:val="yellow"/>
                  <w:rPrChange w:id="913" w:author="Saurabh Verma" w:date="2015-11-18T11:22:00Z">
                    <w:rPr>
                      <w:rFonts w:ascii="Segoe UI" w:hAnsi="Segoe UI" w:cs="Segoe UI"/>
                      <w:color w:val="000000"/>
                    </w:rPr>
                  </w:rPrChange>
                </w:rPr>
                <w:delText>FetchUserSavedSearches:</w:delText>
              </w:r>
            </w:del>
          </w:p>
          <w:p w14:paraId="6FFB2375" w14:textId="1BA24ECC" w:rsidR="00E27C55" w:rsidRPr="00A34A12" w:rsidDel="0056489E" w:rsidRDefault="00E27C55" w:rsidP="00E27C55">
            <w:pPr>
              <w:pStyle w:val="NoSpacing"/>
              <w:ind w:left="360"/>
              <w:rPr>
                <w:del w:id="914" w:author="Saurabh Verma" w:date="2015-11-18T11:57:00Z"/>
                <w:rFonts w:ascii="Segoe UI" w:hAnsi="Segoe UI" w:cs="Segoe UI"/>
                <w:color w:val="000000"/>
                <w:highlight w:val="yellow"/>
                <w:rPrChange w:id="915" w:author="Saurabh Verma" w:date="2015-11-18T11:22:00Z">
                  <w:rPr>
                    <w:del w:id="916" w:author="Saurabh Verma" w:date="2015-11-18T11:57:00Z"/>
                    <w:rFonts w:ascii="Segoe UI" w:hAnsi="Segoe UI" w:cs="Segoe UI"/>
                    <w:color w:val="000000"/>
                  </w:rPr>
                </w:rPrChange>
              </w:rPr>
            </w:pPr>
            <w:del w:id="917" w:author="Saurabh Verma" w:date="2015-11-18T11:57:00Z">
              <w:r w:rsidRPr="00A34A12" w:rsidDel="0056489E">
                <w:rPr>
                  <w:rFonts w:ascii="Segoe UI" w:hAnsi="Segoe UI" w:cs="Segoe UI"/>
                  <w:color w:val="000000"/>
                  <w:highlight w:val="yellow"/>
                  <w:rPrChange w:id="918" w:author="Saurabh Verma" w:date="2015-11-18T11:22:00Z">
                    <w:rPr>
                      <w:rFonts w:ascii="Segoe UI" w:hAnsi="Segoe UI" w:cs="Segoe UI"/>
                      <w:color w:val="000000"/>
                    </w:rPr>
                  </w:rPrChange>
                </w:rPr>
                <w:delText>Fetches the User Saved Search from the UserSavedSearch list</w:delText>
              </w:r>
            </w:del>
          </w:p>
          <w:p w14:paraId="108C26D5" w14:textId="3CB59DE9" w:rsidR="00E27C55" w:rsidRPr="00A34A12" w:rsidDel="0056489E" w:rsidRDefault="00E27C55" w:rsidP="00E27C55">
            <w:pPr>
              <w:pStyle w:val="NoSpacing"/>
              <w:numPr>
                <w:ilvl w:val="0"/>
                <w:numId w:val="45"/>
              </w:numPr>
              <w:rPr>
                <w:del w:id="919" w:author="Saurabh Verma" w:date="2015-11-18T11:57:00Z"/>
                <w:rFonts w:ascii="Segoe UI" w:hAnsi="Segoe UI" w:cs="Segoe UI"/>
                <w:color w:val="000000"/>
                <w:highlight w:val="yellow"/>
                <w:rPrChange w:id="920" w:author="Saurabh Verma" w:date="2015-11-18T11:22:00Z">
                  <w:rPr>
                    <w:del w:id="921" w:author="Saurabh Verma" w:date="2015-11-18T11:57:00Z"/>
                    <w:rFonts w:ascii="Segoe UI" w:hAnsi="Segoe UI" w:cs="Segoe UI"/>
                    <w:color w:val="000000"/>
                  </w:rPr>
                </w:rPrChange>
              </w:rPr>
            </w:pPr>
            <w:del w:id="922" w:author="Saurabh Verma" w:date="2015-11-18T11:57:00Z">
              <w:r w:rsidRPr="00A34A12" w:rsidDel="0056489E">
                <w:rPr>
                  <w:rFonts w:ascii="Segoe UI" w:hAnsi="Segoe UI" w:cs="Segoe UI"/>
                  <w:color w:val="000000"/>
                  <w:highlight w:val="yellow"/>
                  <w:rPrChange w:id="923" w:author="Saurabh Verma" w:date="2015-11-18T11:22:00Z">
                    <w:rPr>
                      <w:rFonts w:ascii="Segoe UI" w:hAnsi="Segoe UI" w:cs="Segoe UI"/>
                      <w:color w:val="000000"/>
                    </w:rPr>
                  </w:rPrChange>
                </w:rPr>
                <w:delText>UpdateSearchName:</w:delText>
              </w:r>
            </w:del>
          </w:p>
          <w:p w14:paraId="23CFCD42" w14:textId="71BA4641" w:rsidR="00E27C55" w:rsidRPr="00C54284" w:rsidDel="0056489E" w:rsidRDefault="00E27C55" w:rsidP="00E27C55">
            <w:pPr>
              <w:pStyle w:val="NoSpacing"/>
              <w:ind w:left="360"/>
              <w:rPr>
                <w:del w:id="924" w:author="Saurabh Verma" w:date="2015-11-18T11:57:00Z"/>
                <w:rFonts w:ascii="Segoe UI" w:hAnsi="Segoe UI" w:cs="Segoe UI"/>
                <w:color w:val="000000"/>
              </w:rPr>
            </w:pPr>
            <w:del w:id="925" w:author="Saurabh Verma" w:date="2015-11-18T11:57:00Z">
              <w:r w:rsidRPr="00A34A12" w:rsidDel="0056489E">
                <w:rPr>
                  <w:rFonts w:ascii="Segoe UI" w:hAnsi="Segoe UI" w:cs="Segoe UI"/>
                  <w:color w:val="000000"/>
                  <w:highlight w:val="yellow"/>
                  <w:rPrChange w:id="926" w:author="Saurabh Verma" w:date="2015-11-18T11:22:00Z">
                    <w:rPr>
                      <w:rFonts w:ascii="Segoe UI" w:hAnsi="Segoe UI" w:cs="Segoe UI"/>
                      <w:color w:val="000000"/>
                    </w:rPr>
                  </w:rPrChange>
                </w:rPr>
                <w:delText>Rename the Search Name in UserSavedSearch</w:delText>
              </w:r>
            </w:del>
          </w:p>
          <w:p w14:paraId="76022F3F" w14:textId="77777777" w:rsidR="004D35F6" w:rsidRPr="00C54284" w:rsidRDefault="004D35F6" w:rsidP="004D35F6">
            <w:pPr>
              <w:pStyle w:val="NoSpacing"/>
              <w:numPr>
                <w:ilvl w:val="0"/>
                <w:numId w:val="45"/>
              </w:numPr>
              <w:rPr>
                <w:rFonts w:ascii="Segoe UI" w:hAnsi="Segoe UI" w:cs="Segoe UI"/>
                <w:color w:val="000000"/>
              </w:rPr>
            </w:pPr>
            <w:r w:rsidRPr="00C54284">
              <w:rPr>
                <w:rFonts w:ascii="Segoe UI" w:hAnsi="Segoe UI" w:cs="Segoe UI"/>
                <w:color w:val="000000"/>
              </w:rPr>
              <w:t>UrlExists:</w:t>
            </w:r>
          </w:p>
          <w:p w14:paraId="4CDB6EA9" w14:textId="77777777" w:rsidR="004D35F6" w:rsidRPr="00C54284" w:rsidRDefault="004D35F6" w:rsidP="004D35F6">
            <w:pPr>
              <w:pStyle w:val="NoSpacing"/>
              <w:ind w:left="360"/>
              <w:rPr>
                <w:rFonts w:ascii="Segoe UI" w:hAnsi="Segoe UI" w:cs="Segoe UI"/>
                <w:color w:val="000000"/>
              </w:rPr>
            </w:pPr>
            <w:r w:rsidRPr="00C54284">
              <w:rPr>
                <w:rFonts w:ascii="Segoe UI" w:hAnsi="Segoe UI" w:cs="Segoe UI"/>
                <w:color w:val="000000"/>
              </w:rPr>
              <w:t>Checks if the matter landing page and OneNote file exists</w:t>
            </w:r>
          </w:p>
          <w:p w14:paraId="19311D18" w14:textId="77777777" w:rsidR="004D35F6" w:rsidRPr="00C54284" w:rsidRDefault="004D35F6" w:rsidP="004D35F6">
            <w:pPr>
              <w:pStyle w:val="NoSpacing"/>
              <w:numPr>
                <w:ilvl w:val="0"/>
                <w:numId w:val="45"/>
              </w:numPr>
              <w:rPr>
                <w:rFonts w:ascii="Segoe UI" w:hAnsi="Segoe UI" w:cs="Segoe UI"/>
                <w:color w:val="000000"/>
              </w:rPr>
            </w:pPr>
            <w:r w:rsidRPr="00C54284">
              <w:rPr>
                <w:rFonts w:ascii="Segoe UI" w:hAnsi="Segoe UI" w:cs="Segoe UI"/>
                <w:color w:val="000000"/>
              </w:rPr>
              <w:t>FetchContextualHelpContent:</w:t>
            </w:r>
          </w:p>
          <w:p w14:paraId="3FF6164D" w14:textId="77777777" w:rsidR="004D35F6" w:rsidRDefault="004D35F6" w:rsidP="004D35F6">
            <w:pPr>
              <w:pStyle w:val="NoSpacing"/>
              <w:ind w:left="360"/>
              <w:rPr>
                <w:rFonts w:ascii="Segoe UI" w:hAnsi="Segoe UI" w:cs="Segoe UI"/>
                <w:color w:val="000000"/>
              </w:rPr>
            </w:pPr>
            <w:r w:rsidRPr="00C54284">
              <w:rPr>
                <w:rFonts w:ascii="Segoe UI" w:hAnsi="Segoe UI" w:cs="Segoe UI"/>
                <w:color w:val="000000"/>
              </w:rPr>
              <w:t>Fetches help links based on the current page</w:t>
            </w:r>
          </w:p>
          <w:p w14:paraId="4D74D509" w14:textId="77777777" w:rsidR="008C658C" w:rsidRPr="00FD1C1D" w:rsidRDefault="008C658C" w:rsidP="008C658C">
            <w:pPr>
              <w:pStyle w:val="NoSpacing"/>
              <w:numPr>
                <w:ilvl w:val="0"/>
                <w:numId w:val="45"/>
              </w:numPr>
              <w:rPr>
                <w:rFonts w:ascii="Segoe UI" w:hAnsi="Segoe UI" w:cs="Segoe UI"/>
                <w:color w:val="000000"/>
              </w:rPr>
            </w:pPr>
            <w:r w:rsidRPr="00FD1C1D">
              <w:rPr>
                <w:rFonts w:ascii="Segoe UI" w:eastAsiaTheme="minorHAnsi" w:hAnsi="Segoe UI" w:cs="Segoe UI"/>
                <w:color w:val="000000"/>
                <w:highlight w:val="white"/>
              </w:rPr>
              <w:t>FetchResponsibleAttorney</w:t>
            </w:r>
            <w:r>
              <w:rPr>
                <w:rFonts w:ascii="Segoe UI" w:eastAsiaTheme="minorHAnsi" w:hAnsi="Segoe UI" w:cs="Segoe UI"/>
                <w:color w:val="000000"/>
              </w:rPr>
              <w:t>:</w:t>
            </w:r>
          </w:p>
          <w:p w14:paraId="6BBA7F6F" w14:textId="161DA306" w:rsidR="008C658C" w:rsidRPr="00C54284" w:rsidRDefault="008C658C" w:rsidP="008C658C">
            <w:pPr>
              <w:pStyle w:val="NoSpacing"/>
              <w:ind w:left="360"/>
              <w:rPr>
                <w:rFonts w:ascii="Segoe UI" w:hAnsi="Segoe UI" w:cs="Segoe UI"/>
                <w:color w:val="000000"/>
              </w:rPr>
            </w:pPr>
            <w:r>
              <w:rPr>
                <w:rFonts w:ascii="Segoe UI" w:eastAsiaTheme="minorHAnsi" w:hAnsi="Segoe UI" w:cs="Segoe UI"/>
                <w:color w:val="000000"/>
              </w:rPr>
              <w:t>Returns responsible attorney name related to matter library</w:t>
            </w:r>
          </w:p>
        </w:tc>
      </w:tr>
    </w:tbl>
    <w:p w14:paraId="602D48DB" w14:textId="77777777" w:rsidR="00E27C55" w:rsidRPr="00C54284" w:rsidRDefault="00E27C55" w:rsidP="00E27C55">
      <w:pPr>
        <w:ind w:left="720"/>
        <w:rPr>
          <w:rFonts w:ascii="Segoe UI" w:hAnsi="Segoe UI" w:cs="Segoe UI"/>
          <w:sz w:val="20"/>
          <w:szCs w:val="20"/>
        </w:rPr>
      </w:pPr>
      <w:r w:rsidRPr="00C54284" w:rsidDel="00C81EDA">
        <w:rPr>
          <w:rFonts w:ascii="Segoe UI" w:hAnsi="Segoe UI" w:cs="Segoe UI"/>
          <w:sz w:val="20"/>
          <w:szCs w:val="20"/>
        </w:rPr>
        <w:t xml:space="preserve"> </w:t>
      </w:r>
    </w:p>
    <w:p w14:paraId="4450E5FB" w14:textId="77777777" w:rsidR="00E27C55" w:rsidRPr="00C54284" w:rsidRDefault="00E27C55" w:rsidP="00E27C55">
      <w:pPr>
        <w:ind w:left="900"/>
        <w:rPr>
          <w:rFonts w:ascii="Segoe UI" w:hAnsi="Segoe UI" w:cs="Segoe UI"/>
          <w:sz w:val="20"/>
          <w:szCs w:val="20"/>
        </w:rPr>
      </w:pPr>
      <w:r w:rsidRPr="00C54284">
        <w:rPr>
          <w:rFonts w:ascii="Segoe UI" w:hAnsi="Segoe UI" w:cs="Segoe UI"/>
          <w:b/>
          <w:sz w:val="20"/>
          <w:szCs w:val="20"/>
        </w:rPr>
        <w:t>Legal Briefcase service:</w:t>
      </w:r>
    </w:p>
    <w:tbl>
      <w:tblPr>
        <w:tblStyle w:val="TableGrid"/>
        <w:tblW w:w="0" w:type="auto"/>
        <w:tblInd w:w="900" w:type="dxa"/>
        <w:tblLook w:val="04A0" w:firstRow="1" w:lastRow="0" w:firstColumn="1" w:lastColumn="0" w:noHBand="0" w:noVBand="1"/>
      </w:tblPr>
      <w:tblGrid>
        <w:gridCol w:w="1435"/>
        <w:gridCol w:w="7735"/>
      </w:tblGrid>
      <w:tr w:rsidR="00E27C55" w:rsidRPr="00C54284" w14:paraId="07E8BEF5" w14:textId="77777777" w:rsidTr="00E27C55">
        <w:tc>
          <w:tcPr>
            <w:tcW w:w="1435" w:type="dxa"/>
          </w:tcPr>
          <w:p w14:paraId="6E93A1A7" w14:textId="77777777" w:rsidR="00E27C55" w:rsidRPr="00C54284" w:rsidRDefault="00E27C55" w:rsidP="00E27C55">
            <w:pPr>
              <w:pStyle w:val="NoSpacing"/>
              <w:rPr>
                <w:rFonts w:ascii="Segoe UI" w:hAnsi="Segoe UI" w:cs="Segoe UI"/>
                <w:b/>
              </w:rPr>
            </w:pPr>
            <w:r w:rsidRPr="00C54284">
              <w:rPr>
                <w:rFonts w:ascii="Segoe UI" w:hAnsi="Segoe UI" w:cs="Segoe UI"/>
                <w:b/>
              </w:rPr>
              <w:t>Module</w:t>
            </w:r>
          </w:p>
        </w:tc>
        <w:tc>
          <w:tcPr>
            <w:tcW w:w="7735" w:type="dxa"/>
          </w:tcPr>
          <w:p w14:paraId="30AD6AD8" w14:textId="77777777" w:rsidR="00E27C55" w:rsidRPr="00C54284" w:rsidRDefault="00E27C55" w:rsidP="00E27C55">
            <w:pPr>
              <w:pStyle w:val="NoSpacing"/>
              <w:rPr>
                <w:rFonts w:ascii="Segoe UI" w:hAnsi="Segoe UI" w:cs="Segoe UI"/>
                <w:b/>
              </w:rPr>
            </w:pPr>
            <w:r w:rsidRPr="00C54284">
              <w:rPr>
                <w:rFonts w:ascii="Segoe UI" w:hAnsi="Segoe UI" w:cs="Segoe UI"/>
                <w:b/>
              </w:rPr>
              <w:t>Details</w:t>
            </w:r>
          </w:p>
        </w:tc>
      </w:tr>
      <w:tr w:rsidR="00E27C55" w:rsidRPr="00C54284" w14:paraId="5EDF03B7" w14:textId="77777777" w:rsidTr="00E27C55">
        <w:tc>
          <w:tcPr>
            <w:tcW w:w="1435" w:type="dxa"/>
          </w:tcPr>
          <w:p w14:paraId="06F2725B" w14:textId="77777777" w:rsidR="00E27C55" w:rsidRPr="00C54284" w:rsidRDefault="00E27C55" w:rsidP="00E27C55">
            <w:pPr>
              <w:pStyle w:val="NoSpacing"/>
              <w:rPr>
                <w:rFonts w:ascii="Segoe UI" w:hAnsi="Segoe UI" w:cs="Segoe UI"/>
              </w:rPr>
            </w:pPr>
            <w:r w:rsidRPr="00C54284">
              <w:rPr>
                <w:rFonts w:ascii="Segoe UI" w:hAnsi="Segoe UI" w:cs="Segoe UI"/>
              </w:rPr>
              <w:t>File name</w:t>
            </w:r>
          </w:p>
        </w:tc>
        <w:tc>
          <w:tcPr>
            <w:tcW w:w="7735" w:type="dxa"/>
          </w:tcPr>
          <w:p w14:paraId="1E19CD20" w14:textId="77777777" w:rsidR="00E27C55" w:rsidRPr="00C54284" w:rsidRDefault="00E27C55" w:rsidP="00E27C55">
            <w:pPr>
              <w:pStyle w:val="NoSpacing"/>
              <w:rPr>
                <w:rFonts w:ascii="Segoe UI" w:hAnsi="Segoe UI" w:cs="Segoe UI"/>
              </w:rPr>
            </w:pPr>
            <w:r w:rsidRPr="00C54284">
              <w:rPr>
                <w:rFonts w:ascii="Segoe UI" w:hAnsi="Segoe UI" w:cs="Segoe UI"/>
              </w:rPr>
              <w:t>LegalBriefcase.svc.cs</w:t>
            </w:r>
          </w:p>
        </w:tc>
      </w:tr>
      <w:tr w:rsidR="00E27C55" w:rsidRPr="00C54284" w14:paraId="16FEF38A" w14:textId="77777777" w:rsidTr="00E27C55">
        <w:tc>
          <w:tcPr>
            <w:tcW w:w="1435" w:type="dxa"/>
          </w:tcPr>
          <w:p w14:paraId="2C9E5B13" w14:textId="77777777" w:rsidR="00E27C55" w:rsidRPr="00C54284" w:rsidRDefault="00E27C55" w:rsidP="00E27C55">
            <w:pPr>
              <w:pStyle w:val="NoSpacing"/>
              <w:rPr>
                <w:rFonts w:ascii="Segoe UI" w:hAnsi="Segoe UI" w:cs="Segoe UI"/>
              </w:rPr>
            </w:pPr>
            <w:r w:rsidRPr="00C54284">
              <w:rPr>
                <w:rFonts w:ascii="Segoe UI" w:hAnsi="Segoe UI" w:cs="Segoe UI"/>
              </w:rPr>
              <w:t>Class Name</w:t>
            </w:r>
          </w:p>
        </w:tc>
        <w:tc>
          <w:tcPr>
            <w:tcW w:w="7735" w:type="dxa"/>
          </w:tcPr>
          <w:p w14:paraId="5218A857" w14:textId="77777777" w:rsidR="00E27C55" w:rsidRPr="00C54284" w:rsidRDefault="00E27C55" w:rsidP="00E27C55">
            <w:pPr>
              <w:pStyle w:val="NoSpacing"/>
              <w:rPr>
                <w:rFonts w:ascii="Segoe UI" w:hAnsi="Segoe UI" w:cs="Segoe UI"/>
              </w:rPr>
            </w:pPr>
            <w:r w:rsidRPr="00C54284">
              <w:rPr>
                <w:rFonts w:ascii="Segoe UI" w:hAnsi="Segoe UI" w:cs="Segoe UI"/>
              </w:rPr>
              <w:t>LegalBriefcase.cs</w:t>
            </w:r>
          </w:p>
        </w:tc>
      </w:tr>
      <w:tr w:rsidR="00E27C55" w:rsidRPr="00C54284" w14:paraId="3C40BABA" w14:textId="77777777" w:rsidTr="00E27C55">
        <w:tc>
          <w:tcPr>
            <w:tcW w:w="1435" w:type="dxa"/>
          </w:tcPr>
          <w:p w14:paraId="4DD1B81E" w14:textId="77777777" w:rsidR="00E27C55" w:rsidRPr="00C54284" w:rsidRDefault="00E27C55" w:rsidP="00E27C55">
            <w:pPr>
              <w:pStyle w:val="NoSpacing"/>
              <w:rPr>
                <w:rFonts w:ascii="Segoe UI" w:hAnsi="Segoe UI" w:cs="Segoe UI"/>
              </w:rPr>
            </w:pPr>
            <w:r w:rsidRPr="00C54284">
              <w:rPr>
                <w:rFonts w:ascii="Segoe UI" w:hAnsi="Segoe UI" w:cs="Segoe UI"/>
              </w:rPr>
              <w:lastRenderedPageBreak/>
              <w:t>Namespace</w:t>
            </w:r>
          </w:p>
        </w:tc>
        <w:tc>
          <w:tcPr>
            <w:tcW w:w="7735" w:type="dxa"/>
          </w:tcPr>
          <w:p w14:paraId="01913F94" w14:textId="77777777" w:rsidR="00E27C55" w:rsidRPr="00C54284" w:rsidRDefault="00E27C55" w:rsidP="00E27C55">
            <w:pPr>
              <w:pStyle w:val="NoSpacing"/>
              <w:rPr>
                <w:rFonts w:ascii="Segoe UI" w:hAnsi="Segoe UI" w:cs="Segoe UI"/>
              </w:rPr>
            </w:pPr>
            <w:r w:rsidRPr="00C54284">
              <w:rPr>
                <w:rFonts w:ascii="Segoe UI" w:hAnsi="Segoe UI" w:cs="Segoe UI"/>
              </w:rPr>
              <w:t>Microsoft.Legal.MatterCenter.ProviderService</w:t>
            </w:r>
          </w:p>
        </w:tc>
      </w:tr>
      <w:tr w:rsidR="00E27C55" w:rsidRPr="00C54284" w14:paraId="22B78346" w14:textId="77777777" w:rsidTr="00E27C55">
        <w:tc>
          <w:tcPr>
            <w:tcW w:w="1435" w:type="dxa"/>
          </w:tcPr>
          <w:p w14:paraId="1A4840A0" w14:textId="77777777" w:rsidR="00E27C55" w:rsidRPr="00C54284" w:rsidRDefault="00E27C55" w:rsidP="00E27C55">
            <w:pPr>
              <w:pStyle w:val="NoSpacing"/>
              <w:rPr>
                <w:rFonts w:ascii="Segoe UI" w:hAnsi="Segoe UI" w:cs="Segoe UI"/>
              </w:rPr>
            </w:pPr>
            <w:r w:rsidRPr="00C54284">
              <w:rPr>
                <w:rFonts w:ascii="Segoe UI" w:hAnsi="Segoe UI" w:cs="Segoe UI"/>
              </w:rPr>
              <w:t>Assembly</w:t>
            </w:r>
          </w:p>
        </w:tc>
        <w:tc>
          <w:tcPr>
            <w:tcW w:w="7735" w:type="dxa"/>
          </w:tcPr>
          <w:p w14:paraId="60E3EAE7" w14:textId="77777777" w:rsidR="00E27C55" w:rsidRPr="00C54284" w:rsidRDefault="00E27C55" w:rsidP="00E27C55">
            <w:pPr>
              <w:pStyle w:val="NoSpacing"/>
              <w:rPr>
                <w:rFonts w:ascii="Segoe UI" w:hAnsi="Segoe UI" w:cs="Segoe UI"/>
              </w:rPr>
            </w:pPr>
            <w:r w:rsidRPr="00C54284">
              <w:rPr>
                <w:rFonts w:ascii="Segoe UI" w:hAnsi="Segoe UI" w:cs="Segoe UI"/>
              </w:rPr>
              <w:t>Microsoft.Legal.MatterCenter.ProviderService</w:t>
            </w:r>
          </w:p>
        </w:tc>
      </w:tr>
      <w:tr w:rsidR="00E27C55" w:rsidRPr="00C54284" w14:paraId="14366FFB" w14:textId="77777777" w:rsidTr="00E27C55">
        <w:tc>
          <w:tcPr>
            <w:tcW w:w="1435" w:type="dxa"/>
          </w:tcPr>
          <w:p w14:paraId="7533E8B9" w14:textId="77777777" w:rsidR="00E27C55" w:rsidRPr="00C54284" w:rsidRDefault="00E27C55" w:rsidP="00E27C55">
            <w:pPr>
              <w:pStyle w:val="NoSpacing"/>
              <w:rPr>
                <w:rFonts w:ascii="Segoe UI" w:hAnsi="Segoe UI" w:cs="Segoe UI"/>
              </w:rPr>
            </w:pPr>
            <w:r w:rsidRPr="00C54284">
              <w:rPr>
                <w:rFonts w:ascii="Segoe UI" w:hAnsi="Segoe UI" w:cs="Segoe UI"/>
              </w:rPr>
              <w:t>Methods</w:t>
            </w:r>
          </w:p>
        </w:tc>
        <w:tc>
          <w:tcPr>
            <w:tcW w:w="7735" w:type="dxa"/>
          </w:tcPr>
          <w:p w14:paraId="6373E84E" w14:textId="77777777" w:rsidR="00E27C55" w:rsidRPr="00C54284" w:rsidRDefault="00E27C55" w:rsidP="00E27C55">
            <w:pPr>
              <w:pStyle w:val="NoSpacing"/>
              <w:numPr>
                <w:ilvl w:val="0"/>
                <w:numId w:val="46"/>
              </w:numPr>
              <w:rPr>
                <w:rFonts w:ascii="Segoe UI" w:hAnsi="Segoe UI" w:cs="Segoe UI"/>
                <w:color w:val="000000"/>
              </w:rPr>
            </w:pPr>
            <w:r w:rsidRPr="00C54284">
              <w:rPr>
                <w:rFonts w:ascii="Segoe UI" w:hAnsi="Segoe UI" w:cs="Segoe UI"/>
                <w:color w:val="000000"/>
              </w:rPr>
              <w:t>SendToBriefcase:</w:t>
            </w:r>
          </w:p>
          <w:p w14:paraId="70A3F623"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Send the file to Briefcase</w:t>
            </w:r>
          </w:p>
          <w:p w14:paraId="5D269BF1" w14:textId="77777777" w:rsidR="00E27C55" w:rsidRPr="00C54284" w:rsidRDefault="00E27C55" w:rsidP="00E27C55">
            <w:pPr>
              <w:pStyle w:val="NoSpacing"/>
              <w:numPr>
                <w:ilvl w:val="0"/>
                <w:numId w:val="46"/>
              </w:numPr>
              <w:rPr>
                <w:rFonts w:ascii="Segoe UI" w:hAnsi="Segoe UI" w:cs="Segoe UI"/>
                <w:color w:val="000000"/>
              </w:rPr>
            </w:pPr>
            <w:r w:rsidRPr="00C54284">
              <w:rPr>
                <w:rFonts w:ascii="Segoe UI" w:hAnsi="Segoe UI" w:cs="Segoe UI"/>
                <w:color w:val="000000"/>
              </w:rPr>
              <w:t>SendToMatter:</w:t>
            </w:r>
          </w:p>
          <w:p w14:paraId="2D3956E0"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Sends attachments from users Briefcase (OneDrive) to DMS system</w:t>
            </w:r>
          </w:p>
          <w:p w14:paraId="0BC69F8D" w14:textId="77777777" w:rsidR="00E27C55" w:rsidRPr="00C54284" w:rsidRDefault="00E27C55" w:rsidP="00E27C55">
            <w:pPr>
              <w:pStyle w:val="NoSpacing"/>
              <w:numPr>
                <w:ilvl w:val="0"/>
                <w:numId w:val="46"/>
              </w:numPr>
              <w:rPr>
                <w:rFonts w:ascii="Segoe UI" w:hAnsi="Segoe UI" w:cs="Segoe UI"/>
                <w:color w:val="000000"/>
              </w:rPr>
            </w:pPr>
            <w:r w:rsidRPr="00C54284">
              <w:rPr>
                <w:rFonts w:ascii="Segoe UI" w:hAnsi="Segoe UI" w:cs="Segoe UI"/>
                <w:color w:val="000000"/>
              </w:rPr>
              <w:t>CheckOutDocument:</w:t>
            </w:r>
          </w:p>
          <w:p w14:paraId="5DE3A555"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Check out document from DMS System</w:t>
            </w:r>
          </w:p>
          <w:p w14:paraId="014AA82B" w14:textId="77777777" w:rsidR="00E27C55" w:rsidRPr="00C54284" w:rsidRDefault="00E27C55" w:rsidP="00E27C55">
            <w:pPr>
              <w:pStyle w:val="NoSpacing"/>
              <w:numPr>
                <w:ilvl w:val="0"/>
                <w:numId w:val="46"/>
              </w:numPr>
              <w:rPr>
                <w:rFonts w:ascii="Segoe UI" w:hAnsi="Segoe UI" w:cs="Segoe UI"/>
                <w:color w:val="000000"/>
              </w:rPr>
            </w:pPr>
            <w:r w:rsidRPr="00C54284">
              <w:rPr>
                <w:rFonts w:ascii="Segoe UI" w:hAnsi="Segoe UI" w:cs="Segoe UI"/>
                <w:color w:val="000000"/>
              </w:rPr>
              <w:t>GetVersion:</w:t>
            </w:r>
          </w:p>
          <w:p w14:paraId="28221785"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Returns version information about the documents</w:t>
            </w:r>
          </w:p>
          <w:p w14:paraId="3EED0F00" w14:textId="77777777" w:rsidR="00E27C55" w:rsidRPr="00C54284" w:rsidRDefault="00E27C55" w:rsidP="00E27C55">
            <w:pPr>
              <w:pStyle w:val="NoSpacing"/>
              <w:numPr>
                <w:ilvl w:val="0"/>
                <w:numId w:val="46"/>
              </w:numPr>
              <w:rPr>
                <w:rFonts w:ascii="Segoe UI" w:hAnsi="Segoe UI" w:cs="Segoe UI"/>
                <w:color w:val="000000"/>
              </w:rPr>
            </w:pPr>
            <w:r w:rsidRPr="00C54284">
              <w:rPr>
                <w:rFonts w:ascii="Segoe UI" w:hAnsi="Segoe UI" w:cs="Segoe UI"/>
                <w:color w:val="000000"/>
              </w:rPr>
              <w:t>SyncBriefcase:</w:t>
            </w:r>
          </w:p>
          <w:p w14:paraId="2765557F"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Function is used to perform Check Out, Detach and Update document functionality</w:t>
            </w:r>
          </w:p>
          <w:p w14:paraId="758DA6E0" w14:textId="77777777" w:rsidR="00E27C55" w:rsidRPr="00C54284" w:rsidRDefault="00E27C55" w:rsidP="00E27C55">
            <w:pPr>
              <w:pStyle w:val="NoSpacing"/>
              <w:numPr>
                <w:ilvl w:val="0"/>
                <w:numId w:val="46"/>
              </w:numPr>
              <w:rPr>
                <w:rFonts w:ascii="Segoe UI" w:hAnsi="Segoe UI" w:cs="Segoe UI"/>
                <w:color w:val="000000"/>
              </w:rPr>
            </w:pPr>
            <w:r w:rsidRPr="00C54284">
              <w:rPr>
                <w:rFonts w:ascii="Segoe UI" w:hAnsi="Segoe UI" w:cs="Segoe UI"/>
                <w:color w:val="000000"/>
              </w:rPr>
              <w:t>CheckNormalDocuments:</w:t>
            </w:r>
          </w:p>
          <w:p w14:paraId="5647D2FD"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Function is used to perform check for normal documents</w:t>
            </w:r>
          </w:p>
          <w:p w14:paraId="1C76183E" w14:textId="77777777" w:rsidR="00E27C55" w:rsidRPr="00C54284" w:rsidRDefault="00E27C55" w:rsidP="00E27C55">
            <w:pPr>
              <w:pStyle w:val="NoSpacing"/>
              <w:numPr>
                <w:ilvl w:val="0"/>
                <w:numId w:val="46"/>
              </w:numPr>
              <w:rPr>
                <w:rFonts w:ascii="Segoe UI" w:hAnsi="Segoe UI" w:cs="Segoe UI"/>
              </w:rPr>
            </w:pPr>
            <w:r w:rsidRPr="00C54284">
              <w:rPr>
                <w:rFonts w:ascii="Segoe UI" w:hAnsi="Segoe UI" w:cs="Segoe UI"/>
                <w:color w:val="000000"/>
              </w:rPr>
              <w:t>SaveEmail:</w:t>
            </w:r>
          </w:p>
          <w:p w14:paraId="798CBE50"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This method provides the user the EML file with selected attachments</w:t>
            </w:r>
          </w:p>
          <w:p w14:paraId="276E0152" w14:textId="77777777" w:rsidR="00E27C55" w:rsidRPr="00C54284" w:rsidRDefault="00E27C55" w:rsidP="00E27C55">
            <w:pPr>
              <w:pStyle w:val="NoSpacing"/>
              <w:numPr>
                <w:ilvl w:val="0"/>
                <w:numId w:val="46"/>
              </w:numPr>
              <w:rPr>
                <w:rFonts w:ascii="Segoe UI" w:hAnsi="Segoe UI" w:cs="Segoe UI"/>
                <w:color w:val="000000"/>
              </w:rPr>
            </w:pPr>
            <w:r w:rsidRPr="00C54284">
              <w:rPr>
                <w:rFonts w:ascii="Segoe UI" w:hAnsi="Segoe UI" w:cs="Segoe UI"/>
                <w:color w:val="000000"/>
              </w:rPr>
              <w:t>CheckedOutDocumentByUser:</w:t>
            </w:r>
          </w:p>
          <w:p w14:paraId="42355CD0"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This method returns user who has checked out the document</w:t>
            </w:r>
          </w:p>
        </w:tc>
      </w:tr>
    </w:tbl>
    <w:p w14:paraId="0772B08D" w14:textId="77777777" w:rsidR="00E27C55" w:rsidRPr="00C54284" w:rsidRDefault="00E27C55" w:rsidP="00E27C55">
      <w:pPr>
        <w:ind w:left="900"/>
        <w:rPr>
          <w:rFonts w:ascii="Segoe UI" w:hAnsi="Segoe UI" w:cs="Segoe UI"/>
          <w:b/>
        </w:rPr>
      </w:pPr>
    </w:p>
    <w:p w14:paraId="55EBC5D2" w14:textId="77777777" w:rsidR="00E27C55" w:rsidRPr="00C54284" w:rsidRDefault="00E27C55" w:rsidP="0088376A">
      <w:pPr>
        <w:pStyle w:val="Heading30"/>
        <w:numPr>
          <w:ilvl w:val="2"/>
          <w:numId w:val="54"/>
        </w:numPr>
        <w:rPr>
          <w:rFonts w:ascii="Segoe UI" w:hAnsi="Segoe UI" w:cs="Segoe UI"/>
          <w:b w:val="0"/>
          <w:sz w:val="26"/>
          <w:szCs w:val="26"/>
        </w:rPr>
      </w:pPr>
      <w:bookmarkStart w:id="927" w:name="_Toc393127948"/>
      <w:bookmarkStart w:id="928" w:name="_Toc426022697"/>
      <w:r w:rsidRPr="00C54284">
        <w:rPr>
          <w:rFonts w:ascii="Segoe UI" w:hAnsi="Segoe UI" w:cs="Segoe UI"/>
          <w:b w:val="0"/>
          <w:sz w:val="26"/>
          <w:szCs w:val="26"/>
        </w:rPr>
        <w:t>Directory Structure</w:t>
      </w:r>
      <w:bookmarkEnd w:id="927"/>
      <w:bookmarkEnd w:id="928"/>
    </w:p>
    <w:p w14:paraId="5110F6C2" w14:textId="77777777" w:rsidR="00E27C55" w:rsidRPr="00C54284" w:rsidRDefault="00E27C55" w:rsidP="00E27C55">
      <w:pPr>
        <w:ind w:firstLine="720"/>
        <w:rPr>
          <w:rFonts w:ascii="Segoe UI" w:hAnsi="Segoe UI" w:cs="Segoe UI"/>
          <w:sz w:val="20"/>
          <w:szCs w:val="20"/>
        </w:rPr>
      </w:pPr>
      <w:r w:rsidRPr="00C54284">
        <w:rPr>
          <w:rFonts w:ascii="Segoe UI" w:hAnsi="Segoe UI" w:cs="Segoe UI"/>
          <w:sz w:val="20"/>
          <w:szCs w:val="20"/>
        </w:rPr>
        <w:t>The directory structure for the service solution of Matter center App is as follows,</w:t>
      </w:r>
    </w:p>
    <w:p w14:paraId="12D758C8" w14:textId="77777777" w:rsidR="00E27C55" w:rsidRPr="00C54284" w:rsidRDefault="00E27C55" w:rsidP="00E27C55">
      <w:pPr>
        <w:pStyle w:val="NormalWeb"/>
        <w:spacing w:before="0" w:beforeAutospacing="0" w:after="0" w:afterAutospacing="0"/>
        <w:ind w:left="720"/>
        <w:rPr>
          <w:rFonts w:ascii="Segoe UI" w:hAnsi="Segoe UI" w:cs="Segoe UI"/>
          <w:color w:val="000000"/>
          <w:sz w:val="20"/>
          <w:szCs w:val="20"/>
        </w:rPr>
      </w:pPr>
      <w:r w:rsidRPr="00C54284">
        <w:rPr>
          <w:rFonts w:ascii="Segoe UI" w:hAnsi="Segoe UI" w:cs="Segoe UI"/>
          <w:color w:val="000000"/>
          <w:sz w:val="20"/>
          <w:szCs w:val="20"/>
        </w:rPr>
        <w:t>Microsoft.Legal.MatterCenter.ProviderService</w:t>
      </w:r>
      <w:r w:rsidRPr="00C54284">
        <w:rPr>
          <w:rFonts w:ascii="Segoe UI" w:hAnsi="Segoe UI" w:cs="Segoe UI"/>
          <w:color w:val="000000"/>
          <w:sz w:val="20"/>
          <w:szCs w:val="20"/>
        </w:rPr>
        <w:tab/>
      </w:r>
      <w:r w:rsidRPr="00C54284">
        <w:rPr>
          <w:rFonts w:ascii="Segoe UI" w:hAnsi="Segoe UI" w:cs="Segoe UI"/>
          <w:color w:val="000000"/>
          <w:sz w:val="20"/>
          <w:szCs w:val="20"/>
        </w:rPr>
        <w:tab/>
      </w:r>
      <w:r w:rsidRPr="00C54284">
        <w:rPr>
          <w:rFonts w:ascii="Segoe UI" w:hAnsi="Segoe UI" w:cs="Segoe UI"/>
          <w:sz w:val="20"/>
          <w:szCs w:val="20"/>
        </w:rPr>
        <w:t>Root Folder</w:t>
      </w:r>
    </w:p>
    <w:p w14:paraId="6A759E23" w14:textId="77777777" w:rsidR="00E27C55" w:rsidRPr="00C54284" w:rsidRDefault="00E27C55" w:rsidP="00E27C55">
      <w:pPr>
        <w:pStyle w:val="NormalWeb"/>
        <w:spacing w:before="0" w:beforeAutospacing="0" w:after="0" w:afterAutospacing="0"/>
        <w:ind w:left="1440"/>
        <w:rPr>
          <w:rFonts w:ascii="Segoe UI" w:hAnsi="Segoe UI" w:cs="Segoe UI"/>
          <w:color w:val="000000"/>
          <w:sz w:val="20"/>
          <w:szCs w:val="20"/>
        </w:rPr>
      </w:pPr>
      <w:r w:rsidRPr="00C54284">
        <w:rPr>
          <w:rFonts w:ascii="Segoe UI" w:hAnsi="Segoe UI" w:cs="Segoe UI"/>
          <w:color w:val="000000"/>
          <w:sz w:val="20"/>
          <w:szCs w:val="20"/>
        </w:rPr>
        <w:t>\Properties</w:t>
      </w:r>
      <w:r w:rsidRPr="00C54284">
        <w:rPr>
          <w:rFonts w:ascii="Segoe UI" w:hAnsi="Segoe UI" w:cs="Segoe UI"/>
          <w:color w:val="000000"/>
          <w:sz w:val="20"/>
          <w:szCs w:val="20"/>
        </w:rPr>
        <w:tab/>
      </w:r>
      <w:r w:rsidRPr="00C54284">
        <w:rPr>
          <w:rFonts w:ascii="Segoe UI" w:hAnsi="Segoe UI" w:cs="Segoe UI"/>
          <w:color w:val="000000"/>
          <w:sz w:val="20"/>
          <w:szCs w:val="20"/>
        </w:rPr>
        <w:tab/>
      </w:r>
      <w:r w:rsidRPr="00C54284">
        <w:rPr>
          <w:rFonts w:ascii="Segoe UI" w:hAnsi="Segoe UI" w:cs="Segoe UI"/>
          <w:color w:val="000000"/>
          <w:sz w:val="20"/>
          <w:szCs w:val="20"/>
        </w:rPr>
        <w:tab/>
      </w:r>
      <w:r w:rsidRPr="00C54284">
        <w:rPr>
          <w:rFonts w:ascii="Segoe UI" w:hAnsi="Segoe UI" w:cs="Segoe UI"/>
          <w:color w:val="000000"/>
          <w:sz w:val="20"/>
          <w:szCs w:val="20"/>
        </w:rPr>
        <w:tab/>
        <w:t>Contains Publish Profile details and Configuration File</w:t>
      </w:r>
    </w:p>
    <w:p w14:paraId="3D40885F" w14:textId="77777777" w:rsidR="00E27C55" w:rsidRPr="00C54284" w:rsidRDefault="00E27C55" w:rsidP="00E27C55">
      <w:pPr>
        <w:pStyle w:val="NormalWeb"/>
        <w:spacing w:before="0" w:beforeAutospacing="0" w:after="0" w:afterAutospacing="0"/>
        <w:ind w:left="1440"/>
        <w:rPr>
          <w:rFonts w:ascii="Segoe UI" w:hAnsi="Segoe UI" w:cs="Segoe UI"/>
          <w:color w:val="000000"/>
          <w:sz w:val="20"/>
          <w:szCs w:val="20"/>
        </w:rPr>
      </w:pPr>
      <w:r w:rsidRPr="00C54284">
        <w:rPr>
          <w:rFonts w:ascii="Segoe UI" w:hAnsi="Segoe UI" w:cs="Segoe UI"/>
          <w:color w:val="000000"/>
          <w:sz w:val="20"/>
          <w:szCs w:val="20"/>
        </w:rPr>
        <w:t>\References</w:t>
      </w:r>
      <w:r w:rsidRPr="00C54284">
        <w:rPr>
          <w:rFonts w:ascii="Segoe UI" w:hAnsi="Segoe UI" w:cs="Segoe UI"/>
          <w:color w:val="000000"/>
          <w:sz w:val="20"/>
          <w:szCs w:val="20"/>
        </w:rPr>
        <w:tab/>
      </w:r>
      <w:r w:rsidRPr="00C54284">
        <w:rPr>
          <w:rFonts w:ascii="Segoe UI" w:hAnsi="Segoe UI" w:cs="Segoe UI"/>
          <w:color w:val="000000"/>
          <w:sz w:val="20"/>
          <w:szCs w:val="20"/>
        </w:rPr>
        <w:tab/>
      </w:r>
      <w:r w:rsidRPr="00C54284">
        <w:rPr>
          <w:rFonts w:ascii="Segoe UI" w:hAnsi="Segoe UI" w:cs="Segoe UI"/>
          <w:color w:val="000000"/>
          <w:sz w:val="20"/>
          <w:szCs w:val="20"/>
        </w:rPr>
        <w:tab/>
      </w:r>
      <w:r w:rsidRPr="00C54284">
        <w:rPr>
          <w:rFonts w:ascii="Segoe UI" w:hAnsi="Segoe UI" w:cs="Segoe UI"/>
          <w:color w:val="000000"/>
          <w:sz w:val="20"/>
          <w:szCs w:val="20"/>
        </w:rPr>
        <w:tab/>
        <w:t>Library Directory</w:t>
      </w:r>
    </w:p>
    <w:p w14:paraId="6FBC6E50" w14:textId="77777777" w:rsidR="00E27C55" w:rsidRPr="00C54284" w:rsidRDefault="00E27C55" w:rsidP="00E27C55">
      <w:pPr>
        <w:pStyle w:val="NormalWeb"/>
        <w:spacing w:before="0" w:beforeAutospacing="0" w:after="0" w:afterAutospacing="0"/>
        <w:ind w:left="1440"/>
        <w:rPr>
          <w:rFonts w:ascii="Segoe UI" w:hAnsi="Segoe UI" w:cs="Segoe UI"/>
          <w:color w:val="000000"/>
          <w:sz w:val="20"/>
          <w:szCs w:val="20"/>
        </w:rPr>
      </w:pPr>
      <w:r w:rsidRPr="00C54284">
        <w:rPr>
          <w:rFonts w:ascii="Segoe UI" w:hAnsi="Segoe UI" w:cs="Segoe UI"/>
          <w:color w:val="000000"/>
          <w:sz w:val="20"/>
          <w:szCs w:val="20"/>
        </w:rPr>
        <w:t>\App_GlobalResources</w:t>
      </w:r>
      <w:r w:rsidRPr="00C54284">
        <w:rPr>
          <w:rFonts w:ascii="Segoe UI" w:hAnsi="Segoe UI" w:cs="Segoe UI"/>
          <w:color w:val="000000"/>
          <w:sz w:val="20"/>
          <w:szCs w:val="20"/>
        </w:rPr>
        <w:tab/>
      </w:r>
      <w:r w:rsidRPr="00C54284">
        <w:rPr>
          <w:rFonts w:ascii="Segoe UI" w:hAnsi="Segoe UI" w:cs="Segoe UI"/>
          <w:color w:val="000000"/>
          <w:sz w:val="20"/>
          <w:szCs w:val="20"/>
        </w:rPr>
        <w:tab/>
      </w:r>
      <w:r w:rsidRPr="00C54284">
        <w:rPr>
          <w:rFonts w:ascii="Segoe UI" w:hAnsi="Segoe UI" w:cs="Segoe UI"/>
          <w:color w:val="000000"/>
          <w:sz w:val="20"/>
          <w:szCs w:val="20"/>
        </w:rPr>
        <w:tab/>
        <w:t>Common Constants File</w:t>
      </w:r>
    </w:p>
    <w:p w14:paraId="2AE0F00B" w14:textId="77777777" w:rsidR="00E27C55" w:rsidRPr="00C54284" w:rsidRDefault="00E27C55" w:rsidP="00E27C55">
      <w:pPr>
        <w:pStyle w:val="NormalWeb"/>
        <w:spacing w:before="0" w:beforeAutospacing="0" w:after="0" w:afterAutospacing="0"/>
        <w:ind w:left="1440"/>
        <w:rPr>
          <w:rFonts w:ascii="Segoe UI" w:hAnsi="Segoe UI" w:cs="Segoe UI"/>
          <w:color w:val="000000"/>
          <w:sz w:val="20"/>
          <w:szCs w:val="20"/>
        </w:rPr>
      </w:pPr>
      <w:r w:rsidRPr="00C54284">
        <w:rPr>
          <w:rFonts w:ascii="Segoe UI" w:hAnsi="Segoe UI" w:cs="Segoe UI"/>
          <w:color w:val="000000"/>
          <w:sz w:val="20"/>
          <w:szCs w:val="20"/>
        </w:rPr>
        <w:t>\HelperClasses</w:t>
      </w:r>
      <w:r w:rsidRPr="00C54284">
        <w:rPr>
          <w:rFonts w:ascii="Segoe UI" w:hAnsi="Segoe UI" w:cs="Segoe UI"/>
          <w:color w:val="000000"/>
          <w:sz w:val="20"/>
          <w:szCs w:val="20"/>
        </w:rPr>
        <w:tab/>
      </w:r>
      <w:r w:rsidRPr="00C54284">
        <w:rPr>
          <w:rFonts w:ascii="Segoe UI" w:hAnsi="Segoe UI" w:cs="Segoe UI"/>
          <w:color w:val="000000"/>
          <w:sz w:val="20"/>
          <w:szCs w:val="20"/>
        </w:rPr>
        <w:tab/>
      </w:r>
      <w:r w:rsidRPr="00C54284">
        <w:rPr>
          <w:rFonts w:ascii="Segoe UI" w:hAnsi="Segoe UI" w:cs="Segoe UI"/>
          <w:color w:val="000000"/>
          <w:sz w:val="20"/>
          <w:szCs w:val="20"/>
        </w:rPr>
        <w:tab/>
      </w:r>
      <w:r w:rsidRPr="00C54284">
        <w:rPr>
          <w:rFonts w:ascii="Segoe UI" w:hAnsi="Segoe UI" w:cs="Segoe UI"/>
          <w:color w:val="000000"/>
          <w:sz w:val="20"/>
          <w:szCs w:val="20"/>
        </w:rPr>
        <w:tab/>
      </w:r>
      <w:r w:rsidRPr="00C54284">
        <w:rPr>
          <w:rFonts w:ascii="Segoe UI" w:hAnsi="Segoe UI" w:cs="Segoe UI"/>
          <w:sz w:val="20"/>
          <w:szCs w:val="20"/>
        </w:rPr>
        <w:t>Contains Common C# components</w:t>
      </w:r>
    </w:p>
    <w:p w14:paraId="1265AEF0" w14:textId="77777777" w:rsidR="00E27C55" w:rsidRPr="00C54284" w:rsidRDefault="00E27C55" w:rsidP="00E27C55">
      <w:pPr>
        <w:pStyle w:val="NormalWeb"/>
        <w:spacing w:before="0" w:beforeAutospacing="0" w:after="0" w:afterAutospacing="0"/>
        <w:ind w:left="1440"/>
        <w:rPr>
          <w:rFonts w:ascii="Segoe UI" w:hAnsi="Segoe UI" w:cs="Segoe UI"/>
          <w:color w:val="000000"/>
          <w:sz w:val="20"/>
          <w:szCs w:val="20"/>
        </w:rPr>
      </w:pPr>
      <w:r w:rsidRPr="00C54284">
        <w:rPr>
          <w:rFonts w:ascii="Segoe UI" w:hAnsi="Segoe UI" w:cs="Segoe UI"/>
          <w:color w:val="000000"/>
          <w:sz w:val="20"/>
          <w:szCs w:val="20"/>
        </w:rPr>
        <w:t>GlobalSuppressions.cs</w:t>
      </w:r>
      <w:r w:rsidRPr="00C54284">
        <w:rPr>
          <w:rFonts w:ascii="Segoe UI" w:hAnsi="Segoe UI" w:cs="Segoe UI"/>
          <w:color w:val="000000"/>
          <w:sz w:val="20"/>
          <w:szCs w:val="20"/>
        </w:rPr>
        <w:tab/>
      </w:r>
      <w:r w:rsidRPr="00C54284">
        <w:rPr>
          <w:rFonts w:ascii="Segoe UI" w:hAnsi="Segoe UI" w:cs="Segoe UI"/>
          <w:color w:val="000000"/>
          <w:sz w:val="20"/>
          <w:szCs w:val="20"/>
        </w:rPr>
        <w:tab/>
      </w:r>
      <w:r w:rsidRPr="00C54284">
        <w:rPr>
          <w:rFonts w:ascii="Segoe UI" w:hAnsi="Segoe UI" w:cs="Segoe UI"/>
          <w:color w:val="000000"/>
          <w:sz w:val="20"/>
          <w:szCs w:val="20"/>
        </w:rPr>
        <w:tab/>
        <w:t>Code Analysis Suppression List</w:t>
      </w:r>
    </w:p>
    <w:p w14:paraId="61F4F7F7" w14:textId="77777777" w:rsidR="00E27C55" w:rsidRPr="00C54284" w:rsidRDefault="00E27C55" w:rsidP="00E27C55">
      <w:pPr>
        <w:pStyle w:val="NormalWeb"/>
        <w:spacing w:before="0" w:beforeAutospacing="0" w:after="0" w:afterAutospacing="0"/>
        <w:ind w:left="1440"/>
        <w:rPr>
          <w:rFonts w:ascii="Segoe UI" w:hAnsi="Segoe UI" w:cs="Segoe UI"/>
          <w:color w:val="000000"/>
          <w:sz w:val="20"/>
          <w:szCs w:val="20"/>
        </w:rPr>
      </w:pPr>
      <w:r w:rsidRPr="00C54284">
        <w:rPr>
          <w:rFonts w:ascii="Segoe UI" w:hAnsi="Segoe UI" w:cs="Segoe UI"/>
          <w:color w:val="000000"/>
          <w:sz w:val="20"/>
          <w:szCs w:val="20"/>
        </w:rPr>
        <w:t>LCADMSKey.snk</w:t>
      </w:r>
      <w:r w:rsidRPr="00C54284">
        <w:rPr>
          <w:rFonts w:ascii="Segoe UI" w:hAnsi="Segoe UI" w:cs="Segoe UI"/>
          <w:color w:val="000000"/>
          <w:sz w:val="20"/>
          <w:szCs w:val="20"/>
        </w:rPr>
        <w:tab/>
      </w:r>
      <w:r w:rsidRPr="00C54284">
        <w:rPr>
          <w:rFonts w:ascii="Segoe UI" w:hAnsi="Segoe UI" w:cs="Segoe UI"/>
          <w:color w:val="000000"/>
          <w:sz w:val="20"/>
          <w:szCs w:val="20"/>
        </w:rPr>
        <w:tab/>
      </w:r>
      <w:r w:rsidRPr="00C54284">
        <w:rPr>
          <w:rFonts w:ascii="Segoe UI" w:hAnsi="Segoe UI" w:cs="Segoe UI"/>
          <w:color w:val="000000"/>
          <w:sz w:val="20"/>
          <w:szCs w:val="20"/>
        </w:rPr>
        <w:tab/>
      </w:r>
      <w:r w:rsidRPr="00C54284">
        <w:rPr>
          <w:rFonts w:ascii="Segoe UI" w:hAnsi="Segoe UI" w:cs="Segoe UI"/>
          <w:color w:val="000000"/>
          <w:sz w:val="20"/>
          <w:szCs w:val="20"/>
        </w:rPr>
        <w:tab/>
        <w:t>Key File for Assembly Signing</w:t>
      </w:r>
    </w:p>
    <w:p w14:paraId="0DD9A336" w14:textId="77777777" w:rsidR="00E27C55" w:rsidRPr="00C54284" w:rsidRDefault="00E27C55" w:rsidP="00E27C55">
      <w:pPr>
        <w:pStyle w:val="NormalWeb"/>
        <w:spacing w:before="0" w:beforeAutospacing="0" w:after="0" w:afterAutospacing="0"/>
        <w:ind w:left="1440"/>
        <w:rPr>
          <w:rFonts w:ascii="Segoe UI" w:hAnsi="Segoe UI" w:cs="Segoe UI"/>
          <w:color w:val="000000"/>
          <w:sz w:val="20"/>
          <w:szCs w:val="20"/>
        </w:rPr>
      </w:pPr>
      <w:r w:rsidRPr="00C54284">
        <w:rPr>
          <w:rFonts w:ascii="Segoe UI" w:hAnsi="Segoe UI" w:cs="Segoe UI"/>
          <w:color w:val="000000"/>
          <w:sz w:val="20"/>
          <w:szCs w:val="20"/>
        </w:rPr>
        <w:t>LegalBriefcase.svc</w:t>
      </w:r>
      <w:r w:rsidRPr="00C54284">
        <w:rPr>
          <w:rFonts w:ascii="Segoe UI" w:hAnsi="Segoe UI" w:cs="Segoe UI"/>
          <w:color w:val="000000"/>
          <w:sz w:val="20"/>
          <w:szCs w:val="20"/>
        </w:rPr>
        <w:tab/>
      </w:r>
      <w:r w:rsidRPr="00C54284">
        <w:rPr>
          <w:rFonts w:ascii="Segoe UI" w:hAnsi="Segoe UI" w:cs="Segoe UI"/>
          <w:color w:val="000000"/>
          <w:sz w:val="20"/>
          <w:szCs w:val="20"/>
        </w:rPr>
        <w:tab/>
      </w:r>
      <w:r w:rsidRPr="00C54284">
        <w:rPr>
          <w:rFonts w:ascii="Segoe UI" w:hAnsi="Segoe UI" w:cs="Segoe UI"/>
          <w:color w:val="000000"/>
          <w:sz w:val="20"/>
          <w:szCs w:val="20"/>
        </w:rPr>
        <w:tab/>
        <w:t>SVC Component</w:t>
      </w:r>
    </w:p>
    <w:p w14:paraId="71571858" w14:textId="77777777" w:rsidR="00E27C55" w:rsidRPr="00C54284" w:rsidRDefault="00E27C55" w:rsidP="00E27C55">
      <w:pPr>
        <w:pStyle w:val="NormalWeb"/>
        <w:spacing w:before="0" w:beforeAutospacing="0" w:after="0" w:afterAutospacing="0"/>
        <w:ind w:left="1440"/>
        <w:rPr>
          <w:rFonts w:ascii="Segoe UI" w:hAnsi="Segoe UI" w:cs="Segoe UI"/>
          <w:color w:val="000000"/>
          <w:sz w:val="20"/>
          <w:szCs w:val="20"/>
        </w:rPr>
      </w:pPr>
      <w:r w:rsidRPr="00C54284">
        <w:rPr>
          <w:rFonts w:ascii="Segoe UI" w:hAnsi="Segoe UI" w:cs="Segoe UI"/>
          <w:color w:val="000000"/>
          <w:sz w:val="20"/>
          <w:szCs w:val="20"/>
        </w:rPr>
        <w:t>MatterProvision.svc</w:t>
      </w:r>
      <w:r w:rsidRPr="00C54284">
        <w:rPr>
          <w:rFonts w:ascii="Segoe UI" w:hAnsi="Segoe UI" w:cs="Segoe UI"/>
          <w:color w:val="000000"/>
          <w:sz w:val="20"/>
          <w:szCs w:val="20"/>
        </w:rPr>
        <w:tab/>
      </w:r>
      <w:r w:rsidRPr="00C54284">
        <w:rPr>
          <w:rFonts w:ascii="Segoe UI" w:hAnsi="Segoe UI" w:cs="Segoe UI"/>
          <w:color w:val="000000"/>
          <w:sz w:val="20"/>
          <w:szCs w:val="20"/>
        </w:rPr>
        <w:tab/>
      </w:r>
      <w:r w:rsidRPr="00C54284">
        <w:rPr>
          <w:rFonts w:ascii="Segoe UI" w:hAnsi="Segoe UI" w:cs="Segoe UI"/>
          <w:color w:val="000000"/>
          <w:sz w:val="20"/>
          <w:szCs w:val="20"/>
        </w:rPr>
        <w:tab/>
        <w:t>SVC Component</w:t>
      </w:r>
    </w:p>
    <w:p w14:paraId="354DDDFB" w14:textId="77777777" w:rsidR="00E27C55" w:rsidRPr="00C54284" w:rsidRDefault="00E27C55" w:rsidP="00E27C55">
      <w:pPr>
        <w:pStyle w:val="NormalWeb"/>
        <w:spacing w:before="0" w:beforeAutospacing="0" w:after="0" w:afterAutospacing="0"/>
        <w:ind w:left="1440"/>
        <w:rPr>
          <w:rFonts w:ascii="Segoe UI" w:hAnsi="Segoe UI" w:cs="Segoe UI"/>
          <w:color w:val="000000"/>
          <w:sz w:val="20"/>
          <w:szCs w:val="20"/>
        </w:rPr>
      </w:pPr>
      <w:r w:rsidRPr="00C54284">
        <w:rPr>
          <w:rFonts w:ascii="Segoe UI" w:hAnsi="Segoe UI" w:cs="Segoe UI"/>
          <w:color w:val="000000"/>
          <w:sz w:val="20"/>
          <w:szCs w:val="20"/>
        </w:rPr>
        <w:t>packages.config</w:t>
      </w:r>
      <w:r w:rsidRPr="00C54284">
        <w:rPr>
          <w:rFonts w:ascii="Segoe UI" w:hAnsi="Segoe UI" w:cs="Segoe UI"/>
          <w:color w:val="000000"/>
          <w:sz w:val="20"/>
          <w:szCs w:val="20"/>
        </w:rPr>
        <w:tab/>
      </w:r>
      <w:r w:rsidRPr="00C54284">
        <w:rPr>
          <w:rFonts w:ascii="Segoe UI" w:hAnsi="Segoe UI" w:cs="Segoe UI"/>
          <w:color w:val="000000"/>
          <w:sz w:val="20"/>
          <w:szCs w:val="20"/>
        </w:rPr>
        <w:tab/>
      </w:r>
      <w:r w:rsidRPr="00C54284">
        <w:rPr>
          <w:rFonts w:ascii="Segoe UI" w:hAnsi="Segoe UI" w:cs="Segoe UI"/>
          <w:color w:val="000000"/>
          <w:sz w:val="20"/>
          <w:szCs w:val="20"/>
        </w:rPr>
        <w:tab/>
      </w:r>
      <w:r w:rsidRPr="00C54284">
        <w:rPr>
          <w:rFonts w:ascii="Segoe UI" w:hAnsi="Segoe UI" w:cs="Segoe UI"/>
          <w:color w:val="000000"/>
          <w:sz w:val="20"/>
          <w:szCs w:val="20"/>
        </w:rPr>
        <w:tab/>
        <w:t>Configuration File</w:t>
      </w:r>
    </w:p>
    <w:p w14:paraId="0749C353" w14:textId="77777777" w:rsidR="00E27C55" w:rsidRPr="00C54284" w:rsidRDefault="00E27C55" w:rsidP="00E27C55">
      <w:pPr>
        <w:pStyle w:val="NormalWeb"/>
        <w:spacing w:before="0" w:beforeAutospacing="0" w:after="0" w:afterAutospacing="0"/>
        <w:ind w:left="1440"/>
        <w:rPr>
          <w:rFonts w:ascii="Segoe UI" w:hAnsi="Segoe UI" w:cs="Segoe UI"/>
          <w:color w:val="000000"/>
          <w:sz w:val="20"/>
          <w:szCs w:val="20"/>
        </w:rPr>
      </w:pPr>
      <w:r w:rsidRPr="00C54284">
        <w:rPr>
          <w:rFonts w:ascii="Segoe UI" w:hAnsi="Segoe UI" w:cs="Segoe UI"/>
          <w:color w:val="000000"/>
          <w:sz w:val="20"/>
          <w:szCs w:val="20"/>
        </w:rPr>
        <w:t>Search.svc</w:t>
      </w:r>
      <w:r w:rsidRPr="00C54284">
        <w:rPr>
          <w:rFonts w:ascii="Segoe UI" w:hAnsi="Segoe UI" w:cs="Segoe UI"/>
          <w:color w:val="000000"/>
          <w:sz w:val="20"/>
          <w:szCs w:val="20"/>
        </w:rPr>
        <w:tab/>
      </w:r>
      <w:r w:rsidRPr="00C54284">
        <w:rPr>
          <w:rFonts w:ascii="Segoe UI" w:hAnsi="Segoe UI" w:cs="Segoe UI"/>
          <w:color w:val="000000"/>
          <w:sz w:val="20"/>
          <w:szCs w:val="20"/>
        </w:rPr>
        <w:tab/>
      </w:r>
      <w:r w:rsidRPr="00C54284">
        <w:rPr>
          <w:rFonts w:ascii="Segoe UI" w:hAnsi="Segoe UI" w:cs="Segoe UI"/>
          <w:color w:val="000000"/>
          <w:sz w:val="20"/>
          <w:szCs w:val="20"/>
        </w:rPr>
        <w:tab/>
      </w:r>
      <w:r w:rsidRPr="00C54284">
        <w:rPr>
          <w:rFonts w:ascii="Segoe UI" w:hAnsi="Segoe UI" w:cs="Segoe UI"/>
          <w:color w:val="000000"/>
          <w:sz w:val="20"/>
          <w:szCs w:val="20"/>
        </w:rPr>
        <w:tab/>
        <w:t>SVC Component</w:t>
      </w:r>
    </w:p>
    <w:p w14:paraId="33D6F22A" w14:textId="77777777" w:rsidR="00E27C55" w:rsidRPr="00C54284" w:rsidRDefault="00E27C55" w:rsidP="00E27C55">
      <w:pPr>
        <w:pStyle w:val="NormalWeb"/>
        <w:spacing w:before="0" w:beforeAutospacing="0" w:after="0" w:afterAutospacing="0"/>
        <w:ind w:left="1440"/>
        <w:rPr>
          <w:rFonts w:ascii="Segoe UI" w:hAnsi="Segoe UI" w:cs="Segoe UI"/>
          <w:color w:val="000000"/>
          <w:sz w:val="20"/>
          <w:szCs w:val="20"/>
        </w:rPr>
      </w:pPr>
      <w:r w:rsidRPr="00C54284">
        <w:rPr>
          <w:rFonts w:ascii="Segoe UI" w:hAnsi="Segoe UI" w:cs="Segoe UI"/>
          <w:color w:val="000000"/>
          <w:sz w:val="20"/>
          <w:szCs w:val="20"/>
        </w:rPr>
        <w:t>Web.config</w:t>
      </w:r>
      <w:r w:rsidRPr="00C54284">
        <w:rPr>
          <w:rFonts w:ascii="Segoe UI" w:hAnsi="Segoe UI" w:cs="Segoe UI"/>
          <w:color w:val="000000"/>
          <w:sz w:val="20"/>
          <w:szCs w:val="20"/>
        </w:rPr>
        <w:tab/>
      </w:r>
      <w:r w:rsidRPr="00C54284">
        <w:rPr>
          <w:rFonts w:ascii="Segoe UI" w:hAnsi="Segoe UI" w:cs="Segoe UI"/>
          <w:color w:val="000000"/>
          <w:sz w:val="20"/>
          <w:szCs w:val="20"/>
        </w:rPr>
        <w:tab/>
      </w:r>
      <w:r w:rsidRPr="00C54284">
        <w:rPr>
          <w:rFonts w:ascii="Segoe UI" w:hAnsi="Segoe UI" w:cs="Segoe UI"/>
          <w:color w:val="000000"/>
          <w:sz w:val="20"/>
          <w:szCs w:val="20"/>
        </w:rPr>
        <w:tab/>
      </w:r>
      <w:r w:rsidRPr="00C54284">
        <w:rPr>
          <w:rFonts w:ascii="Segoe UI" w:hAnsi="Segoe UI" w:cs="Segoe UI"/>
          <w:color w:val="000000"/>
          <w:sz w:val="20"/>
          <w:szCs w:val="20"/>
        </w:rPr>
        <w:tab/>
        <w:t>Configuration File</w:t>
      </w:r>
    </w:p>
    <w:p w14:paraId="5814F2C6" w14:textId="77777777" w:rsidR="00E27C55" w:rsidRPr="00C54284" w:rsidRDefault="00E27C55" w:rsidP="00E27C55">
      <w:pPr>
        <w:pStyle w:val="NormalWeb"/>
        <w:spacing w:before="0" w:beforeAutospacing="0" w:after="0" w:afterAutospacing="0"/>
        <w:ind w:left="1440"/>
        <w:rPr>
          <w:rFonts w:ascii="Segoe UI" w:hAnsi="Segoe UI" w:cs="Segoe UI"/>
          <w:color w:val="000000"/>
          <w:sz w:val="20"/>
          <w:szCs w:val="20"/>
        </w:rPr>
      </w:pPr>
      <w:r w:rsidRPr="00C54284">
        <w:rPr>
          <w:rFonts w:ascii="Segoe UI" w:hAnsi="Segoe UI" w:cs="Segoe UI"/>
          <w:color w:val="000000"/>
          <w:sz w:val="20"/>
          <w:szCs w:val="20"/>
        </w:rPr>
        <w:t>Web_Cloud.config</w:t>
      </w:r>
      <w:r w:rsidRPr="00C54284">
        <w:rPr>
          <w:rFonts w:ascii="Segoe UI" w:hAnsi="Segoe UI" w:cs="Segoe UI"/>
          <w:color w:val="000000"/>
          <w:sz w:val="20"/>
          <w:szCs w:val="20"/>
        </w:rPr>
        <w:tab/>
      </w:r>
      <w:r w:rsidRPr="00C54284">
        <w:rPr>
          <w:rFonts w:ascii="Segoe UI" w:hAnsi="Segoe UI" w:cs="Segoe UI"/>
          <w:color w:val="000000"/>
          <w:sz w:val="20"/>
          <w:szCs w:val="20"/>
        </w:rPr>
        <w:tab/>
      </w:r>
      <w:r w:rsidRPr="00C54284">
        <w:rPr>
          <w:rFonts w:ascii="Segoe UI" w:hAnsi="Segoe UI" w:cs="Segoe UI"/>
          <w:color w:val="000000"/>
          <w:sz w:val="20"/>
          <w:szCs w:val="20"/>
        </w:rPr>
        <w:tab/>
        <w:t>Configuration File</w:t>
      </w:r>
    </w:p>
    <w:p w14:paraId="36B274A4" w14:textId="77777777" w:rsidR="00E27C55" w:rsidRPr="00C54284" w:rsidRDefault="00E27C55" w:rsidP="00E27C55">
      <w:pPr>
        <w:pStyle w:val="NormalWeb"/>
        <w:spacing w:before="0" w:beforeAutospacing="0" w:after="0" w:afterAutospacing="0"/>
        <w:ind w:left="1440"/>
        <w:rPr>
          <w:rFonts w:ascii="Segoe UI" w:hAnsi="Segoe UI" w:cs="Segoe UI"/>
          <w:color w:val="000000"/>
          <w:sz w:val="20"/>
          <w:szCs w:val="20"/>
        </w:rPr>
      </w:pPr>
      <w:r w:rsidRPr="00C54284">
        <w:rPr>
          <w:rFonts w:ascii="Segoe UI" w:hAnsi="Segoe UI" w:cs="Segoe UI"/>
          <w:color w:val="000000"/>
          <w:sz w:val="20"/>
          <w:szCs w:val="20"/>
        </w:rPr>
        <w:t>Web_OnPremise.config</w:t>
      </w:r>
      <w:r w:rsidRPr="00C54284">
        <w:rPr>
          <w:rFonts w:ascii="Segoe UI" w:hAnsi="Segoe UI" w:cs="Segoe UI"/>
          <w:color w:val="000000"/>
          <w:sz w:val="20"/>
          <w:szCs w:val="20"/>
        </w:rPr>
        <w:tab/>
      </w:r>
      <w:r w:rsidRPr="00C54284">
        <w:rPr>
          <w:rFonts w:ascii="Segoe UI" w:hAnsi="Segoe UI" w:cs="Segoe UI"/>
          <w:color w:val="000000"/>
          <w:sz w:val="20"/>
          <w:szCs w:val="20"/>
        </w:rPr>
        <w:tab/>
      </w:r>
      <w:r w:rsidRPr="00C54284">
        <w:rPr>
          <w:rFonts w:ascii="Segoe UI" w:hAnsi="Segoe UI" w:cs="Segoe UI"/>
          <w:color w:val="000000"/>
          <w:sz w:val="20"/>
          <w:szCs w:val="20"/>
        </w:rPr>
        <w:tab/>
        <w:t>Configuration File</w:t>
      </w:r>
    </w:p>
    <w:p w14:paraId="773181D4" w14:textId="77777777" w:rsidR="00E27C55" w:rsidRPr="00C54284" w:rsidRDefault="00E27C55" w:rsidP="00E27C55">
      <w:pPr>
        <w:pStyle w:val="NormalWeb"/>
        <w:spacing w:before="0" w:beforeAutospacing="0" w:after="0" w:afterAutospacing="0"/>
        <w:ind w:left="1440"/>
        <w:rPr>
          <w:rFonts w:ascii="Segoe UI" w:hAnsi="Segoe UI" w:cs="Segoe UI"/>
          <w:color w:val="000000"/>
          <w:sz w:val="20"/>
          <w:szCs w:val="20"/>
        </w:rPr>
      </w:pPr>
    </w:p>
    <w:p w14:paraId="414EA271" w14:textId="77777777" w:rsidR="00E27C55" w:rsidRPr="00C54284" w:rsidRDefault="00E27C55" w:rsidP="00E27C55">
      <w:pPr>
        <w:ind w:firstLine="720"/>
        <w:rPr>
          <w:rFonts w:ascii="Segoe UI" w:hAnsi="Segoe UI" w:cs="Segoe UI"/>
          <w:sz w:val="20"/>
          <w:szCs w:val="20"/>
        </w:rPr>
      </w:pPr>
      <w:r w:rsidRPr="00C54284">
        <w:rPr>
          <w:rFonts w:ascii="Segoe UI" w:hAnsi="Segoe UI" w:cs="Segoe UI"/>
          <w:sz w:val="20"/>
          <w:szCs w:val="20"/>
        </w:rPr>
        <w:t>The directory structure for the Utility solution of Matter center App is as follows,</w:t>
      </w:r>
    </w:p>
    <w:p w14:paraId="00BAAFC8" w14:textId="77777777" w:rsidR="00E27C55" w:rsidRPr="00C54284" w:rsidRDefault="00E27C55" w:rsidP="00E27C55">
      <w:pPr>
        <w:pStyle w:val="NormalWeb"/>
        <w:spacing w:before="0" w:beforeAutospacing="0" w:after="0" w:afterAutospacing="0"/>
        <w:ind w:left="720"/>
        <w:rPr>
          <w:rFonts w:ascii="Segoe UI" w:hAnsi="Segoe UI" w:cs="Segoe UI"/>
          <w:color w:val="000000"/>
          <w:sz w:val="20"/>
          <w:szCs w:val="20"/>
        </w:rPr>
      </w:pPr>
      <w:r w:rsidRPr="00C54284">
        <w:rPr>
          <w:rFonts w:ascii="Segoe UI" w:hAnsi="Segoe UI" w:cs="Segoe UI"/>
          <w:color w:val="000000"/>
          <w:sz w:val="20"/>
          <w:szCs w:val="20"/>
        </w:rPr>
        <w:t>Microsoft.Legal.MatterCenter.Utility</w:t>
      </w:r>
      <w:r w:rsidRPr="00C54284">
        <w:rPr>
          <w:rFonts w:ascii="Segoe UI" w:hAnsi="Segoe UI" w:cs="Segoe UI"/>
          <w:color w:val="000000"/>
          <w:sz w:val="20"/>
          <w:szCs w:val="20"/>
        </w:rPr>
        <w:tab/>
      </w:r>
      <w:r w:rsidRPr="00C54284">
        <w:rPr>
          <w:rFonts w:ascii="Segoe UI" w:hAnsi="Segoe UI" w:cs="Segoe UI"/>
          <w:color w:val="000000"/>
          <w:sz w:val="20"/>
          <w:szCs w:val="20"/>
        </w:rPr>
        <w:tab/>
      </w:r>
      <w:r w:rsidRPr="00C54284">
        <w:rPr>
          <w:rFonts w:ascii="Segoe UI" w:hAnsi="Segoe UI" w:cs="Segoe UI"/>
          <w:color w:val="000000"/>
          <w:sz w:val="20"/>
          <w:szCs w:val="20"/>
        </w:rPr>
        <w:tab/>
        <w:t>Root Folder</w:t>
      </w:r>
    </w:p>
    <w:p w14:paraId="14F64042" w14:textId="77777777" w:rsidR="00E27C55" w:rsidRPr="00C54284" w:rsidRDefault="00E27C55" w:rsidP="00E27C55">
      <w:pPr>
        <w:pStyle w:val="NormalWeb"/>
        <w:spacing w:before="0" w:beforeAutospacing="0" w:after="0" w:afterAutospacing="0"/>
        <w:ind w:left="1440"/>
        <w:rPr>
          <w:rFonts w:ascii="Segoe UI" w:hAnsi="Segoe UI" w:cs="Segoe UI"/>
          <w:color w:val="000000"/>
          <w:sz w:val="20"/>
          <w:szCs w:val="20"/>
        </w:rPr>
      </w:pPr>
      <w:r w:rsidRPr="00C54284">
        <w:rPr>
          <w:rFonts w:ascii="Segoe UI" w:hAnsi="Segoe UI" w:cs="Segoe UI"/>
          <w:color w:val="000000"/>
          <w:sz w:val="20"/>
          <w:szCs w:val="20"/>
        </w:rPr>
        <w:t>\Properties</w:t>
      </w:r>
      <w:r w:rsidRPr="00C54284">
        <w:rPr>
          <w:rFonts w:ascii="Segoe UI" w:hAnsi="Segoe UI" w:cs="Segoe UI"/>
          <w:color w:val="000000"/>
          <w:sz w:val="20"/>
          <w:szCs w:val="20"/>
        </w:rPr>
        <w:tab/>
      </w:r>
      <w:r w:rsidRPr="00C54284">
        <w:rPr>
          <w:rFonts w:ascii="Segoe UI" w:hAnsi="Segoe UI" w:cs="Segoe UI"/>
          <w:color w:val="000000"/>
          <w:sz w:val="20"/>
          <w:szCs w:val="20"/>
        </w:rPr>
        <w:tab/>
      </w:r>
      <w:r w:rsidRPr="00C54284">
        <w:rPr>
          <w:rFonts w:ascii="Segoe UI" w:hAnsi="Segoe UI" w:cs="Segoe UI"/>
          <w:color w:val="000000"/>
          <w:sz w:val="20"/>
          <w:szCs w:val="20"/>
        </w:rPr>
        <w:tab/>
      </w:r>
      <w:r w:rsidRPr="00C54284">
        <w:rPr>
          <w:rFonts w:ascii="Segoe UI" w:hAnsi="Segoe UI" w:cs="Segoe UI"/>
          <w:color w:val="000000"/>
          <w:sz w:val="20"/>
          <w:szCs w:val="20"/>
        </w:rPr>
        <w:tab/>
        <w:t>Contains Publish Profile details and Configuration File</w:t>
      </w:r>
    </w:p>
    <w:p w14:paraId="460BEB16" w14:textId="77777777" w:rsidR="00E27C55" w:rsidRPr="00C54284" w:rsidRDefault="00E27C55" w:rsidP="00E27C55">
      <w:pPr>
        <w:pStyle w:val="NormalWeb"/>
        <w:spacing w:before="0" w:beforeAutospacing="0" w:after="0" w:afterAutospacing="0"/>
        <w:ind w:left="1440"/>
        <w:rPr>
          <w:rFonts w:ascii="Segoe UI" w:hAnsi="Segoe UI" w:cs="Segoe UI"/>
          <w:color w:val="000000"/>
          <w:sz w:val="20"/>
          <w:szCs w:val="20"/>
        </w:rPr>
      </w:pPr>
      <w:r w:rsidRPr="00C54284">
        <w:rPr>
          <w:rFonts w:ascii="Segoe UI" w:hAnsi="Segoe UI" w:cs="Segoe UI"/>
          <w:color w:val="000000"/>
          <w:sz w:val="20"/>
          <w:szCs w:val="20"/>
        </w:rPr>
        <w:t>\References</w:t>
      </w:r>
      <w:r w:rsidRPr="00C54284">
        <w:rPr>
          <w:rFonts w:ascii="Segoe UI" w:hAnsi="Segoe UI" w:cs="Segoe UI"/>
          <w:color w:val="000000"/>
          <w:sz w:val="20"/>
          <w:szCs w:val="20"/>
        </w:rPr>
        <w:tab/>
      </w:r>
      <w:r w:rsidRPr="00C54284">
        <w:rPr>
          <w:rFonts w:ascii="Segoe UI" w:hAnsi="Segoe UI" w:cs="Segoe UI"/>
          <w:color w:val="000000"/>
          <w:sz w:val="20"/>
          <w:szCs w:val="20"/>
        </w:rPr>
        <w:tab/>
      </w:r>
      <w:r w:rsidRPr="00C54284">
        <w:rPr>
          <w:rFonts w:ascii="Segoe UI" w:hAnsi="Segoe UI" w:cs="Segoe UI"/>
          <w:color w:val="000000"/>
          <w:sz w:val="20"/>
          <w:szCs w:val="20"/>
        </w:rPr>
        <w:tab/>
      </w:r>
      <w:r w:rsidRPr="00C54284">
        <w:rPr>
          <w:rFonts w:ascii="Segoe UI" w:hAnsi="Segoe UI" w:cs="Segoe UI"/>
          <w:color w:val="000000"/>
          <w:sz w:val="20"/>
          <w:szCs w:val="20"/>
        </w:rPr>
        <w:tab/>
        <w:t>Library Directory</w:t>
      </w:r>
    </w:p>
    <w:p w14:paraId="5246786E" w14:textId="77777777" w:rsidR="00E27C55" w:rsidRPr="00C54284" w:rsidRDefault="00E27C55" w:rsidP="00E27C55">
      <w:pPr>
        <w:pStyle w:val="NormalWeb"/>
        <w:spacing w:before="0" w:beforeAutospacing="0" w:after="0" w:afterAutospacing="0"/>
        <w:ind w:left="1440"/>
        <w:rPr>
          <w:rFonts w:ascii="Segoe UI" w:hAnsi="Segoe UI" w:cs="Segoe UI"/>
          <w:color w:val="000000"/>
          <w:sz w:val="20"/>
          <w:szCs w:val="20"/>
        </w:rPr>
      </w:pPr>
      <w:r w:rsidRPr="00C54284">
        <w:rPr>
          <w:rFonts w:ascii="Segoe UI" w:hAnsi="Segoe UI" w:cs="Segoe UI"/>
          <w:color w:val="000000"/>
          <w:sz w:val="20"/>
          <w:szCs w:val="20"/>
        </w:rPr>
        <w:t>\Logger</w:t>
      </w:r>
      <w:r w:rsidRPr="00C54284">
        <w:rPr>
          <w:rFonts w:ascii="Segoe UI" w:hAnsi="Segoe UI" w:cs="Segoe UI"/>
          <w:color w:val="000000"/>
          <w:sz w:val="20"/>
          <w:szCs w:val="20"/>
        </w:rPr>
        <w:tab/>
      </w:r>
      <w:r w:rsidRPr="00C54284">
        <w:rPr>
          <w:rFonts w:ascii="Segoe UI" w:hAnsi="Segoe UI" w:cs="Segoe UI"/>
          <w:color w:val="000000"/>
          <w:sz w:val="20"/>
          <w:szCs w:val="20"/>
        </w:rPr>
        <w:tab/>
      </w:r>
      <w:r w:rsidRPr="00C54284">
        <w:rPr>
          <w:rFonts w:ascii="Segoe UI" w:hAnsi="Segoe UI" w:cs="Segoe UI"/>
          <w:color w:val="000000"/>
          <w:sz w:val="20"/>
          <w:szCs w:val="20"/>
        </w:rPr>
        <w:tab/>
      </w:r>
      <w:r w:rsidRPr="00C54284">
        <w:rPr>
          <w:rFonts w:ascii="Segoe UI" w:hAnsi="Segoe UI" w:cs="Segoe UI"/>
          <w:color w:val="000000"/>
          <w:sz w:val="20"/>
          <w:szCs w:val="20"/>
        </w:rPr>
        <w:tab/>
      </w:r>
      <w:r w:rsidRPr="00C54284">
        <w:rPr>
          <w:rFonts w:ascii="Segoe UI" w:hAnsi="Segoe UI" w:cs="Segoe UI"/>
          <w:color w:val="000000"/>
          <w:sz w:val="20"/>
          <w:szCs w:val="20"/>
        </w:rPr>
        <w:tab/>
        <w:t>Contains C# Logging components</w:t>
      </w:r>
    </w:p>
    <w:p w14:paraId="7486F66A" w14:textId="77777777" w:rsidR="00E27C55" w:rsidRPr="00C54284" w:rsidRDefault="00E27C55" w:rsidP="00E27C55">
      <w:pPr>
        <w:pStyle w:val="NormalWeb"/>
        <w:spacing w:before="0" w:beforeAutospacing="0" w:after="0" w:afterAutospacing="0"/>
        <w:ind w:left="1440"/>
        <w:rPr>
          <w:rFonts w:ascii="Segoe UI" w:hAnsi="Segoe UI" w:cs="Segoe UI"/>
          <w:color w:val="000000"/>
          <w:sz w:val="20"/>
          <w:szCs w:val="20"/>
        </w:rPr>
      </w:pPr>
      <w:r w:rsidRPr="00C54284">
        <w:rPr>
          <w:rFonts w:ascii="Segoe UI" w:hAnsi="Segoe UI" w:cs="Segoe UI"/>
          <w:color w:val="000000"/>
          <w:sz w:val="20"/>
          <w:szCs w:val="20"/>
        </w:rPr>
        <w:t>\TokenHelper</w:t>
      </w:r>
      <w:r w:rsidRPr="00C54284">
        <w:rPr>
          <w:rFonts w:ascii="Segoe UI" w:hAnsi="Segoe UI" w:cs="Segoe UI"/>
          <w:color w:val="000000"/>
          <w:sz w:val="20"/>
          <w:szCs w:val="20"/>
        </w:rPr>
        <w:tab/>
      </w:r>
      <w:r w:rsidRPr="00C54284">
        <w:rPr>
          <w:rFonts w:ascii="Segoe UI" w:hAnsi="Segoe UI" w:cs="Segoe UI"/>
          <w:color w:val="000000"/>
          <w:sz w:val="20"/>
          <w:szCs w:val="20"/>
        </w:rPr>
        <w:tab/>
      </w:r>
      <w:r w:rsidRPr="00C54284">
        <w:rPr>
          <w:rFonts w:ascii="Segoe UI" w:hAnsi="Segoe UI" w:cs="Segoe UI"/>
          <w:color w:val="000000"/>
          <w:sz w:val="20"/>
          <w:szCs w:val="20"/>
        </w:rPr>
        <w:tab/>
      </w:r>
      <w:r w:rsidRPr="00C54284">
        <w:rPr>
          <w:rFonts w:ascii="Segoe UI" w:hAnsi="Segoe UI" w:cs="Segoe UI"/>
          <w:color w:val="000000"/>
          <w:sz w:val="20"/>
          <w:szCs w:val="20"/>
        </w:rPr>
        <w:tab/>
        <w:t>Contains C# Authentication components</w:t>
      </w:r>
    </w:p>
    <w:p w14:paraId="78A83445" w14:textId="77777777" w:rsidR="00E27C55" w:rsidRPr="00C54284" w:rsidRDefault="00E27C55" w:rsidP="00E27C55">
      <w:pPr>
        <w:pStyle w:val="NormalWeb"/>
        <w:spacing w:before="0" w:beforeAutospacing="0" w:after="0" w:afterAutospacing="0"/>
        <w:ind w:left="1440"/>
        <w:rPr>
          <w:rFonts w:ascii="Segoe UI" w:hAnsi="Segoe UI" w:cs="Segoe UI"/>
          <w:color w:val="000000"/>
          <w:sz w:val="20"/>
          <w:szCs w:val="20"/>
        </w:rPr>
      </w:pPr>
      <w:r w:rsidRPr="00C54284">
        <w:rPr>
          <w:rFonts w:ascii="Segoe UI" w:hAnsi="Segoe UI" w:cs="Segoe UI"/>
          <w:color w:val="000000"/>
          <w:sz w:val="20"/>
          <w:szCs w:val="20"/>
        </w:rPr>
        <w:t>Constants.resx</w:t>
      </w:r>
      <w:r w:rsidRPr="00C54284">
        <w:rPr>
          <w:rFonts w:ascii="Segoe UI" w:hAnsi="Segoe UI" w:cs="Segoe UI"/>
          <w:color w:val="000000"/>
          <w:sz w:val="20"/>
          <w:szCs w:val="20"/>
        </w:rPr>
        <w:tab/>
      </w:r>
      <w:r w:rsidRPr="00C54284">
        <w:rPr>
          <w:rFonts w:ascii="Segoe UI" w:hAnsi="Segoe UI" w:cs="Segoe UI"/>
          <w:color w:val="000000"/>
          <w:sz w:val="20"/>
          <w:szCs w:val="20"/>
        </w:rPr>
        <w:tab/>
      </w:r>
      <w:r w:rsidRPr="00C54284">
        <w:rPr>
          <w:rFonts w:ascii="Segoe UI" w:hAnsi="Segoe UI" w:cs="Segoe UI"/>
          <w:color w:val="000000"/>
          <w:sz w:val="20"/>
          <w:szCs w:val="20"/>
        </w:rPr>
        <w:tab/>
      </w:r>
      <w:r w:rsidRPr="00C54284">
        <w:rPr>
          <w:rFonts w:ascii="Segoe UI" w:hAnsi="Segoe UI" w:cs="Segoe UI"/>
          <w:color w:val="000000"/>
          <w:sz w:val="20"/>
          <w:szCs w:val="20"/>
        </w:rPr>
        <w:tab/>
        <w:t>Common Constants File</w:t>
      </w:r>
    </w:p>
    <w:p w14:paraId="67EA2D54" w14:textId="77777777" w:rsidR="00E27C55" w:rsidRPr="00C54284" w:rsidRDefault="00E27C55" w:rsidP="00E27C55">
      <w:pPr>
        <w:pStyle w:val="NormalWeb"/>
        <w:spacing w:before="0" w:beforeAutospacing="0" w:after="0" w:afterAutospacing="0"/>
        <w:ind w:left="1440"/>
        <w:rPr>
          <w:rFonts w:ascii="Segoe UI" w:hAnsi="Segoe UI" w:cs="Segoe UI"/>
          <w:color w:val="000000"/>
          <w:sz w:val="20"/>
          <w:szCs w:val="20"/>
        </w:rPr>
      </w:pPr>
      <w:r w:rsidRPr="00C54284">
        <w:rPr>
          <w:rFonts w:ascii="Segoe UI" w:hAnsi="Segoe UI" w:cs="Segoe UI"/>
          <w:color w:val="000000"/>
          <w:sz w:val="20"/>
          <w:szCs w:val="20"/>
        </w:rPr>
        <w:t>ConstantStrings.cs</w:t>
      </w:r>
      <w:r w:rsidRPr="00C54284">
        <w:rPr>
          <w:rFonts w:ascii="Segoe UI" w:hAnsi="Segoe UI" w:cs="Segoe UI"/>
          <w:color w:val="000000"/>
          <w:sz w:val="20"/>
          <w:szCs w:val="20"/>
        </w:rPr>
        <w:tab/>
      </w:r>
      <w:r w:rsidRPr="00C54284">
        <w:rPr>
          <w:rFonts w:ascii="Segoe UI" w:hAnsi="Segoe UI" w:cs="Segoe UI"/>
          <w:color w:val="000000"/>
          <w:sz w:val="20"/>
          <w:szCs w:val="20"/>
        </w:rPr>
        <w:tab/>
      </w:r>
      <w:r w:rsidRPr="00C54284">
        <w:rPr>
          <w:rFonts w:ascii="Segoe UI" w:hAnsi="Segoe UI" w:cs="Segoe UI"/>
          <w:color w:val="000000"/>
          <w:sz w:val="20"/>
          <w:szCs w:val="20"/>
        </w:rPr>
        <w:tab/>
        <w:t>Constant Strings File</w:t>
      </w:r>
    </w:p>
    <w:p w14:paraId="1DD9EFDF" w14:textId="77777777" w:rsidR="00E27C55" w:rsidRPr="00C54284" w:rsidRDefault="00E27C55" w:rsidP="00E27C55">
      <w:pPr>
        <w:pStyle w:val="NormalWeb"/>
        <w:spacing w:before="0" w:beforeAutospacing="0" w:after="0" w:afterAutospacing="0"/>
        <w:ind w:left="1440"/>
        <w:rPr>
          <w:rFonts w:ascii="Segoe UI" w:hAnsi="Segoe UI" w:cs="Segoe UI"/>
          <w:color w:val="000000"/>
          <w:sz w:val="20"/>
          <w:szCs w:val="20"/>
        </w:rPr>
      </w:pPr>
      <w:r w:rsidRPr="00C54284">
        <w:rPr>
          <w:rFonts w:ascii="Segoe UI" w:hAnsi="Segoe UI" w:cs="Segoe UI"/>
          <w:color w:val="000000"/>
          <w:sz w:val="20"/>
          <w:szCs w:val="20"/>
        </w:rPr>
        <w:lastRenderedPageBreak/>
        <w:t>GlobalSuppressions.cs</w:t>
      </w:r>
      <w:r w:rsidRPr="00C54284">
        <w:rPr>
          <w:rFonts w:ascii="Segoe UI" w:hAnsi="Segoe UI" w:cs="Segoe UI"/>
          <w:color w:val="000000"/>
          <w:sz w:val="20"/>
          <w:szCs w:val="20"/>
        </w:rPr>
        <w:tab/>
      </w:r>
      <w:r w:rsidRPr="00C54284">
        <w:rPr>
          <w:rFonts w:ascii="Segoe UI" w:hAnsi="Segoe UI" w:cs="Segoe UI"/>
          <w:color w:val="000000"/>
          <w:sz w:val="20"/>
          <w:szCs w:val="20"/>
        </w:rPr>
        <w:tab/>
      </w:r>
      <w:r w:rsidRPr="00C54284">
        <w:rPr>
          <w:rFonts w:ascii="Segoe UI" w:hAnsi="Segoe UI" w:cs="Segoe UI"/>
          <w:color w:val="000000"/>
          <w:sz w:val="20"/>
          <w:szCs w:val="20"/>
        </w:rPr>
        <w:tab/>
        <w:t>Code Analysis Suppression List</w:t>
      </w:r>
    </w:p>
    <w:p w14:paraId="4CD3F742" w14:textId="77777777" w:rsidR="00E27C55" w:rsidRPr="00C54284" w:rsidRDefault="00E27C55" w:rsidP="00E27C55">
      <w:pPr>
        <w:pStyle w:val="NormalWeb"/>
        <w:spacing w:before="0" w:beforeAutospacing="0" w:after="0" w:afterAutospacing="0"/>
        <w:ind w:left="1440"/>
        <w:rPr>
          <w:rFonts w:ascii="Segoe UI" w:hAnsi="Segoe UI" w:cs="Segoe UI"/>
          <w:color w:val="000000"/>
          <w:sz w:val="20"/>
          <w:szCs w:val="20"/>
        </w:rPr>
      </w:pPr>
      <w:r w:rsidRPr="00C54284">
        <w:rPr>
          <w:rFonts w:ascii="Segoe UI" w:hAnsi="Segoe UI" w:cs="Segoe UI"/>
          <w:color w:val="000000"/>
          <w:sz w:val="20"/>
          <w:szCs w:val="20"/>
        </w:rPr>
        <w:t>LCADMSUtilityKey.snk</w:t>
      </w:r>
      <w:r w:rsidRPr="00C54284">
        <w:rPr>
          <w:rFonts w:ascii="Segoe UI" w:hAnsi="Segoe UI" w:cs="Segoe UI"/>
          <w:color w:val="000000"/>
          <w:sz w:val="20"/>
          <w:szCs w:val="20"/>
        </w:rPr>
        <w:tab/>
      </w:r>
      <w:r w:rsidRPr="00C54284">
        <w:rPr>
          <w:rFonts w:ascii="Segoe UI" w:hAnsi="Segoe UI" w:cs="Segoe UI"/>
          <w:color w:val="000000"/>
          <w:sz w:val="20"/>
          <w:szCs w:val="20"/>
        </w:rPr>
        <w:tab/>
      </w:r>
      <w:r w:rsidRPr="00C54284">
        <w:rPr>
          <w:rFonts w:ascii="Segoe UI" w:hAnsi="Segoe UI" w:cs="Segoe UI"/>
          <w:color w:val="000000"/>
          <w:sz w:val="20"/>
          <w:szCs w:val="20"/>
        </w:rPr>
        <w:tab/>
        <w:t>Key File for Assembly Signing</w:t>
      </w:r>
    </w:p>
    <w:p w14:paraId="7AC1701F" w14:textId="77777777" w:rsidR="00E27C55" w:rsidRPr="00C54284" w:rsidRDefault="00E27C55" w:rsidP="00E27C55">
      <w:pPr>
        <w:pStyle w:val="NormalWeb"/>
        <w:spacing w:before="0" w:beforeAutospacing="0" w:after="0" w:afterAutospacing="0"/>
        <w:ind w:left="1440"/>
        <w:rPr>
          <w:rFonts w:ascii="Segoe UI" w:hAnsi="Segoe UI" w:cs="Segoe UI"/>
          <w:color w:val="000000"/>
          <w:sz w:val="20"/>
          <w:szCs w:val="20"/>
        </w:rPr>
      </w:pPr>
      <w:r w:rsidRPr="00C54284">
        <w:rPr>
          <w:rFonts w:ascii="Segoe UI" w:hAnsi="Segoe UI" w:cs="Segoe UI"/>
          <w:color w:val="000000"/>
          <w:sz w:val="20"/>
          <w:szCs w:val="20"/>
        </w:rPr>
        <w:t>Log.resx</w:t>
      </w:r>
      <w:r w:rsidRPr="00C54284">
        <w:rPr>
          <w:rFonts w:ascii="Segoe UI" w:hAnsi="Segoe UI" w:cs="Segoe UI"/>
          <w:color w:val="000000"/>
          <w:sz w:val="20"/>
          <w:szCs w:val="20"/>
        </w:rPr>
        <w:tab/>
      </w:r>
      <w:r w:rsidRPr="00C54284">
        <w:rPr>
          <w:rFonts w:ascii="Segoe UI" w:hAnsi="Segoe UI" w:cs="Segoe UI"/>
          <w:color w:val="000000"/>
          <w:sz w:val="20"/>
          <w:szCs w:val="20"/>
        </w:rPr>
        <w:tab/>
      </w:r>
      <w:r w:rsidRPr="00C54284">
        <w:rPr>
          <w:rFonts w:ascii="Segoe UI" w:hAnsi="Segoe UI" w:cs="Segoe UI"/>
          <w:color w:val="000000"/>
          <w:sz w:val="20"/>
          <w:szCs w:val="20"/>
        </w:rPr>
        <w:tab/>
      </w:r>
      <w:r w:rsidRPr="00C54284">
        <w:rPr>
          <w:rFonts w:ascii="Segoe UI" w:hAnsi="Segoe UI" w:cs="Segoe UI"/>
          <w:color w:val="000000"/>
          <w:sz w:val="20"/>
          <w:szCs w:val="20"/>
        </w:rPr>
        <w:tab/>
        <w:t>Log Constants File</w:t>
      </w:r>
    </w:p>
    <w:p w14:paraId="69F74A99" w14:textId="77777777" w:rsidR="00E27C55" w:rsidRPr="00C54284" w:rsidRDefault="00E27C55" w:rsidP="00E27C55">
      <w:pPr>
        <w:pStyle w:val="NormalWeb"/>
        <w:spacing w:before="0" w:beforeAutospacing="0" w:after="0" w:afterAutospacing="0"/>
        <w:ind w:left="1440"/>
        <w:rPr>
          <w:rFonts w:ascii="Segoe UI" w:hAnsi="Segoe UI" w:cs="Segoe UI"/>
          <w:color w:val="000000"/>
          <w:sz w:val="20"/>
          <w:szCs w:val="20"/>
        </w:rPr>
      </w:pPr>
      <w:r w:rsidRPr="00C54284">
        <w:rPr>
          <w:rFonts w:ascii="Segoe UI" w:hAnsi="Segoe UI" w:cs="Segoe UI"/>
          <w:color w:val="000000"/>
          <w:sz w:val="20"/>
          <w:szCs w:val="20"/>
        </w:rPr>
        <w:t>MailMessageParser.cs</w:t>
      </w:r>
      <w:r w:rsidRPr="00C54284">
        <w:rPr>
          <w:rFonts w:ascii="Segoe UI" w:hAnsi="Segoe UI" w:cs="Segoe UI"/>
          <w:color w:val="000000"/>
          <w:sz w:val="20"/>
          <w:szCs w:val="20"/>
        </w:rPr>
        <w:tab/>
      </w:r>
      <w:r w:rsidRPr="00C54284">
        <w:rPr>
          <w:rFonts w:ascii="Segoe UI" w:hAnsi="Segoe UI" w:cs="Segoe UI"/>
          <w:color w:val="000000"/>
          <w:sz w:val="20"/>
          <w:szCs w:val="20"/>
        </w:rPr>
        <w:tab/>
      </w:r>
      <w:r w:rsidRPr="00C54284">
        <w:rPr>
          <w:rFonts w:ascii="Segoe UI" w:hAnsi="Segoe UI" w:cs="Segoe UI"/>
          <w:color w:val="000000"/>
          <w:sz w:val="20"/>
          <w:szCs w:val="20"/>
        </w:rPr>
        <w:tab/>
        <w:t>To parse EML mail messages</w:t>
      </w:r>
    </w:p>
    <w:p w14:paraId="4EF5BACE" w14:textId="77777777" w:rsidR="00E27C55" w:rsidRPr="00C54284" w:rsidRDefault="00E27C55" w:rsidP="00E27C55">
      <w:pPr>
        <w:pStyle w:val="NormalWeb"/>
        <w:spacing w:before="0" w:beforeAutospacing="0" w:after="0" w:afterAutospacing="0"/>
        <w:ind w:left="1440"/>
        <w:rPr>
          <w:rFonts w:ascii="Segoe UI" w:hAnsi="Segoe UI" w:cs="Segoe UI"/>
          <w:color w:val="000000"/>
          <w:sz w:val="20"/>
          <w:szCs w:val="20"/>
        </w:rPr>
      </w:pPr>
      <w:r w:rsidRPr="00C54284">
        <w:rPr>
          <w:rFonts w:ascii="Segoe UI" w:hAnsi="Segoe UI" w:cs="Segoe UI"/>
          <w:color w:val="000000"/>
          <w:sz w:val="20"/>
          <w:szCs w:val="20"/>
        </w:rPr>
        <w:t>MimeReader.cs</w:t>
      </w:r>
      <w:r w:rsidRPr="00C54284">
        <w:rPr>
          <w:rFonts w:ascii="Segoe UI" w:hAnsi="Segoe UI" w:cs="Segoe UI"/>
          <w:color w:val="000000"/>
          <w:sz w:val="20"/>
          <w:szCs w:val="20"/>
        </w:rPr>
        <w:tab/>
      </w:r>
      <w:r w:rsidRPr="00C54284">
        <w:rPr>
          <w:rFonts w:ascii="Segoe UI" w:hAnsi="Segoe UI" w:cs="Segoe UI"/>
          <w:color w:val="000000"/>
          <w:sz w:val="20"/>
          <w:szCs w:val="20"/>
        </w:rPr>
        <w:tab/>
      </w:r>
      <w:r w:rsidRPr="00C54284">
        <w:rPr>
          <w:rFonts w:ascii="Segoe UI" w:hAnsi="Segoe UI" w:cs="Segoe UI"/>
          <w:color w:val="000000"/>
          <w:sz w:val="20"/>
          <w:szCs w:val="20"/>
        </w:rPr>
        <w:tab/>
      </w:r>
      <w:r w:rsidRPr="00C54284">
        <w:rPr>
          <w:rFonts w:ascii="Segoe UI" w:hAnsi="Segoe UI" w:cs="Segoe UI"/>
          <w:color w:val="000000"/>
          <w:sz w:val="20"/>
          <w:szCs w:val="20"/>
        </w:rPr>
        <w:tab/>
        <w:t>To read MIME objects from mail</w:t>
      </w:r>
    </w:p>
    <w:p w14:paraId="440C47E7" w14:textId="77777777" w:rsidR="00E27C55" w:rsidRPr="00C54284" w:rsidRDefault="00E27C55" w:rsidP="00E27C55">
      <w:pPr>
        <w:pStyle w:val="NormalWeb"/>
        <w:spacing w:before="0" w:beforeAutospacing="0" w:after="0" w:afterAutospacing="0"/>
        <w:ind w:left="1440"/>
        <w:rPr>
          <w:rFonts w:ascii="Segoe UI" w:hAnsi="Segoe UI" w:cs="Segoe UI"/>
          <w:color w:val="000000"/>
          <w:sz w:val="20"/>
          <w:szCs w:val="20"/>
        </w:rPr>
      </w:pPr>
      <w:r w:rsidRPr="00C54284">
        <w:rPr>
          <w:rFonts w:ascii="Segoe UI" w:hAnsi="Segoe UI" w:cs="Segoe UI"/>
          <w:color w:val="000000"/>
          <w:sz w:val="20"/>
          <w:szCs w:val="20"/>
        </w:rPr>
        <w:t>QuotedPrintable.cs</w:t>
      </w:r>
      <w:r w:rsidRPr="00C54284">
        <w:rPr>
          <w:rFonts w:ascii="Segoe UI" w:hAnsi="Segoe UI" w:cs="Segoe UI"/>
          <w:color w:val="000000"/>
          <w:sz w:val="20"/>
          <w:szCs w:val="20"/>
        </w:rPr>
        <w:tab/>
      </w:r>
      <w:r w:rsidRPr="00C54284">
        <w:rPr>
          <w:rFonts w:ascii="Segoe UI" w:hAnsi="Segoe UI" w:cs="Segoe UI"/>
          <w:color w:val="000000"/>
          <w:sz w:val="20"/>
          <w:szCs w:val="20"/>
        </w:rPr>
        <w:tab/>
      </w:r>
      <w:r w:rsidRPr="00C54284">
        <w:rPr>
          <w:rFonts w:ascii="Segoe UI" w:hAnsi="Segoe UI" w:cs="Segoe UI"/>
          <w:color w:val="000000"/>
          <w:sz w:val="20"/>
          <w:szCs w:val="20"/>
        </w:rPr>
        <w:tab/>
        <w:t>To decode quoted identifiers</w:t>
      </w:r>
    </w:p>
    <w:p w14:paraId="262F454E" w14:textId="77777777" w:rsidR="00E27C55" w:rsidRPr="00C54284" w:rsidRDefault="00E27C55" w:rsidP="00E27C55">
      <w:pPr>
        <w:pStyle w:val="NormalWeb"/>
        <w:spacing w:before="0" w:beforeAutospacing="0" w:after="0" w:afterAutospacing="0"/>
        <w:ind w:left="1440"/>
        <w:rPr>
          <w:rFonts w:ascii="Segoe UI" w:hAnsi="Segoe UI" w:cs="Segoe UI"/>
          <w:color w:val="000000"/>
          <w:sz w:val="20"/>
          <w:szCs w:val="20"/>
        </w:rPr>
      </w:pPr>
      <w:r w:rsidRPr="00C54284">
        <w:rPr>
          <w:rFonts w:ascii="Segoe UI" w:hAnsi="Segoe UI" w:cs="Segoe UI"/>
          <w:color w:val="000000"/>
          <w:sz w:val="20"/>
          <w:szCs w:val="20"/>
        </w:rPr>
        <w:t>ServiceUtility.cs</w:t>
      </w:r>
      <w:r w:rsidRPr="00C54284">
        <w:rPr>
          <w:rFonts w:ascii="Segoe UI" w:hAnsi="Segoe UI" w:cs="Segoe UI"/>
          <w:color w:val="000000"/>
          <w:sz w:val="20"/>
          <w:szCs w:val="20"/>
        </w:rPr>
        <w:tab/>
      </w:r>
      <w:r w:rsidRPr="00C54284">
        <w:rPr>
          <w:rFonts w:ascii="Segoe UI" w:hAnsi="Segoe UI" w:cs="Segoe UI"/>
          <w:color w:val="000000"/>
          <w:sz w:val="20"/>
          <w:szCs w:val="20"/>
        </w:rPr>
        <w:tab/>
      </w:r>
      <w:r w:rsidRPr="00C54284">
        <w:rPr>
          <w:rFonts w:ascii="Segoe UI" w:hAnsi="Segoe UI" w:cs="Segoe UI"/>
          <w:color w:val="000000"/>
          <w:sz w:val="20"/>
          <w:szCs w:val="20"/>
        </w:rPr>
        <w:tab/>
      </w:r>
      <w:r w:rsidRPr="00C54284">
        <w:rPr>
          <w:rFonts w:ascii="Segoe UI" w:hAnsi="Segoe UI" w:cs="Segoe UI"/>
          <w:color w:val="000000"/>
          <w:sz w:val="20"/>
          <w:szCs w:val="20"/>
        </w:rPr>
        <w:tab/>
        <w:t>Common functions for service</w:t>
      </w:r>
    </w:p>
    <w:p w14:paraId="7E8299BF" w14:textId="77777777" w:rsidR="00E27C55" w:rsidRPr="00C54284" w:rsidRDefault="00E27C55" w:rsidP="00E27C55">
      <w:pPr>
        <w:pStyle w:val="NormalWeb"/>
        <w:spacing w:before="0" w:beforeAutospacing="0" w:after="0" w:afterAutospacing="0"/>
        <w:ind w:left="1440"/>
        <w:rPr>
          <w:rFonts w:ascii="Segoe UI" w:hAnsi="Segoe UI" w:cs="Segoe UI"/>
          <w:color w:val="000000"/>
          <w:sz w:val="20"/>
          <w:szCs w:val="20"/>
        </w:rPr>
      </w:pPr>
      <w:r w:rsidRPr="00C54284">
        <w:rPr>
          <w:rFonts w:ascii="Segoe UI" w:hAnsi="Segoe UI" w:cs="Segoe UI"/>
          <w:color w:val="000000"/>
          <w:sz w:val="20"/>
          <w:szCs w:val="20"/>
        </w:rPr>
        <w:t>UIUtlity.cs</w:t>
      </w:r>
      <w:r w:rsidRPr="00C54284">
        <w:rPr>
          <w:rFonts w:ascii="Segoe UI" w:hAnsi="Segoe UI" w:cs="Segoe UI"/>
          <w:color w:val="000000"/>
          <w:sz w:val="20"/>
          <w:szCs w:val="20"/>
        </w:rPr>
        <w:tab/>
      </w:r>
      <w:r w:rsidRPr="00C54284">
        <w:rPr>
          <w:rFonts w:ascii="Segoe UI" w:hAnsi="Segoe UI" w:cs="Segoe UI"/>
          <w:color w:val="000000"/>
          <w:sz w:val="20"/>
          <w:szCs w:val="20"/>
        </w:rPr>
        <w:tab/>
      </w:r>
      <w:r w:rsidRPr="00C54284">
        <w:rPr>
          <w:rFonts w:ascii="Segoe UI" w:hAnsi="Segoe UI" w:cs="Segoe UI"/>
          <w:color w:val="000000"/>
          <w:sz w:val="20"/>
          <w:szCs w:val="20"/>
        </w:rPr>
        <w:tab/>
      </w:r>
      <w:r w:rsidRPr="00C54284">
        <w:rPr>
          <w:rFonts w:ascii="Segoe UI" w:hAnsi="Segoe UI" w:cs="Segoe UI"/>
          <w:color w:val="000000"/>
          <w:sz w:val="20"/>
          <w:szCs w:val="20"/>
        </w:rPr>
        <w:tab/>
        <w:t>Common functions for UI</w:t>
      </w:r>
    </w:p>
    <w:p w14:paraId="73514179" w14:textId="77777777" w:rsidR="00E27C55" w:rsidRPr="00C54284" w:rsidRDefault="00E27C55" w:rsidP="00E27C55">
      <w:pPr>
        <w:pStyle w:val="NormalWeb"/>
        <w:spacing w:before="0" w:beforeAutospacing="0" w:after="0" w:afterAutospacing="0"/>
        <w:ind w:left="1440"/>
        <w:rPr>
          <w:rFonts w:ascii="Segoe UI" w:hAnsi="Segoe UI" w:cs="Segoe UI"/>
          <w:color w:val="000000"/>
          <w:sz w:val="20"/>
          <w:szCs w:val="20"/>
        </w:rPr>
      </w:pPr>
    </w:p>
    <w:p w14:paraId="0F49C05D" w14:textId="77777777" w:rsidR="00E27C55" w:rsidRPr="00C54284" w:rsidRDefault="00E27C55" w:rsidP="00E27C55">
      <w:pPr>
        <w:ind w:firstLine="720"/>
        <w:rPr>
          <w:rFonts w:ascii="Segoe UI" w:hAnsi="Segoe UI" w:cs="Segoe UI"/>
          <w:sz w:val="20"/>
          <w:szCs w:val="20"/>
        </w:rPr>
      </w:pPr>
      <w:r w:rsidRPr="00C54284">
        <w:rPr>
          <w:rFonts w:ascii="Segoe UI" w:hAnsi="Segoe UI" w:cs="Segoe UI"/>
          <w:sz w:val="20"/>
          <w:szCs w:val="20"/>
        </w:rPr>
        <w:t>The directory structure for the Entity solution of Matter center App is as follows,</w:t>
      </w:r>
    </w:p>
    <w:p w14:paraId="1B655793" w14:textId="77777777" w:rsidR="00E27C55" w:rsidRPr="00C54284" w:rsidRDefault="00E27C55" w:rsidP="00E27C55">
      <w:pPr>
        <w:pStyle w:val="NormalWeb"/>
        <w:spacing w:before="0" w:beforeAutospacing="0" w:after="0" w:afterAutospacing="0"/>
        <w:ind w:left="720"/>
        <w:rPr>
          <w:rFonts w:ascii="Segoe UI" w:hAnsi="Segoe UI" w:cs="Segoe UI"/>
          <w:color w:val="000000"/>
          <w:sz w:val="20"/>
          <w:szCs w:val="20"/>
        </w:rPr>
      </w:pPr>
      <w:r w:rsidRPr="00C54284">
        <w:rPr>
          <w:rFonts w:ascii="Segoe UI" w:hAnsi="Segoe UI" w:cs="Segoe UI"/>
          <w:sz w:val="20"/>
          <w:szCs w:val="20"/>
        </w:rPr>
        <w:t>Microsoft.Legal.MatterCenter.Entity</w:t>
      </w:r>
      <w:r w:rsidRPr="00C54284">
        <w:rPr>
          <w:rFonts w:ascii="Segoe UI" w:hAnsi="Segoe UI" w:cs="Segoe UI"/>
          <w:sz w:val="20"/>
          <w:szCs w:val="20"/>
        </w:rPr>
        <w:tab/>
      </w:r>
      <w:r w:rsidRPr="00C54284">
        <w:rPr>
          <w:rFonts w:ascii="Segoe UI" w:hAnsi="Segoe UI" w:cs="Segoe UI"/>
          <w:sz w:val="20"/>
          <w:szCs w:val="20"/>
        </w:rPr>
        <w:tab/>
      </w:r>
      <w:r w:rsidRPr="00C54284">
        <w:rPr>
          <w:rFonts w:ascii="Segoe UI" w:hAnsi="Segoe UI" w:cs="Segoe UI"/>
          <w:sz w:val="20"/>
          <w:szCs w:val="20"/>
        </w:rPr>
        <w:tab/>
      </w:r>
      <w:r w:rsidRPr="00C54284">
        <w:rPr>
          <w:rFonts w:ascii="Segoe UI" w:hAnsi="Segoe UI" w:cs="Segoe UI"/>
          <w:color w:val="000000"/>
          <w:sz w:val="20"/>
          <w:szCs w:val="20"/>
        </w:rPr>
        <w:t>Root Folder</w:t>
      </w:r>
    </w:p>
    <w:p w14:paraId="19DD6730" w14:textId="77777777" w:rsidR="00E27C55" w:rsidRPr="00C54284" w:rsidRDefault="00E27C55" w:rsidP="00E27C55">
      <w:pPr>
        <w:pStyle w:val="NormalWeb"/>
        <w:spacing w:before="0" w:beforeAutospacing="0" w:after="0" w:afterAutospacing="0"/>
        <w:ind w:left="1440"/>
        <w:rPr>
          <w:rFonts w:ascii="Segoe UI" w:hAnsi="Segoe UI" w:cs="Segoe UI"/>
          <w:color w:val="000000"/>
          <w:sz w:val="20"/>
          <w:szCs w:val="20"/>
        </w:rPr>
      </w:pPr>
      <w:r w:rsidRPr="00C54284">
        <w:rPr>
          <w:rFonts w:ascii="Segoe UI" w:hAnsi="Segoe UI" w:cs="Segoe UI"/>
          <w:color w:val="000000"/>
          <w:sz w:val="20"/>
          <w:szCs w:val="20"/>
        </w:rPr>
        <w:t>\Properties</w:t>
      </w:r>
      <w:r w:rsidRPr="00C54284">
        <w:rPr>
          <w:rFonts w:ascii="Segoe UI" w:hAnsi="Segoe UI" w:cs="Segoe UI"/>
          <w:color w:val="000000"/>
          <w:sz w:val="20"/>
          <w:szCs w:val="20"/>
        </w:rPr>
        <w:tab/>
      </w:r>
      <w:r w:rsidRPr="00C54284">
        <w:rPr>
          <w:rFonts w:ascii="Segoe UI" w:hAnsi="Segoe UI" w:cs="Segoe UI"/>
          <w:color w:val="000000"/>
          <w:sz w:val="20"/>
          <w:szCs w:val="20"/>
        </w:rPr>
        <w:tab/>
      </w:r>
      <w:r w:rsidRPr="00C54284">
        <w:rPr>
          <w:rFonts w:ascii="Segoe UI" w:hAnsi="Segoe UI" w:cs="Segoe UI"/>
          <w:color w:val="000000"/>
          <w:sz w:val="20"/>
          <w:szCs w:val="20"/>
        </w:rPr>
        <w:tab/>
      </w:r>
      <w:r w:rsidRPr="00C54284">
        <w:rPr>
          <w:rFonts w:ascii="Segoe UI" w:hAnsi="Segoe UI" w:cs="Segoe UI"/>
          <w:color w:val="000000"/>
          <w:sz w:val="20"/>
          <w:szCs w:val="20"/>
        </w:rPr>
        <w:tab/>
        <w:t>Contains Publish Profile details and Configuration File</w:t>
      </w:r>
    </w:p>
    <w:p w14:paraId="5DCC6C89" w14:textId="77777777" w:rsidR="00E27C55" w:rsidRPr="00C54284" w:rsidRDefault="00E27C55" w:rsidP="00E27C55">
      <w:pPr>
        <w:pStyle w:val="NormalWeb"/>
        <w:spacing w:before="0" w:beforeAutospacing="0" w:after="0" w:afterAutospacing="0"/>
        <w:ind w:left="1440"/>
        <w:rPr>
          <w:rFonts w:ascii="Segoe UI" w:hAnsi="Segoe UI" w:cs="Segoe UI"/>
          <w:color w:val="000000"/>
          <w:sz w:val="20"/>
          <w:szCs w:val="20"/>
        </w:rPr>
      </w:pPr>
      <w:r w:rsidRPr="00C54284">
        <w:rPr>
          <w:rFonts w:ascii="Segoe UI" w:hAnsi="Segoe UI" w:cs="Segoe UI"/>
          <w:color w:val="000000"/>
          <w:sz w:val="20"/>
          <w:szCs w:val="20"/>
        </w:rPr>
        <w:t>\References</w:t>
      </w:r>
      <w:r w:rsidRPr="00C54284">
        <w:rPr>
          <w:rFonts w:ascii="Segoe UI" w:hAnsi="Segoe UI" w:cs="Segoe UI"/>
          <w:color w:val="000000"/>
          <w:sz w:val="20"/>
          <w:szCs w:val="20"/>
        </w:rPr>
        <w:tab/>
      </w:r>
      <w:r w:rsidRPr="00C54284">
        <w:rPr>
          <w:rFonts w:ascii="Segoe UI" w:hAnsi="Segoe UI" w:cs="Segoe UI"/>
          <w:color w:val="000000"/>
          <w:sz w:val="20"/>
          <w:szCs w:val="20"/>
        </w:rPr>
        <w:tab/>
      </w:r>
      <w:r w:rsidRPr="00C54284">
        <w:rPr>
          <w:rFonts w:ascii="Segoe UI" w:hAnsi="Segoe UI" w:cs="Segoe UI"/>
          <w:color w:val="000000"/>
          <w:sz w:val="20"/>
          <w:szCs w:val="20"/>
        </w:rPr>
        <w:tab/>
      </w:r>
      <w:r w:rsidRPr="00C54284">
        <w:rPr>
          <w:rFonts w:ascii="Segoe UI" w:hAnsi="Segoe UI" w:cs="Segoe UI"/>
          <w:color w:val="000000"/>
          <w:sz w:val="20"/>
          <w:szCs w:val="20"/>
        </w:rPr>
        <w:tab/>
        <w:t>Library Directory</w:t>
      </w:r>
    </w:p>
    <w:p w14:paraId="066CA448" w14:textId="77777777" w:rsidR="00E27C55" w:rsidRPr="00C54284" w:rsidRDefault="00E27C55" w:rsidP="00E27C55">
      <w:pPr>
        <w:pStyle w:val="NormalWeb"/>
        <w:spacing w:before="0" w:beforeAutospacing="0" w:after="0" w:afterAutospacing="0"/>
        <w:ind w:left="1440"/>
        <w:rPr>
          <w:rFonts w:ascii="Segoe UI" w:hAnsi="Segoe UI" w:cs="Segoe UI"/>
          <w:color w:val="000000"/>
          <w:sz w:val="20"/>
          <w:szCs w:val="20"/>
        </w:rPr>
      </w:pPr>
      <w:r w:rsidRPr="00C54284">
        <w:rPr>
          <w:rFonts w:ascii="Segoe UI" w:hAnsi="Segoe UI" w:cs="Segoe UI"/>
          <w:color w:val="000000"/>
          <w:sz w:val="20"/>
          <w:szCs w:val="20"/>
        </w:rPr>
        <w:t>Enumerators.cs</w:t>
      </w:r>
      <w:r w:rsidRPr="00C54284">
        <w:rPr>
          <w:rFonts w:ascii="Segoe UI" w:hAnsi="Segoe UI" w:cs="Segoe UI"/>
          <w:color w:val="000000"/>
          <w:sz w:val="20"/>
          <w:szCs w:val="20"/>
        </w:rPr>
        <w:tab/>
      </w:r>
      <w:r w:rsidRPr="00C54284">
        <w:rPr>
          <w:rFonts w:ascii="Segoe UI" w:hAnsi="Segoe UI" w:cs="Segoe UI"/>
          <w:color w:val="000000"/>
          <w:sz w:val="20"/>
          <w:szCs w:val="20"/>
        </w:rPr>
        <w:tab/>
      </w:r>
      <w:r w:rsidRPr="00C54284">
        <w:rPr>
          <w:rFonts w:ascii="Segoe UI" w:hAnsi="Segoe UI" w:cs="Segoe UI"/>
          <w:color w:val="000000"/>
          <w:sz w:val="20"/>
          <w:szCs w:val="20"/>
        </w:rPr>
        <w:tab/>
      </w:r>
      <w:r w:rsidRPr="00C54284">
        <w:rPr>
          <w:rFonts w:ascii="Segoe UI" w:hAnsi="Segoe UI" w:cs="Segoe UI"/>
          <w:color w:val="000000"/>
          <w:sz w:val="20"/>
          <w:szCs w:val="20"/>
        </w:rPr>
        <w:tab/>
        <w:t>Enumerator entity class</w:t>
      </w:r>
    </w:p>
    <w:p w14:paraId="10E70FD6" w14:textId="77777777" w:rsidR="00E27C55" w:rsidRPr="00C54284" w:rsidRDefault="00E27C55" w:rsidP="00E27C55">
      <w:pPr>
        <w:pStyle w:val="NormalWeb"/>
        <w:spacing w:before="0" w:beforeAutospacing="0" w:after="0" w:afterAutospacing="0"/>
        <w:ind w:left="1440"/>
        <w:rPr>
          <w:rFonts w:ascii="Segoe UI" w:hAnsi="Segoe UI" w:cs="Segoe UI"/>
          <w:color w:val="000000"/>
          <w:sz w:val="20"/>
          <w:szCs w:val="20"/>
        </w:rPr>
      </w:pPr>
      <w:r w:rsidRPr="00C54284">
        <w:rPr>
          <w:rFonts w:ascii="Segoe UI" w:hAnsi="Segoe UI" w:cs="Segoe UI"/>
          <w:color w:val="000000"/>
          <w:sz w:val="20"/>
          <w:szCs w:val="20"/>
        </w:rPr>
        <w:t>LegalBriefcaseObject.cs</w:t>
      </w:r>
      <w:r w:rsidRPr="00C54284">
        <w:rPr>
          <w:rFonts w:ascii="Segoe UI" w:hAnsi="Segoe UI" w:cs="Segoe UI"/>
          <w:color w:val="000000"/>
          <w:sz w:val="20"/>
          <w:szCs w:val="20"/>
        </w:rPr>
        <w:tab/>
      </w:r>
      <w:r w:rsidRPr="00C54284">
        <w:rPr>
          <w:rFonts w:ascii="Segoe UI" w:hAnsi="Segoe UI" w:cs="Segoe UI"/>
          <w:color w:val="000000"/>
          <w:sz w:val="20"/>
          <w:szCs w:val="20"/>
        </w:rPr>
        <w:tab/>
      </w:r>
      <w:r w:rsidRPr="00C54284">
        <w:rPr>
          <w:rFonts w:ascii="Segoe UI" w:hAnsi="Segoe UI" w:cs="Segoe UI"/>
          <w:color w:val="000000"/>
          <w:sz w:val="20"/>
          <w:szCs w:val="20"/>
        </w:rPr>
        <w:tab/>
        <w:t>Legal Briefcase object entity class</w:t>
      </w:r>
    </w:p>
    <w:p w14:paraId="0B5748A1" w14:textId="77777777" w:rsidR="00E27C55" w:rsidRPr="00C54284" w:rsidRDefault="00E27C55" w:rsidP="00E27C55">
      <w:pPr>
        <w:pStyle w:val="NormalWeb"/>
        <w:spacing w:before="0" w:beforeAutospacing="0" w:after="0" w:afterAutospacing="0"/>
        <w:ind w:left="1440"/>
        <w:rPr>
          <w:rFonts w:ascii="Segoe UI" w:hAnsi="Segoe UI" w:cs="Segoe UI"/>
          <w:color w:val="000000"/>
          <w:sz w:val="20"/>
          <w:szCs w:val="20"/>
        </w:rPr>
      </w:pPr>
      <w:r w:rsidRPr="00C54284">
        <w:rPr>
          <w:rFonts w:ascii="Segoe UI" w:hAnsi="Segoe UI" w:cs="Segoe UI"/>
          <w:color w:val="000000"/>
          <w:sz w:val="20"/>
          <w:szCs w:val="20"/>
        </w:rPr>
        <w:t>MatterCenterEntity.snk</w:t>
      </w:r>
      <w:r w:rsidRPr="00C54284">
        <w:rPr>
          <w:rFonts w:ascii="Segoe UI" w:hAnsi="Segoe UI" w:cs="Segoe UI"/>
          <w:color w:val="000000"/>
          <w:sz w:val="20"/>
          <w:szCs w:val="20"/>
        </w:rPr>
        <w:tab/>
      </w:r>
      <w:r w:rsidRPr="00C54284">
        <w:rPr>
          <w:rFonts w:ascii="Segoe UI" w:hAnsi="Segoe UI" w:cs="Segoe UI"/>
          <w:color w:val="000000"/>
          <w:sz w:val="20"/>
          <w:szCs w:val="20"/>
        </w:rPr>
        <w:tab/>
      </w:r>
      <w:r w:rsidRPr="00C54284">
        <w:rPr>
          <w:rFonts w:ascii="Segoe UI" w:hAnsi="Segoe UI" w:cs="Segoe UI"/>
          <w:color w:val="000000"/>
          <w:sz w:val="20"/>
          <w:szCs w:val="20"/>
        </w:rPr>
        <w:tab/>
        <w:t>Key File for Assembly Signing</w:t>
      </w:r>
    </w:p>
    <w:p w14:paraId="2E8A11B2" w14:textId="77777777" w:rsidR="00E27C55" w:rsidRPr="00C54284" w:rsidRDefault="00E27C55" w:rsidP="00E27C55">
      <w:pPr>
        <w:pStyle w:val="NormalWeb"/>
        <w:spacing w:before="0" w:beforeAutospacing="0" w:after="0" w:afterAutospacing="0"/>
        <w:ind w:left="1440"/>
        <w:rPr>
          <w:rFonts w:ascii="Segoe UI" w:hAnsi="Segoe UI" w:cs="Segoe UI"/>
          <w:color w:val="000000"/>
          <w:sz w:val="20"/>
          <w:szCs w:val="20"/>
        </w:rPr>
      </w:pPr>
      <w:r w:rsidRPr="00C54284">
        <w:rPr>
          <w:rFonts w:ascii="Segoe UI" w:hAnsi="Segoe UI" w:cs="Segoe UI"/>
          <w:color w:val="000000"/>
          <w:sz w:val="20"/>
          <w:szCs w:val="20"/>
        </w:rPr>
        <w:t>MatterProvisionObjects.cs</w:t>
      </w:r>
      <w:r w:rsidRPr="00C54284">
        <w:rPr>
          <w:rFonts w:ascii="Segoe UI" w:hAnsi="Segoe UI" w:cs="Segoe UI"/>
          <w:color w:val="000000"/>
          <w:sz w:val="20"/>
          <w:szCs w:val="20"/>
        </w:rPr>
        <w:tab/>
      </w:r>
      <w:r w:rsidRPr="00C54284">
        <w:rPr>
          <w:rFonts w:ascii="Segoe UI" w:hAnsi="Segoe UI" w:cs="Segoe UI"/>
          <w:color w:val="000000"/>
          <w:sz w:val="20"/>
          <w:szCs w:val="20"/>
        </w:rPr>
        <w:tab/>
        <w:t>Matter Provision object entity class</w:t>
      </w:r>
    </w:p>
    <w:p w14:paraId="01D59EE7" w14:textId="77777777" w:rsidR="00E27C55" w:rsidRPr="00C54284" w:rsidRDefault="00E27C55" w:rsidP="00E27C55">
      <w:pPr>
        <w:pStyle w:val="NormalWeb"/>
        <w:spacing w:before="0" w:beforeAutospacing="0" w:after="0" w:afterAutospacing="0"/>
        <w:ind w:left="1440"/>
        <w:rPr>
          <w:rFonts w:ascii="Segoe UI" w:hAnsi="Segoe UI" w:cs="Segoe UI"/>
          <w:color w:val="000000"/>
          <w:sz w:val="20"/>
          <w:szCs w:val="20"/>
        </w:rPr>
      </w:pPr>
      <w:r w:rsidRPr="00C54284">
        <w:rPr>
          <w:rFonts w:ascii="Segoe UI" w:hAnsi="Segoe UI" w:cs="Segoe UI"/>
          <w:color w:val="000000"/>
          <w:sz w:val="20"/>
          <w:szCs w:val="20"/>
        </w:rPr>
        <w:t>SearchObjects.cs</w:t>
      </w:r>
      <w:r w:rsidRPr="00C54284">
        <w:rPr>
          <w:rFonts w:ascii="Segoe UI" w:hAnsi="Segoe UI" w:cs="Segoe UI"/>
          <w:color w:val="000000"/>
          <w:sz w:val="20"/>
          <w:szCs w:val="20"/>
        </w:rPr>
        <w:tab/>
      </w:r>
      <w:r w:rsidRPr="00C54284">
        <w:rPr>
          <w:rFonts w:ascii="Segoe UI" w:hAnsi="Segoe UI" w:cs="Segoe UI"/>
          <w:color w:val="000000"/>
          <w:sz w:val="20"/>
          <w:szCs w:val="20"/>
        </w:rPr>
        <w:tab/>
      </w:r>
      <w:r w:rsidRPr="00C54284">
        <w:rPr>
          <w:rFonts w:ascii="Segoe UI" w:hAnsi="Segoe UI" w:cs="Segoe UI"/>
          <w:color w:val="000000"/>
          <w:sz w:val="20"/>
          <w:szCs w:val="20"/>
        </w:rPr>
        <w:tab/>
        <w:t>Search object entity class</w:t>
      </w:r>
    </w:p>
    <w:p w14:paraId="7B3DB119" w14:textId="77777777" w:rsidR="00E27C55" w:rsidRPr="00C54284" w:rsidRDefault="00E27C55" w:rsidP="00E27C55">
      <w:pPr>
        <w:pStyle w:val="NormalWeb"/>
        <w:spacing w:before="0" w:beforeAutospacing="0" w:after="0" w:afterAutospacing="0"/>
        <w:ind w:left="1440"/>
        <w:rPr>
          <w:rFonts w:ascii="Segoe UI" w:hAnsi="Segoe UI" w:cs="Segoe UI"/>
          <w:color w:val="000000"/>
          <w:sz w:val="20"/>
          <w:szCs w:val="20"/>
        </w:rPr>
      </w:pPr>
      <w:r w:rsidRPr="00C54284">
        <w:rPr>
          <w:rFonts w:ascii="Segoe UI" w:hAnsi="Segoe UI" w:cs="Segoe UI"/>
          <w:color w:val="000000"/>
          <w:sz w:val="20"/>
          <w:szCs w:val="20"/>
        </w:rPr>
        <w:t>TermStoreHelper.cs</w:t>
      </w:r>
      <w:r w:rsidRPr="00C54284">
        <w:rPr>
          <w:rFonts w:ascii="Segoe UI" w:hAnsi="Segoe UI" w:cs="Segoe UI"/>
          <w:color w:val="000000"/>
          <w:sz w:val="20"/>
          <w:szCs w:val="20"/>
        </w:rPr>
        <w:tab/>
      </w:r>
      <w:r w:rsidRPr="00C54284">
        <w:rPr>
          <w:rFonts w:ascii="Segoe UI" w:hAnsi="Segoe UI" w:cs="Segoe UI"/>
          <w:color w:val="000000"/>
          <w:sz w:val="20"/>
          <w:szCs w:val="20"/>
        </w:rPr>
        <w:tab/>
      </w:r>
      <w:r w:rsidRPr="00C54284">
        <w:rPr>
          <w:rFonts w:ascii="Segoe UI" w:hAnsi="Segoe UI" w:cs="Segoe UI"/>
          <w:color w:val="000000"/>
          <w:sz w:val="20"/>
          <w:szCs w:val="20"/>
        </w:rPr>
        <w:tab/>
        <w:t>Term store helper entity class</w:t>
      </w:r>
    </w:p>
    <w:p w14:paraId="08BFFA3C" w14:textId="77777777" w:rsidR="00E27C55" w:rsidRPr="00C54284" w:rsidRDefault="00E27C55" w:rsidP="00E27C55">
      <w:pPr>
        <w:ind w:left="720"/>
        <w:rPr>
          <w:rFonts w:ascii="Segoe UI" w:hAnsi="Segoe UI" w:cs="Segoe UI"/>
        </w:rPr>
      </w:pPr>
    </w:p>
    <w:p w14:paraId="47EF7470" w14:textId="77777777" w:rsidR="00E27C55" w:rsidRPr="00C54284" w:rsidRDefault="00E27C55" w:rsidP="0088376A">
      <w:pPr>
        <w:pStyle w:val="Heading30"/>
        <w:numPr>
          <w:ilvl w:val="2"/>
          <w:numId w:val="54"/>
        </w:numPr>
        <w:rPr>
          <w:rFonts w:ascii="Segoe UI" w:hAnsi="Segoe UI" w:cs="Segoe UI"/>
          <w:b w:val="0"/>
          <w:sz w:val="26"/>
          <w:szCs w:val="26"/>
        </w:rPr>
      </w:pPr>
      <w:bookmarkStart w:id="929" w:name="_Toc393127949"/>
      <w:bookmarkStart w:id="930" w:name="_Toc426022698"/>
      <w:r w:rsidRPr="00C54284">
        <w:rPr>
          <w:rFonts w:ascii="Segoe UI" w:hAnsi="Segoe UI" w:cs="Segoe UI"/>
          <w:b w:val="0"/>
          <w:sz w:val="26"/>
          <w:szCs w:val="26"/>
        </w:rPr>
        <w:t>Configuration</w:t>
      </w:r>
      <w:bookmarkEnd w:id="929"/>
      <w:bookmarkEnd w:id="930"/>
    </w:p>
    <w:p w14:paraId="4852BFB5" w14:textId="77777777" w:rsidR="00E27C55" w:rsidRPr="00C54284" w:rsidRDefault="00E27C55" w:rsidP="00E27C55">
      <w:pPr>
        <w:pStyle w:val="Body"/>
        <w:rPr>
          <w:rFonts w:ascii="Segoe UI" w:hAnsi="Segoe UI" w:cs="Segoe UI"/>
          <w:b/>
        </w:rPr>
      </w:pPr>
      <w:r w:rsidRPr="00C54284">
        <w:rPr>
          <w:rFonts w:ascii="Segoe UI" w:hAnsi="Segoe UI" w:cs="Segoe UI"/>
        </w:rPr>
        <w:t xml:space="preserve">                          The configuration files for Online and On Premise App deployment are given below,</w:t>
      </w:r>
    </w:p>
    <w:p w14:paraId="2991667C" w14:textId="389F030B" w:rsidR="00E27C55" w:rsidRPr="00C54284" w:rsidRDefault="002F3EBE" w:rsidP="00E27C55">
      <w:pPr>
        <w:ind w:left="1440"/>
        <w:rPr>
          <w:rFonts w:ascii="Segoe UI" w:hAnsi="Segoe UI" w:cs="Segoe UI"/>
        </w:rPr>
      </w:pPr>
      <w:r w:rsidRPr="00C54284">
        <w:rPr>
          <w:rFonts w:ascii="Segoe UI" w:hAnsi="Segoe UI" w:cs="Segoe UI"/>
        </w:rPr>
        <w:object w:dxaOrig="1845" w:dyaOrig="810" w14:anchorId="33E97521">
          <v:shape id="_x0000_i1095" type="#_x0000_t75" style="width:93.75pt;height:36pt" o:ole="">
            <v:imagedata r:id="rId162" o:title=""/>
          </v:shape>
          <o:OLEObject Type="Embed" ProgID="Package" ShapeID="_x0000_i1095" DrawAspect="Content" ObjectID="_1509353855" r:id="rId163"/>
        </w:object>
      </w:r>
      <w:r w:rsidR="005153C3" w:rsidRPr="00C54284" w:rsidDel="005153C3">
        <w:rPr>
          <w:rFonts w:ascii="Segoe UI" w:hAnsi="Segoe UI" w:cs="Segoe UI"/>
        </w:rPr>
        <w:t xml:space="preserve"> </w:t>
      </w:r>
      <w:r w:rsidR="00E27C55" w:rsidRPr="00C54284">
        <w:rPr>
          <w:rFonts w:ascii="Segoe UI" w:hAnsi="Segoe UI" w:cs="Segoe UI"/>
        </w:rPr>
        <w:object w:dxaOrig="2340" w:dyaOrig="811" w14:anchorId="06BE326B">
          <v:shape id="_x0000_i1096" type="#_x0000_t75" style="width:115.5pt;height:43.5pt" o:ole="">
            <v:imagedata r:id="rId164" o:title=""/>
          </v:shape>
          <o:OLEObject Type="Embed" ProgID="Package" ShapeID="_x0000_i1096" DrawAspect="Content" ObjectID="_1509353856" r:id="rId165"/>
        </w:object>
      </w:r>
    </w:p>
    <w:p w14:paraId="4A1573D2" w14:textId="77777777" w:rsidR="00E27C55" w:rsidRPr="00C54284" w:rsidRDefault="00E27C55" w:rsidP="0088376A">
      <w:pPr>
        <w:pStyle w:val="Heading30"/>
        <w:numPr>
          <w:ilvl w:val="2"/>
          <w:numId w:val="54"/>
        </w:numPr>
        <w:rPr>
          <w:rFonts w:ascii="Segoe UI" w:hAnsi="Segoe UI" w:cs="Segoe UI"/>
          <w:b w:val="0"/>
          <w:sz w:val="26"/>
          <w:szCs w:val="26"/>
        </w:rPr>
      </w:pPr>
      <w:bookmarkStart w:id="931" w:name="_Toc393127950"/>
      <w:bookmarkStart w:id="932" w:name="_Toc426022699"/>
      <w:r w:rsidRPr="00C54284">
        <w:rPr>
          <w:rFonts w:ascii="Segoe UI" w:hAnsi="Segoe UI" w:cs="Segoe UI"/>
          <w:b w:val="0"/>
          <w:sz w:val="26"/>
          <w:szCs w:val="26"/>
        </w:rPr>
        <w:t>Security</w:t>
      </w:r>
      <w:bookmarkEnd w:id="931"/>
      <w:bookmarkEnd w:id="932"/>
    </w:p>
    <w:p w14:paraId="340911C9" w14:textId="5E6518CC" w:rsidR="00E27C55" w:rsidRPr="00C54284" w:rsidRDefault="000969BE" w:rsidP="00E27C55">
      <w:pPr>
        <w:pStyle w:val="ListParagraph"/>
        <w:rPr>
          <w:rFonts w:ascii="Segoe UI" w:hAnsi="Segoe UI" w:cs="Segoe UI"/>
        </w:rPr>
      </w:pPr>
      <w:r>
        <w:rPr>
          <w:noProof/>
        </w:rPr>
        <w:drawing>
          <wp:inline distT="0" distB="0" distL="0" distR="0" wp14:anchorId="659D00C1" wp14:editId="06A995C2">
            <wp:extent cx="6400800" cy="29159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400800" cy="2915920"/>
                    </a:xfrm>
                    <a:prstGeom prst="rect">
                      <a:avLst/>
                    </a:prstGeom>
                  </pic:spPr>
                </pic:pic>
              </a:graphicData>
            </a:graphic>
          </wp:inline>
        </w:drawing>
      </w:r>
    </w:p>
    <w:p w14:paraId="5AFC2555" w14:textId="584BAD98" w:rsidR="00E27C55" w:rsidRPr="00C54284" w:rsidRDefault="00E27C55" w:rsidP="0088376A">
      <w:pPr>
        <w:pStyle w:val="Heading40"/>
        <w:numPr>
          <w:ilvl w:val="3"/>
          <w:numId w:val="54"/>
        </w:numPr>
        <w:rPr>
          <w:rFonts w:ascii="Segoe UI" w:hAnsi="Segoe UI" w:cs="Segoe UI"/>
          <w:i w:val="0"/>
        </w:rPr>
      </w:pPr>
      <w:bookmarkStart w:id="933" w:name="_Toc100646012"/>
      <w:r w:rsidRPr="00C54284">
        <w:rPr>
          <w:rFonts w:ascii="Segoe UI" w:hAnsi="Segoe UI" w:cs="Segoe UI"/>
          <w:i w:val="0"/>
        </w:rPr>
        <w:lastRenderedPageBreak/>
        <w:t>Authentication</w:t>
      </w:r>
      <w:bookmarkEnd w:id="933"/>
    </w:p>
    <w:p w14:paraId="16311B80" w14:textId="77777777" w:rsidR="00E27C55" w:rsidRPr="00C54284" w:rsidRDefault="00E27C55" w:rsidP="00E27C55">
      <w:pPr>
        <w:pStyle w:val="Body"/>
        <w:spacing w:after="0"/>
        <w:ind w:left="900"/>
        <w:rPr>
          <w:rFonts w:ascii="Segoe UI" w:hAnsi="Segoe UI" w:cs="Segoe UI"/>
        </w:rPr>
      </w:pPr>
      <w:r w:rsidRPr="00C54284">
        <w:rPr>
          <w:rFonts w:ascii="Segoe UI" w:hAnsi="Segoe UI" w:cs="Segoe UI"/>
        </w:rPr>
        <w:t>Authentication is handled in the service using the Token Helper file</w:t>
      </w:r>
    </w:p>
    <w:tbl>
      <w:tblPr>
        <w:tblStyle w:val="TableGrid"/>
        <w:tblW w:w="0" w:type="auto"/>
        <w:tblInd w:w="900" w:type="dxa"/>
        <w:tblLook w:val="04A0" w:firstRow="1" w:lastRow="0" w:firstColumn="1" w:lastColumn="0" w:noHBand="0" w:noVBand="1"/>
      </w:tblPr>
      <w:tblGrid>
        <w:gridCol w:w="9170"/>
      </w:tblGrid>
      <w:tr w:rsidR="00E27C55" w:rsidRPr="00C54284" w14:paraId="336C2609" w14:textId="77777777" w:rsidTr="00E27C55">
        <w:tc>
          <w:tcPr>
            <w:tcW w:w="10070" w:type="dxa"/>
          </w:tcPr>
          <w:p w14:paraId="74F8CD5F"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FF"/>
                <w:sz w:val="19"/>
                <w:szCs w:val="19"/>
              </w:rPr>
              <w:t>public</w:t>
            </w:r>
            <w:r w:rsidRPr="00C54284">
              <w:rPr>
                <w:rFonts w:ascii="Segoe UI" w:hAnsi="Segoe UI" w:cs="Segoe UI"/>
                <w:color w:val="000000"/>
                <w:sz w:val="19"/>
                <w:szCs w:val="19"/>
              </w:rPr>
              <w:t xml:space="preserve"> </w:t>
            </w:r>
            <w:r w:rsidRPr="00C54284">
              <w:rPr>
                <w:rFonts w:ascii="Segoe UI" w:hAnsi="Segoe UI" w:cs="Segoe UI"/>
                <w:color w:val="0000FF"/>
                <w:sz w:val="19"/>
                <w:szCs w:val="19"/>
              </w:rPr>
              <w:t>static</w:t>
            </w:r>
            <w:r w:rsidRPr="00C54284">
              <w:rPr>
                <w:rFonts w:ascii="Segoe UI" w:hAnsi="Segoe UI" w:cs="Segoe UI"/>
                <w:color w:val="000000"/>
                <w:sz w:val="19"/>
                <w:szCs w:val="19"/>
              </w:rPr>
              <w:t xml:space="preserve"> </w:t>
            </w:r>
            <w:r w:rsidRPr="00C54284">
              <w:rPr>
                <w:rFonts w:ascii="Segoe UI" w:hAnsi="Segoe UI" w:cs="Segoe UI"/>
                <w:color w:val="2B91AF"/>
                <w:sz w:val="19"/>
                <w:szCs w:val="19"/>
              </w:rPr>
              <w:t>OAuth2AccessTokenResponse</w:t>
            </w:r>
            <w:r w:rsidRPr="00C54284">
              <w:rPr>
                <w:rFonts w:ascii="Segoe UI" w:hAnsi="Segoe UI" w:cs="Segoe UI"/>
                <w:color w:val="000000"/>
                <w:sz w:val="19"/>
                <w:szCs w:val="19"/>
              </w:rPr>
              <w:t xml:space="preserve"> GetAccessToken(</w:t>
            </w:r>
          </w:p>
          <w:p w14:paraId="07EBA77B"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t xml:space="preserve">            </w:t>
            </w:r>
            <w:r w:rsidRPr="00C54284">
              <w:rPr>
                <w:rFonts w:ascii="Segoe UI" w:hAnsi="Segoe UI" w:cs="Segoe UI"/>
                <w:color w:val="0000FF"/>
                <w:sz w:val="19"/>
                <w:szCs w:val="19"/>
              </w:rPr>
              <w:t>string</w:t>
            </w:r>
            <w:r w:rsidRPr="00C54284">
              <w:rPr>
                <w:rFonts w:ascii="Segoe UI" w:hAnsi="Segoe UI" w:cs="Segoe UI"/>
                <w:color w:val="000000"/>
                <w:sz w:val="19"/>
                <w:szCs w:val="19"/>
              </w:rPr>
              <w:t xml:space="preserve"> authorizationCode,</w:t>
            </w:r>
          </w:p>
          <w:p w14:paraId="7684D7CC"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t xml:space="preserve">            </w:t>
            </w:r>
            <w:r w:rsidRPr="00C54284">
              <w:rPr>
                <w:rFonts w:ascii="Segoe UI" w:hAnsi="Segoe UI" w:cs="Segoe UI"/>
                <w:color w:val="0000FF"/>
                <w:sz w:val="19"/>
                <w:szCs w:val="19"/>
              </w:rPr>
              <w:t>string</w:t>
            </w:r>
            <w:r w:rsidRPr="00C54284">
              <w:rPr>
                <w:rFonts w:ascii="Segoe UI" w:hAnsi="Segoe UI" w:cs="Segoe UI"/>
                <w:color w:val="000000"/>
                <w:sz w:val="19"/>
                <w:szCs w:val="19"/>
              </w:rPr>
              <w:t xml:space="preserve"> targetPrincipalName,</w:t>
            </w:r>
          </w:p>
          <w:p w14:paraId="61579D33"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t xml:space="preserve">            </w:t>
            </w:r>
            <w:r w:rsidRPr="00C54284">
              <w:rPr>
                <w:rFonts w:ascii="Segoe UI" w:hAnsi="Segoe UI" w:cs="Segoe UI"/>
                <w:color w:val="0000FF"/>
                <w:sz w:val="19"/>
                <w:szCs w:val="19"/>
              </w:rPr>
              <w:t>string</w:t>
            </w:r>
            <w:r w:rsidRPr="00C54284">
              <w:rPr>
                <w:rFonts w:ascii="Segoe UI" w:hAnsi="Segoe UI" w:cs="Segoe UI"/>
                <w:color w:val="000000"/>
                <w:sz w:val="19"/>
                <w:szCs w:val="19"/>
              </w:rPr>
              <w:t xml:space="preserve"> targetHost,</w:t>
            </w:r>
          </w:p>
          <w:p w14:paraId="7936A389"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t xml:space="preserve">            </w:t>
            </w:r>
            <w:r w:rsidRPr="00C54284">
              <w:rPr>
                <w:rFonts w:ascii="Segoe UI" w:hAnsi="Segoe UI" w:cs="Segoe UI"/>
                <w:color w:val="0000FF"/>
                <w:sz w:val="19"/>
                <w:szCs w:val="19"/>
              </w:rPr>
              <w:t>string</w:t>
            </w:r>
            <w:r w:rsidRPr="00C54284">
              <w:rPr>
                <w:rFonts w:ascii="Segoe UI" w:hAnsi="Segoe UI" w:cs="Segoe UI"/>
                <w:color w:val="000000"/>
                <w:sz w:val="19"/>
                <w:szCs w:val="19"/>
              </w:rPr>
              <w:t xml:space="preserve"> targetRealm,</w:t>
            </w:r>
          </w:p>
          <w:p w14:paraId="402CC232"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t xml:space="preserve">            </w:t>
            </w:r>
            <w:r w:rsidRPr="00C54284">
              <w:rPr>
                <w:rFonts w:ascii="Segoe UI" w:hAnsi="Segoe UI" w:cs="Segoe UI"/>
                <w:color w:val="2B91AF"/>
                <w:sz w:val="19"/>
                <w:szCs w:val="19"/>
              </w:rPr>
              <w:t>Uri</w:t>
            </w:r>
            <w:r w:rsidRPr="00C54284">
              <w:rPr>
                <w:rFonts w:ascii="Segoe UI" w:hAnsi="Segoe UI" w:cs="Segoe UI"/>
                <w:color w:val="000000"/>
                <w:sz w:val="19"/>
                <w:szCs w:val="19"/>
              </w:rPr>
              <w:t xml:space="preserve"> redirectUri)</w:t>
            </w:r>
          </w:p>
          <w:p w14:paraId="1022C2B9"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t xml:space="preserve">        {</w:t>
            </w:r>
          </w:p>
          <w:p w14:paraId="2094DC6B"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t xml:space="preserve">            </w:t>
            </w:r>
            <w:r w:rsidRPr="00C54284">
              <w:rPr>
                <w:rFonts w:ascii="Segoe UI" w:hAnsi="Segoe UI" w:cs="Segoe UI"/>
                <w:color w:val="0000FF"/>
                <w:sz w:val="19"/>
                <w:szCs w:val="19"/>
              </w:rPr>
              <w:t>if</w:t>
            </w:r>
            <w:r w:rsidRPr="00C54284">
              <w:rPr>
                <w:rFonts w:ascii="Segoe UI" w:hAnsi="Segoe UI" w:cs="Segoe UI"/>
                <w:color w:val="000000"/>
                <w:sz w:val="19"/>
                <w:szCs w:val="19"/>
              </w:rPr>
              <w:t xml:space="preserve"> (targetRealm == </w:t>
            </w:r>
            <w:r w:rsidRPr="00C54284">
              <w:rPr>
                <w:rFonts w:ascii="Segoe UI" w:hAnsi="Segoe UI" w:cs="Segoe UI"/>
                <w:color w:val="0000FF"/>
                <w:sz w:val="19"/>
                <w:szCs w:val="19"/>
              </w:rPr>
              <w:t>null</w:t>
            </w:r>
            <w:r w:rsidRPr="00C54284">
              <w:rPr>
                <w:rFonts w:ascii="Segoe UI" w:hAnsi="Segoe UI" w:cs="Segoe UI"/>
                <w:color w:val="000000"/>
                <w:sz w:val="19"/>
                <w:szCs w:val="19"/>
              </w:rPr>
              <w:t>)</w:t>
            </w:r>
          </w:p>
          <w:p w14:paraId="09D8CAF8"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t xml:space="preserve">            {</w:t>
            </w:r>
          </w:p>
          <w:p w14:paraId="5CEF3441"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t xml:space="preserve">                targetRealm = Realm;</w:t>
            </w:r>
          </w:p>
          <w:p w14:paraId="5FB4893D"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t xml:space="preserve">            }</w:t>
            </w:r>
          </w:p>
          <w:p w14:paraId="2C01CB05" w14:textId="77777777" w:rsidR="00E27C55" w:rsidRPr="00C54284" w:rsidRDefault="00E27C55" w:rsidP="00E27C55">
            <w:pPr>
              <w:autoSpaceDE w:val="0"/>
              <w:autoSpaceDN w:val="0"/>
              <w:adjustRightInd w:val="0"/>
              <w:rPr>
                <w:rFonts w:ascii="Segoe UI" w:hAnsi="Segoe UI" w:cs="Segoe UI"/>
                <w:color w:val="000000"/>
                <w:sz w:val="19"/>
                <w:szCs w:val="19"/>
              </w:rPr>
            </w:pPr>
          </w:p>
          <w:p w14:paraId="5BD63AD5"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t xml:space="preserve">            </w:t>
            </w:r>
            <w:r w:rsidRPr="00C54284">
              <w:rPr>
                <w:rFonts w:ascii="Segoe UI" w:hAnsi="Segoe UI" w:cs="Segoe UI"/>
                <w:color w:val="0000FF"/>
                <w:sz w:val="19"/>
                <w:szCs w:val="19"/>
              </w:rPr>
              <w:t>string</w:t>
            </w:r>
            <w:r w:rsidRPr="00C54284">
              <w:rPr>
                <w:rFonts w:ascii="Segoe UI" w:hAnsi="Segoe UI" w:cs="Segoe UI"/>
                <w:color w:val="000000"/>
                <w:sz w:val="19"/>
                <w:szCs w:val="19"/>
              </w:rPr>
              <w:t xml:space="preserve"> resource = GetFormattedPrincipal(targetPrincipalName, targetHost, targetRealm);</w:t>
            </w:r>
          </w:p>
          <w:p w14:paraId="449BEA2D"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t xml:space="preserve">            </w:t>
            </w:r>
            <w:r w:rsidRPr="00C54284">
              <w:rPr>
                <w:rFonts w:ascii="Segoe UI" w:hAnsi="Segoe UI" w:cs="Segoe UI"/>
                <w:color w:val="0000FF"/>
                <w:sz w:val="19"/>
                <w:szCs w:val="19"/>
              </w:rPr>
              <w:t>string</w:t>
            </w:r>
            <w:r w:rsidRPr="00C54284">
              <w:rPr>
                <w:rFonts w:ascii="Segoe UI" w:hAnsi="Segoe UI" w:cs="Segoe UI"/>
                <w:color w:val="000000"/>
                <w:sz w:val="19"/>
                <w:szCs w:val="19"/>
              </w:rPr>
              <w:t xml:space="preserve"> clientId = GetFormattedPrincipal(ClientId, </w:t>
            </w:r>
            <w:r w:rsidRPr="00C54284">
              <w:rPr>
                <w:rFonts w:ascii="Segoe UI" w:hAnsi="Segoe UI" w:cs="Segoe UI"/>
                <w:color w:val="0000FF"/>
                <w:sz w:val="19"/>
                <w:szCs w:val="19"/>
              </w:rPr>
              <w:t>null</w:t>
            </w:r>
            <w:r w:rsidRPr="00C54284">
              <w:rPr>
                <w:rFonts w:ascii="Segoe UI" w:hAnsi="Segoe UI" w:cs="Segoe UI"/>
                <w:color w:val="000000"/>
                <w:sz w:val="19"/>
                <w:szCs w:val="19"/>
              </w:rPr>
              <w:t>, targetRealm);</w:t>
            </w:r>
          </w:p>
          <w:p w14:paraId="2C73904C" w14:textId="77777777" w:rsidR="00E27C55" w:rsidRPr="00C54284" w:rsidRDefault="00E27C55" w:rsidP="00E27C55">
            <w:pPr>
              <w:autoSpaceDE w:val="0"/>
              <w:autoSpaceDN w:val="0"/>
              <w:adjustRightInd w:val="0"/>
              <w:rPr>
                <w:rFonts w:ascii="Segoe UI" w:hAnsi="Segoe UI" w:cs="Segoe UI"/>
                <w:color w:val="000000"/>
                <w:sz w:val="19"/>
                <w:szCs w:val="19"/>
              </w:rPr>
            </w:pPr>
          </w:p>
          <w:p w14:paraId="6873862E"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t xml:space="preserve">            </w:t>
            </w:r>
            <w:r w:rsidRPr="00C54284">
              <w:rPr>
                <w:rFonts w:ascii="Segoe UI" w:hAnsi="Segoe UI" w:cs="Segoe UI"/>
                <w:color w:val="008000"/>
                <w:sz w:val="19"/>
                <w:szCs w:val="19"/>
              </w:rPr>
              <w:t>// Create request for token. The RedirectUri is null here.  This will fail if redirect uri is registered</w:t>
            </w:r>
          </w:p>
          <w:p w14:paraId="32EF72FF"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t xml:space="preserve">            </w:t>
            </w:r>
            <w:r w:rsidRPr="00C54284">
              <w:rPr>
                <w:rFonts w:ascii="Segoe UI" w:hAnsi="Segoe UI" w:cs="Segoe UI"/>
                <w:color w:val="2B91AF"/>
                <w:sz w:val="19"/>
                <w:szCs w:val="19"/>
              </w:rPr>
              <w:t>OAuth2AccessTokenRequest</w:t>
            </w:r>
            <w:r w:rsidRPr="00C54284">
              <w:rPr>
                <w:rFonts w:ascii="Segoe UI" w:hAnsi="Segoe UI" w:cs="Segoe UI"/>
                <w:color w:val="000000"/>
                <w:sz w:val="19"/>
                <w:szCs w:val="19"/>
              </w:rPr>
              <w:t xml:space="preserve"> oauth2Request =</w:t>
            </w:r>
          </w:p>
          <w:p w14:paraId="271B63C6"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t xml:space="preserve">                </w:t>
            </w:r>
            <w:r w:rsidRPr="00C54284">
              <w:rPr>
                <w:rFonts w:ascii="Segoe UI" w:hAnsi="Segoe UI" w:cs="Segoe UI"/>
                <w:color w:val="2B91AF"/>
                <w:sz w:val="19"/>
                <w:szCs w:val="19"/>
              </w:rPr>
              <w:t>OAuth2MessageFactory</w:t>
            </w:r>
            <w:r w:rsidRPr="00C54284">
              <w:rPr>
                <w:rFonts w:ascii="Segoe UI" w:hAnsi="Segoe UI" w:cs="Segoe UI"/>
                <w:color w:val="000000"/>
                <w:sz w:val="19"/>
                <w:szCs w:val="19"/>
              </w:rPr>
              <w:t>.CreateAccessTokenRequestWithAuthorizationCode(</w:t>
            </w:r>
          </w:p>
          <w:p w14:paraId="60CF732D"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t xml:space="preserve">                    clientId,</w:t>
            </w:r>
          </w:p>
          <w:p w14:paraId="118273CC"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t xml:space="preserve">                    ClientSecret,</w:t>
            </w:r>
          </w:p>
          <w:p w14:paraId="54A1028B"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t xml:space="preserve">                    authorizationCode,</w:t>
            </w:r>
          </w:p>
          <w:p w14:paraId="3FEB797E"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t xml:space="preserve">                    redirectUri,</w:t>
            </w:r>
          </w:p>
          <w:p w14:paraId="47A0BF4C"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t xml:space="preserve">                    resource);</w:t>
            </w:r>
          </w:p>
          <w:p w14:paraId="7CD7AF5B" w14:textId="77777777" w:rsidR="00E27C55" w:rsidRPr="00C54284" w:rsidRDefault="00E27C55" w:rsidP="00E27C55">
            <w:pPr>
              <w:autoSpaceDE w:val="0"/>
              <w:autoSpaceDN w:val="0"/>
              <w:adjustRightInd w:val="0"/>
              <w:rPr>
                <w:rFonts w:ascii="Segoe UI" w:hAnsi="Segoe UI" w:cs="Segoe UI"/>
                <w:color w:val="000000"/>
                <w:sz w:val="19"/>
                <w:szCs w:val="19"/>
              </w:rPr>
            </w:pPr>
          </w:p>
          <w:p w14:paraId="796F33B6"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t xml:space="preserve">            </w:t>
            </w:r>
            <w:r w:rsidRPr="00C54284">
              <w:rPr>
                <w:rFonts w:ascii="Segoe UI" w:hAnsi="Segoe UI" w:cs="Segoe UI"/>
                <w:color w:val="008000"/>
                <w:sz w:val="19"/>
                <w:szCs w:val="19"/>
              </w:rPr>
              <w:t>// Get token</w:t>
            </w:r>
          </w:p>
          <w:p w14:paraId="3A1FBE7C"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t xml:space="preserve">            </w:t>
            </w:r>
            <w:r w:rsidRPr="00C54284">
              <w:rPr>
                <w:rFonts w:ascii="Segoe UI" w:hAnsi="Segoe UI" w:cs="Segoe UI"/>
                <w:color w:val="2B91AF"/>
                <w:sz w:val="19"/>
                <w:szCs w:val="19"/>
              </w:rPr>
              <w:t>OAuth2S2SClient</w:t>
            </w:r>
            <w:r w:rsidRPr="00C54284">
              <w:rPr>
                <w:rFonts w:ascii="Segoe UI" w:hAnsi="Segoe UI" w:cs="Segoe UI"/>
                <w:color w:val="000000"/>
                <w:sz w:val="19"/>
                <w:szCs w:val="19"/>
              </w:rPr>
              <w:t xml:space="preserve"> client = </w:t>
            </w:r>
            <w:r w:rsidRPr="00C54284">
              <w:rPr>
                <w:rFonts w:ascii="Segoe UI" w:hAnsi="Segoe UI" w:cs="Segoe UI"/>
                <w:color w:val="0000FF"/>
                <w:sz w:val="19"/>
                <w:szCs w:val="19"/>
              </w:rPr>
              <w:t>new</w:t>
            </w:r>
            <w:r w:rsidRPr="00C54284">
              <w:rPr>
                <w:rFonts w:ascii="Segoe UI" w:hAnsi="Segoe UI" w:cs="Segoe UI"/>
                <w:color w:val="000000"/>
                <w:sz w:val="19"/>
                <w:szCs w:val="19"/>
              </w:rPr>
              <w:t xml:space="preserve"> </w:t>
            </w:r>
            <w:r w:rsidRPr="00C54284">
              <w:rPr>
                <w:rFonts w:ascii="Segoe UI" w:hAnsi="Segoe UI" w:cs="Segoe UI"/>
                <w:color w:val="2B91AF"/>
                <w:sz w:val="19"/>
                <w:szCs w:val="19"/>
              </w:rPr>
              <w:t>OAuth2S2SClient</w:t>
            </w:r>
            <w:r w:rsidRPr="00C54284">
              <w:rPr>
                <w:rFonts w:ascii="Segoe UI" w:hAnsi="Segoe UI" w:cs="Segoe UI"/>
                <w:color w:val="000000"/>
                <w:sz w:val="19"/>
                <w:szCs w:val="19"/>
              </w:rPr>
              <w:t>();</w:t>
            </w:r>
          </w:p>
          <w:p w14:paraId="6EDB6E24"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t xml:space="preserve">            </w:t>
            </w:r>
            <w:r w:rsidRPr="00C54284">
              <w:rPr>
                <w:rFonts w:ascii="Segoe UI" w:hAnsi="Segoe UI" w:cs="Segoe UI"/>
                <w:color w:val="2B91AF"/>
                <w:sz w:val="19"/>
                <w:szCs w:val="19"/>
              </w:rPr>
              <w:t>OAuth2AccessTokenResponse</w:t>
            </w:r>
            <w:r w:rsidRPr="00C54284">
              <w:rPr>
                <w:rFonts w:ascii="Segoe UI" w:hAnsi="Segoe UI" w:cs="Segoe UI"/>
                <w:color w:val="000000"/>
                <w:sz w:val="19"/>
                <w:szCs w:val="19"/>
              </w:rPr>
              <w:t xml:space="preserve"> oauth2Response;</w:t>
            </w:r>
          </w:p>
          <w:p w14:paraId="731D45C6"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t xml:space="preserve">            </w:t>
            </w:r>
            <w:r w:rsidRPr="00C54284">
              <w:rPr>
                <w:rFonts w:ascii="Segoe UI" w:hAnsi="Segoe UI" w:cs="Segoe UI"/>
                <w:color w:val="0000FF"/>
                <w:sz w:val="19"/>
                <w:szCs w:val="19"/>
              </w:rPr>
              <w:t>try</w:t>
            </w:r>
          </w:p>
          <w:p w14:paraId="450AAFF2"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t xml:space="preserve">            {</w:t>
            </w:r>
          </w:p>
          <w:p w14:paraId="460CA9DC"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t xml:space="preserve">                oauth2Response =</w:t>
            </w:r>
          </w:p>
          <w:p w14:paraId="6EDD39AE"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t xml:space="preserve">                    client.Issue(</w:t>
            </w:r>
            <w:r w:rsidRPr="00C54284">
              <w:rPr>
                <w:rFonts w:ascii="Segoe UI" w:hAnsi="Segoe UI" w:cs="Segoe UI"/>
                <w:color w:val="2B91AF"/>
                <w:sz w:val="19"/>
                <w:szCs w:val="19"/>
              </w:rPr>
              <w:t>AcsMetadataParser</w:t>
            </w:r>
            <w:r w:rsidRPr="00C54284">
              <w:rPr>
                <w:rFonts w:ascii="Segoe UI" w:hAnsi="Segoe UI" w:cs="Segoe UI"/>
                <w:color w:val="000000"/>
                <w:sz w:val="19"/>
                <w:szCs w:val="19"/>
              </w:rPr>
              <w:t xml:space="preserve">.GetStsUrl(targetRealm), oauth2Request) </w:t>
            </w:r>
            <w:r w:rsidRPr="00C54284">
              <w:rPr>
                <w:rFonts w:ascii="Segoe UI" w:hAnsi="Segoe UI" w:cs="Segoe UI"/>
                <w:color w:val="0000FF"/>
                <w:sz w:val="19"/>
                <w:szCs w:val="19"/>
              </w:rPr>
              <w:t>as</w:t>
            </w:r>
            <w:r w:rsidRPr="00C54284">
              <w:rPr>
                <w:rFonts w:ascii="Segoe UI" w:hAnsi="Segoe UI" w:cs="Segoe UI"/>
                <w:color w:val="000000"/>
                <w:sz w:val="19"/>
                <w:szCs w:val="19"/>
              </w:rPr>
              <w:t xml:space="preserve"> </w:t>
            </w:r>
            <w:r w:rsidRPr="00C54284">
              <w:rPr>
                <w:rFonts w:ascii="Segoe UI" w:hAnsi="Segoe UI" w:cs="Segoe UI"/>
                <w:color w:val="2B91AF"/>
                <w:sz w:val="19"/>
                <w:szCs w:val="19"/>
              </w:rPr>
              <w:t>OAuth2AccessTokenResponse</w:t>
            </w:r>
            <w:r w:rsidRPr="00C54284">
              <w:rPr>
                <w:rFonts w:ascii="Segoe UI" w:hAnsi="Segoe UI" w:cs="Segoe UI"/>
                <w:color w:val="000000"/>
                <w:sz w:val="19"/>
                <w:szCs w:val="19"/>
              </w:rPr>
              <w:t>;</w:t>
            </w:r>
          </w:p>
          <w:p w14:paraId="37FAC378"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t xml:space="preserve">            }</w:t>
            </w:r>
          </w:p>
          <w:p w14:paraId="2A29A4CB"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t xml:space="preserve">            </w:t>
            </w:r>
            <w:r w:rsidRPr="00C54284">
              <w:rPr>
                <w:rFonts w:ascii="Segoe UI" w:hAnsi="Segoe UI" w:cs="Segoe UI"/>
                <w:color w:val="0000FF"/>
                <w:sz w:val="19"/>
                <w:szCs w:val="19"/>
              </w:rPr>
              <w:t>catch</w:t>
            </w:r>
            <w:r w:rsidRPr="00C54284">
              <w:rPr>
                <w:rFonts w:ascii="Segoe UI" w:hAnsi="Segoe UI" w:cs="Segoe UI"/>
                <w:color w:val="000000"/>
                <w:sz w:val="19"/>
                <w:szCs w:val="19"/>
              </w:rPr>
              <w:t xml:space="preserve"> (</w:t>
            </w:r>
            <w:r w:rsidRPr="00C54284">
              <w:rPr>
                <w:rFonts w:ascii="Segoe UI" w:hAnsi="Segoe UI" w:cs="Segoe UI"/>
                <w:color w:val="2B91AF"/>
                <w:sz w:val="19"/>
                <w:szCs w:val="19"/>
              </w:rPr>
              <w:t>WebException</w:t>
            </w:r>
            <w:r w:rsidRPr="00C54284">
              <w:rPr>
                <w:rFonts w:ascii="Segoe UI" w:hAnsi="Segoe UI" w:cs="Segoe UI"/>
                <w:color w:val="000000"/>
                <w:sz w:val="19"/>
                <w:szCs w:val="19"/>
              </w:rPr>
              <w:t xml:space="preserve"> wex)</w:t>
            </w:r>
          </w:p>
          <w:p w14:paraId="1AA3BD31"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t xml:space="preserve">            {</w:t>
            </w:r>
          </w:p>
          <w:p w14:paraId="169DB22E"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t xml:space="preserve">                </w:t>
            </w:r>
            <w:r w:rsidRPr="00C54284">
              <w:rPr>
                <w:rFonts w:ascii="Segoe UI" w:hAnsi="Segoe UI" w:cs="Segoe UI"/>
                <w:color w:val="0000FF"/>
                <w:sz w:val="19"/>
                <w:szCs w:val="19"/>
              </w:rPr>
              <w:t>using</w:t>
            </w:r>
            <w:r w:rsidRPr="00C54284">
              <w:rPr>
                <w:rFonts w:ascii="Segoe UI" w:hAnsi="Segoe UI" w:cs="Segoe UI"/>
                <w:color w:val="000000"/>
                <w:sz w:val="19"/>
                <w:szCs w:val="19"/>
              </w:rPr>
              <w:t xml:space="preserve"> (</w:t>
            </w:r>
            <w:r w:rsidRPr="00C54284">
              <w:rPr>
                <w:rFonts w:ascii="Segoe UI" w:hAnsi="Segoe UI" w:cs="Segoe UI"/>
                <w:color w:val="2B91AF"/>
                <w:sz w:val="19"/>
                <w:szCs w:val="19"/>
              </w:rPr>
              <w:t>StreamReader</w:t>
            </w:r>
            <w:r w:rsidRPr="00C54284">
              <w:rPr>
                <w:rFonts w:ascii="Segoe UI" w:hAnsi="Segoe UI" w:cs="Segoe UI"/>
                <w:color w:val="000000"/>
                <w:sz w:val="19"/>
                <w:szCs w:val="19"/>
              </w:rPr>
              <w:t xml:space="preserve"> sr = </w:t>
            </w:r>
            <w:r w:rsidRPr="00C54284">
              <w:rPr>
                <w:rFonts w:ascii="Segoe UI" w:hAnsi="Segoe UI" w:cs="Segoe UI"/>
                <w:color w:val="0000FF"/>
                <w:sz w:val="19"/>
                <w:szCs w:val="19"/>
              </w:rPr>
              <w:t>new</w:t>
            </w:r>
            <w:r w:rsidRPr="00C54284">
              <w:rPr>
                <w:rFonts w:ascii="Segoe UI" w:hAnsi="Segoe UI" w:cs="Segoe UI"/>
                <w:color w:val="000000"/>
                <w:sz w:val="19"/>
                <w:szCs w:val="19"/>
              </w:rPr>
              <w:t xml:space="preserve"> </w:t>
            </w:r>
            <w:r w:rsidRPr="00C54284">
              <w:rPr>
                <w:rFonts w:ascii="Segoe UI" w:hAnsi="Segoe UI" w:cs="Segoe UI"/>
                <w:color w:val="2B91AF"/>
                <w:sz w:val="19"/>
                <w:szCs w:val="19"/>
              </w:rPr>
              <w:t>StreamReader</w:t>
            </w:r>
            <w:r w:rsidRPr="00C54284">
              <w:rPr>
                <w:rFonts w:ascii="Segoe UI" w:hAnsi="Segoe UI" w:cs="Segoe UI"/>
                <w:color w:val="000000"/>
                <w:sz w:val="19"/>
                <w:szCs w:val="19"/>
              </w:rPr>
              <w:t>(wex.Response.GetResponseStream()))</w:t>
            </w:r>
          </w:p>
          <w:p w14:paraId="3AC95D16"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t xml:space="preserve">                {</w:t>
            </w:r>
          </w:p>
          <w:p w14:paraId="5A04EEAE"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t xml:space="preserve">                    </w:t>
            </w:r>
            <w:r w:rsidRPr="00C54284">
              <w:rPr>
                <w:rFonts w:ascii="Segoe UI" w:hAnsi="Segoe UI" w:cs="Segoe UI"/>
                <w:color w:val="0000FF"/>
                <w:sz w:val="19"/>
                <w:szCs w:val="19"/>
              </w:rPr>
              <w:t>string</w:t>
            </w:r>
            <w:r w:rsidRPr="00C54284">
              <w:rPr>
                <w:rFonts w:ascii="Segoe UI" w:hAnsi="Segoe UI" w:cs="Segoe UI"/>
                <w:color w:val="000000"/>
                <w:sz w:val="19"/>
                <w:szCs w:val="19"/>
              </w:rPr>
              <w:t xml:space="preserve"> responseText = sr.ReadToEnd();</w:t>
            </w:r>
          </w:p>
          <w:p w14:paraId="0A457350"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t xml:space="preserve">                    </w:t>
            </w:r>
            <w:r w:rsidRPr="00C54284">
              <w:rPr>
                <w:rFonts w:ascii="Segoe UI" w:hAnsi="Segoe UI" w:cs="Segoe UI"/>
                <w:color w:val="0000FF"/>
                <w:sz w:val="19"/>
                <w:szCs w:val="19"/>
              </w:rPr>
              <w:t>throw</w:t>
            </w:r>
            <w:r w:rsidRPr="00C54284">
              <w:rPr>
                <w:rFonts w:ascii="Segoe UI" w:hAnsi="Segoe UI" w:cs="Segoe UI"/>
                <w:color w:val="000000"/>
                <w:sz w:val="19"/>
                <w:szCs w:val="19"/>
              </w:rPr>
              <w:t xml:space="preserve"> </w:t>
            </w:r>
            <w:r w:rsidRPr="00C54284">
              <w:rPr>
                <w:rFonts w:ascii="Segoe UI" w:hAnsi="Segoe UI" w:cs="Segoe UI"/>
                <w:color w:val="0000FF"/>
                <w:sz w:val="19"/>
                <w:szCs w:val="19"/>
              </w:rPr>
              <w:t>new</w:t>
            </w:r>
            <w:r w:rsidRPr="00C54284">
              <w:rPr>
                <w:rFonts w:ascii="Segoe UI" w:hAnsi="Segoe UI" w:cs="Segoe UI"/>
                <w:color w:val="000000"/>
                <w:sz w:val="19"/>
                <w:szCs w:val="19"/>
              </w:rPr>
              <w:t xml:space="preserve"> </w:t>
            </w:r>
            <w:r w:rsidRPr="00C54284">
              <w:rPr>
                <w:rFonts w:ascii="Segoe UI" w:hAnsi="Segoe UI" w:cs="Segoe UI"/>
                <w:color w:val="2B91AF"/>
                <w:sz w:val="19"/>
                <w:szCs w:val="19"/>
              </w:rPr>
              <w:t>WebException</w:t>
            </w:r>
            <w:r w:rsidRPr="00C54284">
              <w:rPr>
                <w:rFonts w:ascii="Segoe UI" w:hAnsi="Segoe UI" w:cs="Segoe UI"/>
                <w:color w:val="000000"/>
                <w:sz w:val="19"/>
                <w:szCs w:val="19"/>
              </w:rPr>
              <w:t xml:space="preserve">(wex.Message + </w:t>
            </w:r>
            <w:r w:rsidRPr="00C54284">
              <w:rPr>
                <w:rFonts w:ascii="Segoe UI" w:hAnsi="Segoe UI" w:cs="Segoe UI"/>
                <w:color w:val="A31515"/>
                <w:sz w:val="19"/>
                <w:szCs w:val="19"/>
              </w:rPr>
              <w:t>" - "</w:t>
            </w:r>
            <w:r w:rsidRPr="00C54284">
              <w:rPr>
                <w:rFonts w:ascii="Segoe UI" w:hAnsi="Segoe UI" w:cs="Segoe UI"/>
                <w:color w:val="000000"/>
                <w:sz w:val="19"/>
                <w:szCs w:val="19"/>
              </w:rPr>
              <w:t xml:space="preserve"> + responseText, wex);</w:t>
            </w:r>
          </w:p>
          <w:p w14:paraId="25657F55"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t xml:space="preserve">                }</w:t>
            </w:r>
          </w:p>
          <w:p w14:paraId="41D2AD5B"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t xml:space="preserve">            }</w:t>
            </w:r>
          </w:p>
          <w:p w14:paraId="4A514EDB" w14:textId="77777777" w:rsidR="00E27C55" w:rsidRPr="00C54284" w:rsidRDefault="00E27C55" w:rsidP="00E27C55">
            <w:pPr>
              <w:autoSpaceDE w:val="0"/>
              <w:autoSpaceDN w:val="0"/>
              <w:adjustRightInd w:val="0"/>
              <w:rPr>
                <w:rFonts w:ascii="Segoe UI" w:hAnsi="Segoe UI" w:cs="Segoe UI"/>
                <w:color w:val="000000"/>
                <w:sz w:val="19"/>
                <w:szCs w:val="19"/>
              </w:rPr>
            </w:pPr>
          </w:p>
          <w:p w14:paraId="2C4AF662" w14:textId="77777777" w:rsidR="00E27C55" w:rsidRPr="00C54284" w:rsidRDefault="00E27C55" w:rsidP="00E27C55">
            <w:pPr>
              <w:autoSpaceDE w:val="0"/>
              <w:autoSpaceDN w:val="0"/>
              <w:adjustRightInd w:val="0"/>
              <w:rPr>
                <w:rFonts w:ascii="Segoe UI" w:hAnsi="Segoe UI" w:cs="Segoe UI"/>
                <w:color w:val="000000"/>
                <w:sz w:val="19"/>
                <w:szCs w:val="19"/>
              </w:rPr>
            </w:pPr>
            <w:r w:rsidRPr="00C54284">
              <w:rPr>
                <w:rFonts w:ascii="Segoe UI" w:hAnsi="Segoe UI" w:cs="Segoe UI"/>
                <w:color w:val="000000"/>
                <w:sz w:val="19"/>
                <w:szCs w:val="19"/>
              </w:rPr>
              <w:t xml:space="preserve">            </w:t>
            </w:r>
            <w:r w:rsidRPr="00C54284">
              <w:rPr>
                <w:rFonts w:ascii="Segoe UI" w:hAnsi="Segoe UI" w:cs="Segoe UI"/>
                <w:color w:val="0000FF"/>
                <w:sz w:val="19"/>
                <w:szCs w:val="19"/>
              </w:rPr>
              <w:t>return</w:t>
            </w:r>
            <w:r w:rsidRPr="00C54284">
              <w:rPr>
                <w:rFonts w:ascii="Segoe UI" w:hAnsi="Segoe UI" w:cs="Segoe UI"/>
                <w:color w:val="000000"/>
                <w:sz w:val="19"/>
                <w:szCs w:val="19"/>
              </w:rPr>
              <w:t xml:space="preserve"> oauth2Response;</w:t>
            </w:r>
          </w:p>
          <w:p w14:paraId="52DAEABD" w14:textId="77777777" w:rsidR="00E27C55" w:rsidRPr="00C54284" w:rsidRDefault="00E27C55" w:rsidP="00E27C55">
            <w:pPr>
              <w:pStyle w:val="Body"/>
              <w:rPr>
                <w:rFonts w:ascii="Segoe UI" w:hAnsi="Segoe UI" w:cs="Segoe UI"/>
              </w:rPr>
            </w:pPr>
            <w:r w:rsidRPr="00C54284">
              <w:rPr>
                <w:rFonts w:ascii="Segoe UI" w:hAnsi="Segoe UI" w:cs="Segoe UI"/>
                <w:color w:val="000000"/>
                <w:sz w:val="19"/>
                <w:szCs w:val="19"/>
              </w:rPr>
              <w:t xml:space="preserve">        }</w:t>
            </w:r>
          </w:p>
        </w:tc>
      </w:tr>
    </w:tbl>
    <w:p w14:paraId="56FBE4C9" w14:textId="77777777" w:rsidR="00E27C55" w:rsidRPr="00C54284" w:rsidRDefault="00E27C55" w:rsidP="00E27C55">
      <w:pPr>
        <w:pStyle w:val="Body"/>
        <w:ind w:left="900"/>
        <w:rPr>
          <w:rFonts w:ascii="Segoe UI" w:hAnsi="Segoe UI" w:cs="Segoe UI"/>
        </w:rPr>
      </w:pPr>
    </w:p>
    <w:p w14:paraId="1884D1BB" w14:textId="77777777" w:rsidR="00E27C55" w:rsidRPr="00C54284" w:rsidRDefault="00E27C55" w:rsidP="0088376A">
      <w:pPr>
        <w:pStyle w:val="Heading40"/>
        <w:numPr>
          <w:ilvl w:val="3"/>
          <w:numId w:val="54"/>
        </w:numPr>
        <w:rPr>
          <w:rFonts w:ascii="Segoe UI" w:hAnsi="Segoe UI" w:cs="Segoe UI"/>
          <w:i w:val="0"/>
        </w:rPr>
      </w:pPr>
      <w:bookmarkStart w:id="934" w:name="_Toc100646013"/>
      <w:r w:rsidRPr="00C54284">
        <w:rPr>
          <w:rFonts w:ascii="Segoe UI" w:hAnsi="Segoe UI" w:cs="Segoe UI"/>
          <w:i w:val="0"/>
        </w:rPr>
        <w:lastRenderedPageBreak/>
        <w:t>Authorization</w:t>
      </w:r>
      <w:bookmarkEnd w:id="934"/>
    </w:p>
    <w:p w14:paraId="3A6EBD30" w14:textId="77777777" w:rsidR="00E27C55" w:rsidRPr="00C54284" w:rsidRDefault="00E27C55" w:rsidP="00E27C55">
      <w:pPr>
        <w:pStyle w:val="Body"/>
        <w:ind w:left="1440"/>
        <w:rPr>
          <w:rFonts w:ascii="Segoe UI" w:hAnsi="Segoe UI" w:cs="Segoe UI"/>
        </w:rPr>
      </w:pPr>
      <w:r w:rsidRPr="00C54284">
        <w:rPr>
          <w:rFonts w:ascii="Segoe UI" w:hAnsi="Segoe UI" w:cs="Segoe UI"/>
        </w:rPr>
        <w:t>N.A. Handled by SharePoint internally</w:t>
      </w:r>
    </w:p>
    <w:p w14:paraId="455CB480" w14:textId="77777777" w:rsidR="00E27C55" w:rsidRPr="00C54284" w:rsidRDefault="00E27C55" w:rsidP="0088376A">
      <w:pPr>
        <w:pStyle w:val="Heading40"/>
        <w:numPr>
          <w:ilvl w:val="3"/>
          <w:numId w:val="54"/>
        </w:numPr>
        <w:rPr>
          <w:rFonts w:ascii="Segoe UI" w:hAnsi="Segoe UI" w:cs="Segoe UI"/>
          <w:i w:val="0"/>
        </w:rPr>
      </w:pPr>
      <w:bookmarkStart w:id="935" w:name="_Toc100646014"/>
      <w:r w:rsidRPr="00C54284">
        <w:rPr>
          <w:rFonts w:ascii="Segoe UI" w:hAnsi="Segoe UI" w:cs="Segoe UI"/>
          <w:i w:val="0"/>
        </w:rPr>
        <w:t>Encryption</w:t>
      </w:r>
      <w:bookmarkEnd w:id="935"/>
    </w:p>
    <w:p w14:paraId="10857914" w14:textId="77777777" w:rsidR="00E27C55" w:rsidRPr="00C54284" w:rsidRDefault="00E27C55" w:rsidP="00E27C55">
      <w:pPr>
        <w:pStyle w:val="Body"/>
        <w:ind w:left="1440"/>
        <w:rPr>
          <w:rFonts w:ascii="Segoe UI" w:hAnsi="Segoe UI" w:cs="Segoe UI"/>
        </w:rPr>
      </w:pPr>
      <w:r w:rsidRPr="00C54284">
        <w:rPr>
          <w:rFonts w:ascii="Segoe UI" w:hAnsi="Segoe UI" w:cs="Segoe UI"/>
        </w:rPr>
        <w:t>N.A. Encryption is not performed as we are using a secure connection using HTTPS Protocol</w:t>
      </w:r>
    </w:p>
    <w:p w14:paraId="6B82C14A" w14:textId="70F88956" w:rsidR="00E27C55" w:rsidRPr="00C54284" w:rsidRDefault="00E27C55" w:rsidP="0088376A">
      <w:pPr>
        <w:pStyle w:val="Heading2"/>
        <w:numPr>
          <w:ilvl w:val="1"/>
          <w:numId w:val="10"/>
        </w:numPr>
        <w:tabs>
          <w:tab w:val="clear" w:pos="10206"/>
        </w:tabs>
        <w:ind w:left="846"/>
        <w:rPr>
          <w:rFonts w:ascii="Segoe UI" w:hAnsi="Segoe UI" w:cs="Segoe UI"/>
        </w:rPr>
      </w:pPr>
      <w:bookmarkStart w:id="936" w:name="_Toc393127951"/>
      <w:bookmarkStart w:id="937" w:name="_Toc426022700"/>
      <w:r w:rsidRPr="00C54284">
        <w:rPr>
          <w:rFonts w:ascii="Segoe UI" w:hAnsi="Segoe UI" w:cs="Segoe UI"/>
        </w:rPr>
        <w:t>Components (Business Objects)</w:t>
      </w:r>
      <w:bookmarkEnd w:id="936"/>
      <w:bookmarkEnd w:id="937"/>
      <w:r w:rsidRPr="00C54284">
        <w:rPr>
          <w:rFonts w:ascii="Segoe UI" w:hAnsi="Segoe UI" w:cs="Segoe UI"/>
        </w:rPr>
        <w:t xml:space="preserve"> </w:t>
      </w:r>
    </w:p>
    <w:p w14:paraId="123E2999" w14:textId="77777777" w:rsidR="00E27C55" w:rsidRPr="00C54284" w:rsidRDefault="00E27C55" w:rsidP="00E27C55">
      <w:pPr>
        <w:rPr>
          <w:rFonts w:ascii="Segoe UI" w:hAnsi="Segoe UI" w:cs="Segoe UI"/>
          <w:sz w:val="20"/>
          <w:szCs w:val="20"/>
        </w:rPr>
      </w:pPr>
    </w:p>
    <w:p w14:paraId="75CE93D7" w14:textId="1ADE3839" w:rsidR="00E27C55" w:rsidRPr="00C54284" w:rsidRDefault="00E27C55" w:rsidP="0088376A">
      <w:pPr>
        <w:pStyle w:val="Heading30"/>
        <w:numPr>
          <w:ilvl w:val="2"/>
          <w:numId w:val="83"/>
        </w:numPr>
        <w:ind w:left="1890"/>
        <w:rPr>
          <w:rFonts w:ascii="Segoe UI" w:hAnsi="Segoe UI" w:cs="Segoe UI"/>
          <w:b w:val="0"/>
          <w:sz w:val="26"/>
          <w:szCs w:val="26"/>
        </w:rPr>
      </w:pPr>
      <w:bookmarkStart w:id="938" w:name="_Toc393127952"/>
      <w:bookmarkStart w:id="939" w:name="_Toc426022701"/>
      <w:r w:rsidRPr="00C54284">
        <w:rPr>
          <w:rFonts w:ascii="Segoe UI" w:hAnsi="Segoe UI" w:cs="Segoe UI"/>
          <w:b w:val="0"/>
          <w:sz w:val="26"/>
          <w:szCs w:val="26"/>
        </w:rPr>
        <w:t>Object Map</w:t>
      </w:r>
      <w:bookmarkEnd w:id="938"/>
      <w:bookmarkEnd w:id="939"/>
    </w:p>
    <w:p w14:paraId="110AA754" w14:textId="77777777" w:rsidR="00E27C55" w:rsidRPr="00C54284" w:rsidRDefault="00E27C55" w:rsidP="00E27C55">
      <w:pPr>
        <w:ind w:left="720" w:firstLine="450"/>
        <w:rPr>
          <w:rFonts w:ascii="Segoe UI" w:hAnsi="Segoe UI" w:cs="Segoe UI"/>
          <w:sz w:val="20"/>
          <w:szCs w:val="20"/>
        </w:rPr>
      </w:pPr>
      <w:r w:rsidRPr="00C54284">
        <w:rPr>
          <w:rFonts w:ascii="Segoe UI" w:hAnsi="Segoe UI" w:cs="Segoe UI"/>
          <w:sz w:val="20"/>
          <w:szCs w:val="20"/>
        </w:rPr>
        <w:t>Specified in 5.2.2.1</w:t>
      </w:r>
    </w:p>
    <w:p w14:paraId="60C1FDAE" w14:textId="77777777" w:rsidR="00E27C55" w:rsidRPr="00C54284" w:rsidRDefault="00E27C55" w:rsidP="00E27C55">
      <w:pPr>
        <w:ind w:left="720"/>
        <w:rPr>
          <w:rFonts w:ascii="Segoe UI" w:hAnsi="Segoe UI" w:cs="Segoe UI"/>
        </w:rPr>
      </w:pPr>
    </w:p>
    <w:p w14:paraId="0D2DF6F2" w14:textId="77777777" w:rsidR="00E27C55" w:rsidRPr="00C54284" w:rsidRDefault="00E27C55" w:rsidP="0088376A">
      <w:pPr>
        <w:pStyle w:val="Heading30"/>
        <w:numPr>
          <w:ilvl w:val="2"/>
          <w:numId w:val="83"/>
        </w:numPr>
        <w:ind w:left="1890"/>
        <w:rPr>
          <w:rFonts w:ascii="Segoe UI" w:hAnsi="Segoe UI" w:cs="Segoe UI"/>
          <w:b w:val="0"/>
          <w:sz w:val="26"/>
          <w:szCs w:val="26"/>
        </w:rPr>
      </w:pPr>
      <w:bookmarkStart w:id="940" w:name="_Toc393127953"/>
      <w:bookmarkStart w:id="941" w:name="_Toc426022702"/>
      <w:r w:rsidRPr="00C54284">
        <w:rPr>
          <w:rFonts w:ascii="Segoe UI" w:hAnsi="Segoe UI" w:cs="Segoe UI"/>
          <w:b w:val="0"/>
          <w:sz w:val="26"/>
          <w:szCs w:val="26"/>
        </w:rPr>
        <w:t>Class definitions</w:t>
      </w:r>
      <w:bookmarkEnd w:id="940"/>
      <w:bookmarkEnd w:id="941"/>
    </w:p>
    <w:p w14:paraId="3767699F" w14:textId="77777777" w:rsidR="00E27C55" w:rsidRPr="00C54284" w:rsidRDefault="00E27C55" w:rsidP="00E27C55">
      <w:pPr>
        <w:ind w:firstLine="720"/>
        <w:rPr>
          <w:rFonts w:ascii="Segoe UI" w:hAnsi="Segoe UI" w:cs="Segoe UI"/>
          <w:sz w:val="20"/>
        </w:rPr>
      </w:pPr>
      <w:r w:rsidRPr="00C54284">
        <w:rPr>
          <w:rFonts w:ascii="Segoe UI" w:hAnsi="Segoe UI" w:cs="Segoe UI"/>
          <w:sz w:val="20"/>
          <w:szCs w:val="20"/>
        </w:rPr>
        <w:t>The various classes of the Matter Center App are as described below,</w:t>
      </w:r>
    </w:p>
    <w:p w14:paraId="154BCC16" w14:textId="23DFCE4C" w:rsidR="00E27C55" w:rsidRPr="00C54284" w:rsidRDefault="00E27C55" w:rsidP="0088376A">
      <w:pPr>
        <w:pStyle w:val="Heading40"/>
        <w:numPr>
          <w:ilvl w:val="3"/>
          <w:numId w:val="83"/>
        </w:numPr>
        <w:tabs>
          <w:tab w:val="clear" w:pos="900"/>
          <w:tab w:val="left" w:pos="2340"/>
        </w:tabs>
        <w:ind w:left="2880"/>
        <w:rPr>
          <w:rFonts w:ascii="Segoe UI" w:hAnsi="Segoe UI" w:cs="Segoe UI"/>
          <w:i w:val="0"/>
        </w:rPr>
      </w:pPr>
      <w:bookmarkStart w:id="942" w:name="_Toc100646018"/>
      <w:r w:rsidRPr="00C54284">
        <w:rPr>
          <w:rFonts w:ascii="Segoe UI" w:hAnsi="Segoe UI" w:cs="Segoe UI"/>
          <w:i w:val="0"/>
        </w:rPr>
        <w:t>Class description</w:t>
      </w:r>
      <w:bookmarkEnd w:id="942"/>
    </w:p>
    <w:p w14:paraId="17E11ADF" w14:textId="77777777" w:rsidR="00E27C55" w:rsidRPr="00C54284" w:rsidRDefault="00E27C55" w:rsidP="00E27C55">
      <w:pPr>
        <w:ind w:left="900"/>
        <w:rPr>
          <w:rFonts w:ascii="Segoe UI" w:hAnsi="Segoe UI" w:cs="Segoe UI"/>
          <w:b/>
          <w:sz w:val="20"/>
          <w:szCs w:val="20"/>
        </w:rPr>
      </w:pPr>
      <w:r w:rsidRPr="00C54284">
        <w:rPr>
          <w:rFonts w:ascii="Segoe UI" w:hAnsi="Segoe UI" w:cs="Segoe UI"/>
          <w:b/>
          <w:sz w:val="20"/>
          <w:szCs w:val="20"/>
        </w:rPr>
        <w:t>Matter Provision Objects</w:t>
      </w:r>
    </w:p>
    <w:tbl>
      <w:tblPr>
        <w:tblStyle w:val="TableGrid"/>
        <w:tblW w:w="0" w:type="auto"/>
        <w:tblInd w:w="900" w:type="dxa"/>
        <w:tblLayout w:type="fixed"/>
        <w:tblLook w:val="04A0" w:firstRow="1" w:lastRow="0" w:firstColumn="1" w:lastColumn="0" w:noHBand="0" w:noVBand="1"/>
      </w:tblPr>
      <w:tblGrid>
        <w:gridCol w:w="1615"/>
        <w:gridCol w:w="7555"/>
      </w:tblGrid>
      <w:tr w:rsidR="00E27C55" w:rsidRPr="00C54284" w14:paraId="548E0352" w14:textId="77777777" w:rsidTr="00E27C55">
        <w:tc>
          <w:tcPr>
            <w:tcW w:w="1615" w:type="dxa"/>
          </w:tcPr>
          <w:p w14:paraId="31D09D4D" w14:textId="77777777" w:rsidR="00E27C55" w:rsidRPr="00C54284" w:rsidRDefault="00E27C55" w:rsidP="00E27C55">
            <w:pPr>
              <w:pStyle w:val="NoSpacing"/>
              <w:rPr>
                <w:rFonts w:ascii="Segoe UI" w:hAnsi="Segoe UI" w:cs="Segoe UI"/>
                <w:b/>
              </w:rPr>
            </w:pPr>
            <w:r w:rsidRPr="00C54284">
              <w:rPr>
                <w:rFonts w:ascii="Segoe UI" w:hAnsi="Segoe UI" w:cs="Segoe UI"/>
                <w:b/>
              </w:rPr>
              <w:t>Module</w:t>
            </w:r>
          </w:p>
        </w:tc>
        <w:tc>
          <w:tcPr>
            <w:tcW w:w="7555" w:type="dxa"/>
          </w:tcPr>
          <w:p w14:paraId="2B2F66F8" w14:textId="77777777" w:rsidR="00E27C55" w:rsidRPr="00C54284" w:rsidRDefault="00E27C55" w:rsidP="00E27C55">
            <w:pPr>
              <w:pStyle w:val="NoSpacing"/>
              <w:rPr>
                <w:rFonts w:ascii="Segoe UI" w:hAnsi="Segoe UI" w:cs="Segoe UI"/>
                <w:b/>
              </w:rPr>
            </w:pPr>
            <w:r w:rsidRPr="00C54284">
              <w:rPr>
                <w:rFonts w:ascii="Segoe UI" w:hAnsi="Segoe UI" w:cs="Segoe UI"/>
                <w:b/>
              </w:rPr>
              <w:t>Details</w:t>
            </w:r>
          </w:p>
        </w:tc>
      </w:tr>
      <w:tr w:rsidR="00E27C55" w:rsidRPr="00C54284" w14:paraId="73D235BA" w14:textId="77777777" w:rsidTr="00E27C55">
        <w:tc>
          <w:tcPr>
            <w:tcW w:w="1615" w:type="dxa"/>
          </w:tcPr>
          <w:p w14:paraId="672248B6" w14:textId="77777777" w:rsidR="00E27C55" w:rsidRPr="00C54284" w:rsidRDefault="00E27C55" w:rsidP="00E27C55">
            <w:pPr>
              <w:pStyle w:val="NoSpacing"/>
              <w:rPr>
                <w:rFonts w:ascii="Segoe UI" w:hAnsi="Segoe UI" w:cs="Segoe UI"/>
              </w:rPr>
            </w:pPr>
            <w:r w:rsidRPr="00C54284">
              <w:rPr>
                <w:rFonts w:ascii="Segoe UI" w:hAnsi="Segoe UI" w:cs="Segoe UI"/>
              </w:rPr>
              <w:t>File name</w:t>
            </w:r>
          </w:p>
        </w:tc>
        <w:tc>
          <w:tcPr>
            <w:tcW w:w="7555" w:type="dxa"/>
          </w:tcPr>
          <w:p w14:paraId="294C6BD9" w14:textId="77777777" w:rsidR="00E27C55" w:rsidRPr="00C54284" w:rsidRDefault="00E27C55" w:rsidP="00E27C55">
            <w:pPr>
              <w:pStyle w:val="NoSpacing"/>
              <w:rPr>
                <w:rFonts w:ascii="Segoe UI" w:hAnsi="Segoe UI" w:cs="Segoe UI"/>
              </w:rPr>
            </w:pPr>
            <w:r w:rsidRPr="00C54284">
              <w:rPr>
                <w:rFonts w:ascii="Segoe UI" w:hAnsi="Segoe UI" w:cs="Segoe UI"/>
              </w:rPr>
              <w:t>MatterProvisionObjects.cs</w:t>
            </w:r>
          </w:p>
        </w:tc>
      </w:tr>
      <w:tr w:rsidR="00E27C55" w:rsidRPr="00C54284" w14:paraId="60A19A77" w14:textId="77777777" w:rsidTr="00E27C55">
        <w:tc>
          <w:tcPr>
            <w:tcW w:w="1615" w:type="dxa"/>
          </w:tcPr>
          <w:p w14:paraId="62640EDD" w14:textId="77777777" w:rsidR="00E27C55" w:rsidRPr="00C54284" w:rsidRDefault="00E27C55" w:rsidP="00E27C55">
            <w:pPr>
              <w:pStyle w:val="NoSpacing"/>
              <w:rPr>
                <w:rFonts w:ascii="Segoe UI" w:hAnsi="Segoe UI" w:cs="Segoe UI"/>
              </w:rPr>
            </w:pPr>
            <w:r w:rsidRPr="00C54284">
              <w:rPr>
                <w:rFonts w:ascii="Segoe UI" w:hAnsi="Segoe UI" w:cs="Segoe UI"/>
              </w:rPr>
              <w:t>Namespace</w:t>
            </w:r>
          </w:p>
        </w:tc>
        <w:tc>
          <w:tcPr>
            <w:tcW w:w="7555" w:type="dxa"/>
          </w:tcPr>
          <w:p w14:paraId="339B1C83" w14:textId="77777777" w:rsidR="00E27C55" w:rsidRPr="00C54284" w:rsidRDefault="00E27C55" w:rsidP="00E27C55">
            <w:pPr>
              <w:pStyle w:val="NoSpacing"/>
              <w:rPr>
                <w:rFonts w:ascii="Segoe UI" w:hAnsi="Segoe UI" w:cs="Segoe UI"/>
              </w:rPr>
            </w:pPr>
            <w:r w:rsidRPr="00C54284">
              <w:rPr>
                <w:rFonts w:ascii="Segoe UI" w:hAnsi="Segoe UI" w:cs="Segoe UI"/>
              </w:rPr>
              <w:t>Microsoft.Legal.MatterCenter.Entity</w:t>
            </w:r>
          </w:p>
        </w:tc>
      </w:tr>
      <w:tr w:rsidR="00E27C55" w:rsidRPr="00C54284" w14:paraId="713B3DAB" w14:textId="77777777" w:rsidTr="00E27C55">
        <w:trPr>
          <w:trHeight w:val="278"/>
        </w:trPr>
        <w:tc>
          <w:tcPr>
            <w:tcW w:w="1615" w:type="dxa"/>
          </w:tcPr>
          <w:p w14:paraId="32AFAF02" w14:textId="77777777" w:rsidR="00E27C55" w:rsidRPr="00C54284" w:rsidRDefault="00E27C55" w:rsidP="00E27C55">
            <w:pPr>
              <w:pStyle w:val="NoSpacing"/>
              <w:rPr>
                <w:rFonts w:ascii="Segoe UI" w:hAnsi="Segoe UI" w:cs="Segoe UI"/>
              </w:rPr>
            </w:pPr>
            <w:r w:rsidRPr="00C54284">
              <w:rPr>
                <w:rFonts w:ascii="Segoe UI" w:hAnsi="Segoe UI" w:cs="Segoe UI"/>
              </w:rPr>
              <w:t>Assembly</w:t>
            </w:r>
          </w:p>
        </w:tc>
        <w:tc>
          <w:tcPr>
            <w:tcW w:w="7555" w:type="dxa"/>
          </w:tcPr>
          <w:p w14:paraId="18D9A929" w14:textId="77777777" w:rsidR="00E27C55" w:rsidRPr="00C54284" w:rsidRDefault="00E27C55" w:rsidP="00E27C55">
            <w:pPr>
              <w:pStyle w:val="NoSpacing"/>
              <w:rPr>
                <w:rFonts w:ascii="Segoe UI" w:hAnsi="Segoe UI" w:cs="Segoe UI"/>
              </w:rPr>
            </w:pPr>
            <w:r w:rsidRPr="00C54284">
              <w:rPr>
                <w:rFonts w:ascii="Segoe UI" w:hAnsi="Segoe UI" w:cs="Segoe UI"/>
              </w:rPr>
              <w:t>Microsoft.Legal.MatterCenter.Entity</w:t>
            </w:r>
          </w:p>
        </w:tc>
      </w:tr>
      <w:tr w:rsidR="00E27C55" w:rsidRPr="00C54284" w14:paraId="6ACBA701" w14:textId="77777777" w:rsidTr="00E27C55">
        <w:trPr>
          <w:trHeight w:val="278"/>
        </w:trPr>
        <w:tc>
          <w:tcPr>
            <w:tcW w:w="1615" w:type="dxa"/>
          </w:tcPr>
          <w:p w14:paraId="08B9B6AC" w14:textId="77777777" w:rsidR="00E27C55" w:rsidRPr="00C54284" w:rsidRDefault="00E27C55" w:rsidP="00E27C55">
            <w:pPr>
              <w:pStyle w:val="NoSpacing"/>
              <w:rPr>
                <w:rFonts w:ascii="Segoe UI" w:hAnsi="Segoe UI" w:cs="Segoe UI"/>
              </w:rPr>
            </w:pPr>
            <w:r w:rsidRPr="00C54284">
              <w:rPr>
                <w:rFonts w:ascii="Segoe UI" w:hAnsi="Segoe UI" w:cs="Segoe UI"/>
              </w:rPr>
              <w:t>Description</w:t>
            </w:r>
          </w:p>
        </w:tc>
        <w:tc>
          <w:tcPr>
            <w:tcW w:w="7555" w:type="dxa"/>
          </w:tcPr>
          <w:p w14:paraId="57A1872D" w14:textId="77777777" w:rsidR="00E27C55" w:rsidRPr="00C54284" w:rsidRDefault="00E27C55" w:rsidP="00E27C55">
            <w:pPr>
              <w:pStyle w:val="NoSpacing"/>
              <w:rPr>
                <w:rFonts w:ascii="Segoe UI" w:hAnsi="Segoe UI" w:cs="Segoe UI"/>
              </w:rPr>
            </w:pPr>
            <w:r w:rsidRPr="00C54284">
              <w:rPr>
                <w:rFonts w:ascii="Segoe UI" w:hAnsi="Segoe UI" w:cs="Segoe UI"/>
              </w:rPr>
              <w:t>These object/classes are used in Matter Provision app to pass different details of Matter.</w:t>
            </w:r>
          </w:p>
        </w:tc>
      </w:tr>
      <w:tr w:rsidR="00E27C55" w:rsidRPr="00C54284" w14:paraId="3CA6278D" w14:textId="77777777" w:rsidTr="00E27C55">
        <w:tc>
          <w:tcPr>
            <w:tcW w:w="1615" w:type="dxa"/>
          </w:tcPr>
          <w:p w14:paraId="21D2D384" w14:textId="77777777" w:rsidR="00E27C55" w:rsidRPr="00C54284" w:rsidRDefault="00E27C55" w:rsidP="00E27C55">
            <w:pPr>
              <w:pStyle w:val="NoSpacing"/>
              <w:rPr>
                <w:rFonts w:ascii="Segoe UI" w:hAnsi="Segoe UI" w:cs="Segoe UI"/>
              </w:rPr>
            </w:pPr>
            <w:r w:rsidRPr="00C54284">
              <w:rPr>
                <w:rFonts w:ascii="Segoe UI" w:hAnsi="Segoe UI" w:cs="Segoe UI"/>
              </w:rPr>
              <w:t>Objects/Classes</w:t>
            </w:r>
          </w:p>
          <w:p w14:paraId="30093610" w14:textId="77777777" w:rsidR="00E27C55" w:rsidRPr="00C54284" w:rsidRDefault="00E27C55" w:rsidP="00E27C55">
            <w:pPr>
              <w:pStyle w:val="NoSpacing"/>
              <w:rPr>
                <w:rFonts w:ascii="Segoe UI" w:hAnsi="Segoe UI" w:cs="Segoe UI"/>
              </w:rPr>
            </w:pPr>
            <w:r w:rsidRPr="00C54284">
              <w:rPr>
                <w:rFonts w:ascii="Segoe UI" w:hAnsi="Segoe UI" w:cs="Segoe UI"/>
              </w:rPr>
              <w:t>Properties</w:t>
            </w:r>
          </w:p>
        </w:tc>
        <w:tc>
          <w:tcPr>
            <w:tcW w:w="7555" w:type="dxa"/>
          </w:tcPr>
          <w:p w14:paraId="6C6BC5BF" w14:textId="77777777" w:rsidR="00E27C55" w:rsidRPr="00C54284" w:rsidRDefault="00E27C55" w:rsidP="00E27C55">
            <w:pPr>
              <w:pStyle w:val="NoSpacing"/>
              <w:rPr>
                <w:rFonts w:ascii="Segoe UI" w:hAnsi="Segoe UI" w:cs="Segoe UI"/>
              </w:rPr>
            </w:pPr>
          </w:p>
          <w:p w14:paraId="7D8E2A97" w14:textId="77777777" w:rsidR="00E27C55" w:rsidRPr="00C54284" w:rsidRDefault="00E27C55" w:rsidP="00E27C55">
            <w:pPr>
              <w:pStyle w:val="NoSpacing"/>
              <w:rPr>
                <w:rFonts w:ascii="Segoe UI" w:hAnsi="Segoe UI" w:cs="Segoe UI"/>
              </w:rPr>
            </w:pPr>
            <w:r w:rsidRPr="00C54284">
              <w:rPr>
                <w:rFonts w:ascii="Segoe UI" w:hAnsi="Segoe UI" w:cs="Segoe UI"/>
                <w:noProof/>
              </w:rPr>
              <w:lastRenderedPageBreak/>
              <w:drawing>
                <wp:inline distT="0" distB="0" distL="0" distR="0" wp14:anchorId="3FF1FE5C" wp14:editId="41B7DFAC">
                  <wp:extent cx="3467100" cy="4361083"/>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471526" cy="4366650"/>
                          </a:xfrm>
                          <a:prstGeom prst="rect">
                            <a:avLst/>
                          </a:prstGeom>
                        </pic:spPr>
                      </pic:pic>
                    </a:graphicData>
                  </a:graphic>
                </wp:inline>
              </w:drawing>
            </w:r>
          </w:p>
          <w:p w14:paraId="5204ECF3" w14:textId="77777777" w:rsidR="00E27C55" w:rsidRPr="00C54284" w:rsidRDefault="00E27C55" w:rsidP="00E27C55">
            <w:pPr>
              <w:pStyle w:val="NoSpacing"/>
              <w:rPr>
                <w:rFonts w:ascii="Segoe UI" w:hAnsi="Segoe UI" w:cs="Segoe UI"/>
                <w:noProof/>
                <w:lang w:val="en-IN" w:eastAsia="en-IN"/>
              </w:rPr>
            </w:pPr>
            <w:r w:rsidRPr="00C54284">
              <w:rPr>
                <w:rFonts w:ascii="Segoe UI" w:hAnsi="Segoe UI" w:cs="Segoe UI"/>
                <w:noProof/>
              </w:rPr>
              <w:drawing>
                <wp:inline distT="0" distB="0" distL="0" distR="0" wp14:anchorId="460C9191" wp14:editId="6B393779">
                  <wp:extent cx="2247900" cy="18954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247900" cy="1895475"/>
                          </a:xfrm>
                          <a:prstGeom prst="rect">
                            <a:avLst/>
                          </a:prstGeom>
                        </pic:spPr>
                      </pic:pic>
                    </a:graphicData>
                  </a:graphic>
                </wp:inline>
              </w:drawing>
            </w:r>
            <w:r w:rsidRPr="00C54284">
              <w:rPr>
                <w:rFonts w:ascii="Segoe UI" w:hAnsi="Segoe UI" w:cs="Segoe UI"/>
                <w:noProof/>
                <w:lang w:val="en-IN" w:eastAsia="en-IN"/>
              </w:rPr>
              <w:t xml:space="preserve"> </w:t>
            </w:r>
            <w:r w:rsidRPr="00C54284">
              <w:rPr>
                <w:rFonts w:ascii="Segoe UI" w:hAnsi="Segoe UI" w:cs="Segoe UI"/>
                <w:noProof/>
              </w:rPr>
              <w:drawing>
                <wp:inline distT="0" distB="0" distL="0" distR="0" wp14:anchorId="0D1207F5" wp14:editId="07C8042B">
                  <wp:extent cx="2324100" cy="18954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324100" cy="1895475"/>
                          </a:xfrm>
                          <a:prstGeom prst="rect">
                            <a:avLst/>
                          </a:prstGeom>
                        </pic:spPr>
                      </pic:pic>
                    </a:graphicData>
                  </a:graphic>
                </wp:inline>
              </w:drawing>
            </w:r>
          </w:p>
          <w:p w14:paraId="2202F721" w14:textId="77777777" w:rsidR="00E27C55" w:rsidRPr="00C54284" w:rsidRDefault="00E27C55" w:rsidP="00E27C55">
            <w:pPr>
              <w:pStyle w:val="NoSpacing"/>
              <w:rPr>
                <w:rFonts w:ascii="Segoe UI" w:hAnsi="Segoe UI" w:cs="Segoe UI"/>
              </w:rPr>
            </w:pPr>
            <w:r w:rsidRPr="00C54284">
              <w:rPr>
                <w:rFonts w:ascii="Segoe UI" w:hAnsi="Segoe UI" w:cs="Segoe UI"/>
                <w:noProof/>
              </w:rPr>
              <w:lastRenderedPageBreak/>
              <w:drawing>
                <wp:inline distT="0" distB="0" distL="0" distR="0" wp14:anchorId="1F54A803" wp14:editId="0DBE2C05">
                  <wp:extent cx="3000375" cy="2198551"/>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003200" cy="2200621"/>
                          </a:xfrm>
                          <a:prstGeom prst="rect">
                            <a:avLst/>
                          </a:prstGeom>
                        </pic:spPr>
                      </pic:pic>
                    </a:graphicData>
                  </a:graphic>
                </wp:inline>
              </w:drawing>
            </w:r>
            <w:r w:rsidRPr="00C54284">
              <w:rPr>
                <w:rFonts w:ascii="Segoe UI" w:hAnsi="Segoe UI" w:cs="Segoe UI"/>
                <w:noProof/>
                <w:lang w:val="en-IN" w:eastAsia="en-IN"/>
              </w:rPr>
              <w:t xml:space="preserve"> </w:t>
            </w:r>
            <w:r w:rsidRPr="00C54284">
              <w:rPr>
                <w:rFonts w:ascii="Segoe UI" w:hAnsi="Segoe UI" w:cs="Segoe UI"/>
                <w:noProof/>
              </w:rPr>
              <w:drawing>
                <wp:inline distT="0" distB="0" distL="0" distR="0" wp14:anchorId="53AB86BE" wp14:editId="765D1970">
                  <wp:extent cx="1584149" cy="19145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603601" cy="1938033"/>
                          </a:xfrm>
                          <a:prstGeom prst="rect">
                            <a:avLst/>
                          </a:prstGeom>
                        </pic:spPr>
                      </pic:pic>
                    </a:graphicData>
                  </a:graphic>
                </wp:inline>
              </w:drawing>
            </w:r>
            <w:r w:rsidRPr="00C54284" w:rsidDel="00F8510A">
              <w:rPr>
                <w:rFonts w:ascii="Segoe UI" w:hAnsi="Segoe UI" w:cs="Segoe UI"/>
                <w:noProof/>
                <w:lang w:val="en-IN" w:eastAsia="en-IN"/>
              </w:rPr>
              <w:t xml:space="preserve"> </w:t>
            </w:r>
          </w:p>
          <w:p w14:paraId="66CF6016" w14:textId="3337864F" w:rsidR="00E27C55" w:rsidRPr="00C54284" w:rsidRDefault="00E27C55" w:rsidP="00E27C55">
            <w:pPr>
              <w:pStyle w:val="NoSpacing"/>
              <w:rPr>
                <w:rFonts w:ascii="Segoe UI" w:hAnsi="Segoe UI" w:cs="Segoe UI"/>
              </w:rPr>
            </w:pPr>
            <w:r w:rsidRPr="00C54284">
              <w:rPr>
                <w:rFonts w:ascii="Segoe UI" w:hAnsi="Segoe UI" w:cs="Segoe UI"/>
                <w:snapToGrid w:val="0"/>
                <w:color w:val="000000"/>
                <w:w w:val="0"/>
                <w:sz w:val="0"/>
                <w:szCs w:val="0"/>
                <w:u w:color="000000"/>
                <w:bdr w:val="none" w:sz="0" w:space="0" w:color="000000"/>
                <w:shd w:val="clear" w:color="000000" w:fill="000000"/>
                <w:lang w:val="x-none" w:eastAsia="x-none" w:bidi="x-none"/>
              </w:rPr>
              <w:t xml:space="preserve"> </w:t>
            </w:r>
            <w:r w:rsidRPr="00C54284">
              <w:rPr>
                <w:rFonts w:ascii="Segoe UI" w:hAnsi="Segoe UI" w:cs="Segoe UI"/>
                <w:noProof/>
              </w:rPr>
              <w:drawing>
                <wp:inline distT="0" distB="0" distL="0" distR="0" wp14:anchorId="6CA5C589" wp14:editId="2E980FAF">
                  <wp:extent cx="2714625" cy="189547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714625" cy="1895475"/>
                          </a:xfrm>
                          <a:prstGeom prst="rect">
                            <a:avLst/>
                          </a:prstGeom>
                        </pic:spPr>
                      </pic:pic>
                    </a:graphicData>
                  </a:graphic>
                </wp:inline>
              </w:drawing>
            </w:r>
            <w:r w:rsidRPr="00C54284">
              <w:rPr>
                <w:rFonts w:ascii="Segoe UI" w:hAnsi="Segoe UI" w:cs="Segoe UI"/>
                <w:noProof/>
                <w:lang w:val="en-IN" w:eastAsia="en-IN"/>
              </w:rPr>
              <w:t xml:space="preserve"> </w:t>
            </w:r>
            <w:r w:rsidR="00AA51FE">
              <w:rPr>
                <w:noProof/>
              </w:rPr>
              <w:drawing>
                <wp:inline distT="0" distB="0" distL="0" distR="0" wp14:anchorId="74285ACA" wp14:editId="4B2FEC45">
                  <wp:extent cx="4660265" cy="3405505"/>
                  <wp:effectExtent l="0" t="0" r="698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660265" cy="3405505"/>
                          </a:xfrm>
                          <a:prstGeom prst="rect">
                            <a:avLst/>
                          </a:prstGeom>
                        </pic:spPr>
                      </pic:pic>
                    </a:graphicData>
                  </a:graphic>
                </wp:inline>
              </w:drawing>
            </w:r>
          </w:p>
        </w:tc>
      </w:tr>
    </w:tbl>
    <w:p w14:paraId="4D4813DB" w14:textId="77777777" w:rsidR="00E27C55" w:rsidRPr="00C54284" w:rsidRDefault="00E27C55" w:rsidP="00E27C55">
      <w:pPr>
        <w:ind w:left="900"/>
        <w:rPr>
          <w:rFonts w:ascii="Segoe UI" w:hAnsi="Segoe UI" w:cs="Segoe UI"/>
          <w:sz w:val="20"/>
          <w:szCs w:val="20"/>
        </w:rPr>
      </w:pPr>
    </w:p>
    <w:p w14:paraId="612E84E9" w14:textId="77777777" w:rsidR="00E27C55" w:rsidRPr="00C54284" w:rsidRDefault="00E27C55" w:rsidP="00E27C55">
      <w:pPr>
        <w:ind w:left="900"/>
        <w:rPr>
          <w:rFonts w:ascii="Segoe UI" w:hAnsi="Segoe UI" w:cs="Segoe UI"/>
          <w:b/>
          <w:sz w:val="20"/>
          <w:szCs w:val="20"/>
        </w:rPr>
      </w:pPr>
      <w:r w:rsidRPr="00C54284">
        <w:rPr>
          <w:rFonts w:ascii="Segoe UI" w:hAnsi="Segoe UI" w:cs="Segoe UI"/>
          <w:b/>
          <w:sz w:val="20"/>
          <w:szCs w:val="20"/>
        </w:rPr>
        <w:t>Search Objects</w:t>
      </w:r>
    </w:p>
    <w:tbl>
      <w:tblPr>
        <w:tblStyle w:val="TableGrid"/>
        <w:tblW w:w="0" w:type="auto"/>
        <w:tblInd w:w="900" w:type="dxa"/>
        <w:tblLayout w:type="fixed"/>
        <w:tblLook w:val="04A0" w:firstRow="1" w:lastRow="0" w:firstColumn="1" w:lastColumn="0" w:noHBand="0" w:noVBand="1"/>
      </w:tblPr>
      <w:tblGrid>
        <w:gridCol w:w="1615"/>
        <w:gridCol w:w="7555"/>
      </w:tblGrid>
      <w:tr w:rsidR="00E27C55" w:rsidRPr="00C54284" w14:paraId="3EDF6318" w14:textId="77777777" w:rsidTr="00E27C55">
        <w:tc>
          <w:tcPr>
            <w:tcW w:w="1615" w:type="dxa"/>
          </w:tcPr>
          <w:p w14:paraId="50ADBC01" w14:textId="77777777" w:rsidR="00E27C55" w:rsidRPr="00C54284" w:rsidRDefault="00E27C55" w:rsidP="00E27C55">
            <w:pPr>
              <w:pStyle w:val="NoSpacing"/>
              <w:rPr>
                <w:rFonts w:ascii="Segoe UI" w:hAnsi="Segoe UI" w:cs="Segoe UI"/>
                <w:b/>
              </w:rPr>
            </w:pPr>
            <w:r w:rsidRPr="00C54284">
              <w:rPr>
                <w:rFonts w:ascii="Segoe UI" w:hAnsi="Segoe UI" w:cs="Segoe UI"/>
                <w:b/>
              </w:rPr>
              <w:t>Module</w:t>
            </w:r>
          </w:p>
        </w:tc>
        <w:tc>
          <w:tcPr>
            <w:tcW w:w="7555" w:type="dxa"/>
          </w:tcPr>
          <w:p w14:paraId="341258A4" w14:textId="77777777" w:rsidR="00E27C55" w:rsidRPr="00C54284" w:rsidRDefault="00E27C55" w:rsidP="00E27C55">
            <w:pPr>
              <w:pStyle w:val="NoSpacing"/>
              <w:rPr>
                <w:rFonts w:ascii="Segoe UI" w:hAnsi="Segoe UI" w:cs="Segoe UI"/>
                <w:b/>
              </w:rPr>
            </w:pPr>
            <w:r w:rsidRPr="00C54284">
              <w:rPr>
                <w:rFonts w:ascii="Segoe UI" w:hAnsi="Segoe UI" w:cs="Segoe UI"/>
                <w:b/>
              </w:rPr>
              <w:t>Details</w:t>
            </w:r>
          </w:p>
        </w:tc>
      </w:tr>
      <w:tr w:rsidR="00E27C55" w:rsidRPr="00C54284" w14:paraId="4CB91867" w14:textId="77777777" w:rsidTr="00E27C55">
        <w:tc>
          <w:tcPr>
            <w:tcW w:w="1615" w:type="dxa"/>
          </w:tcPr>
          <w:p w14:paraId="1AE96F8E" w14:textId="77777777" w:rsidR="00E27C55" w:rsidRPr="00C54284" w:rsidRDefault="00E27C55" w:rsidP="00E27C55">
            <w:pPr>
              <w:pStyle w:val="NoSpacing"/>
              <w:rPr>
                <w:rFonts w:ascii="Segoe UI" w:hAnsi="Segoe UI" w:cs="Segoe UI"/>
              </w:rPr>
            </w:pPr>
            <w:r w:rsidRPr="00C54284">
              <w:rPr>
                <w:rFonts w:ascii="Segoe UI" w:hAnsi="Segoe UI" w:cs="Segoe UI"/>
              </w:rPr>
              <w:lastRenderedPageBreak/>
              <w:t>File name</w:t>
            </w:r>
          </w:p>
        </w:tc>
        <w:tc>
          <w:tcPr>
            <w:tcW w:w="7555" w:type="dxa"/>
          </w:tcPr>
          <w:p w14:paraId="08695A47" w14:textId="77777777" w:rsidR="00E27C55" w:rsidRPr="00C54284" w:rsidRDefault="00E27C55" w:rsidP="00E27C55">
            <w:pPr>
              <w:pStyle w:val="NoSpacing"/>
              <w:rPr>
                <w:rFonts w:ascii="Segoe UI" w:hAnsi="Segoe UI" w:cs="Segoe UI"/>
              </w:rPr>
            </w:pPr>
            <w:r w:rsidRPr="00C54284">
              <w:rPr>
                <w:rFonts w:ascii="Segoe UI" w:hAnsi="Segoe UI" w:cs="Segoe UI"/>
              </w:rPr>
              <w:t>SearchObject.cs</w:t>
            </w:r>
          </w:p>
        </w:tc>
      </w:tr>
      <w:tr w:rsidR="00E27C55" w:rsidRPr="00C54284" w14:paraId="5F1E9AFB" w14:textId="77777777" w:rsidTr="00E27C55">
        <w:tc>
          <w:tcPr>
            <w:tcW w:w="1615" w:type="dxa"/>
          </w:tcPr>
          <w:p w14:paraId="73EA139D" w14:textId="77777777" w:rsidR="00E27C55" w:rsidRPr="00C54284" w:rsidRDefault="00E27C55" w:rsidP="00E27C55">
            <w:pPr>
              <w:pStyle w:val="NoSpacing"/>
              <w:rPr>
                <w:rFonts w:ascii="Segoe UI" w:hAnsi="Segoe UI" w:cs="Segoe UI"/>
              </w:rPr>
            </w:pPr>
            <w:r w:rsidRPr="00C54284">
              <w:rPr>
                <w:rFonts w:ascii="Segoe UI" w:hAnsi="Segoe UI" w:cs="Segoe UI"/>
              </w:rPr>
              <w:t>Namespace</w:t>
            </w:r>
          </w:p>
        </w:tc>
        <w:tc>
          <w:tcPr>
            <w:tcW w:w="7555" w:type="dxa"/>
          </w:tcPr>
          <w:p w14:paraId="75FF52F6" w14:textId="77777777" w:rsidR="00E27C55" w:rsidRPr="00C54284" w:rsidRDefault="00E27C55" w:rsidP="00E27C55">
            <w:pPr>
              <w:pStyle w:val="NoSpacing"/>
              <w:rPr>
                <w:rFonts w:ascii="Segoe UI" w:hAnsi="Segoe UI" w:cs="Segoe UI"/>
              </w:rPr>
            </w:pPr>
            <w:r w:rsidRPr="00C54284">
              <w:rPr>
                <w:rFonts w:ascii="Segoe UI" w:hAnsi="Segoe UI" w:cs="Segoe UI"/>
              </w:rPr>
              <w:t>Microsoft.Legal.MatterCenter.Entity</w:t>
            </w:r>
          </w:p>
        </w:tc>
      </w:tr>
      <w:tr w:rsidR="00E27C55" w:rsidRPr="00C54284" w14:paraId="5E385947" w14:textId="77777777" w:rsidTr="00E27C55">
        <w:trPr>
          <w:trHeight w:val="278"/>
        </w:trPr>
        <w:tc>
          <w:tcPr>
            <w:tcW w:w="1615" w:type="dxa"/>
          </w:tcPr>
          <w:p w14:paraId="342C7383" w14:textId="77777777" w:rsidR="00E27C55" w:rsidRPr="00C54284" w:rsidRDefault="00E27C55" w:rsidP="00E27C55">
            <w:pPr>
              <w:pStyle w:val="NoSpacing"/>
              <w:rPr>
                <w:rFonts w:ascii="Segoe UI" w:hAnsi="Segoe UI" w:cs="Segoe UI"/>
              </w:rPr>
            </w:pPr>
            <w:r w:rsidRPr="00C54284">
              <w:rPr>
                <w:rFonts w:ascii="Segoe UI" w:hAnsi="Segoe UI" w:cs="Segoe UI"/>
              </w:rPr>
              <w:t>Assembly</w:t>
            </w:r>
          </w:p>
        </w:tc>
        <w:tc>
          <w:tcPr>
            <w:tcW w:w="7555" w:type="dxa"/>
          </w:tcPr>
          <w:p w14:paraId="28584ABF" w14:textId="77777777" w:rsidR="00E27C55" w:rsidRPr="00C54284" w:rsidRDefault="00E27C55" w:rsidP="00E27C55">
            <w:pPr>
              <w:pStyle w:val="NoSpacing"/>
              <w:rPr>
                <w:rFonts w:ascii="Segoe UI" w:hAnsi="Segoe UI" w:cs="Segoe UI"/>
              </w:rPr>
            </w:pPr>
            <w:r w:rsidRPr="00C54284">
              <w:rPr>
                <w:rFonts w:ascii="Segoe UI" w:hAnsi="Segoe UI" w:cs="Segoe UI"/>
              </w:rPr>
              <w:t>Microsoft.Legal.MatterCenter.Entity</w:t>
            </w:r>
          </w:p>
        </w:tc>
      </w:tr>
      <w:tr w:rsidR="00E27C55" w:rsidRPr="00C54284" w14:paraId="479A2E76" w14:textId="77777777" w:rsidTr="00E27C55">
        <w:trPr>
          <w:trHeight w:val="278"/>
        </w:trPr>
        <w:tc>
          <w:tcPr>
            <w:tcW w:w="1615" w:type="dxa"/>
          </w:tcPr>
          <w:p w14:paraId="32C5D51B" w14:textId="77777777" w:rsidR="00E27C55" w:rsidRPr="00C54284" w:rsidRDefault="00E27C55" w:rsidP="00E27C55">
            <w:pPr>
              <w:pStyle w:val="NoSpacing"/>
              <w:rPr>
                <w:rFonts w:ascii="Segoe UI" w:hAnsi="Segoe UI" w:cs="Segoe UI"/>
              </w:rPr>
            </w:pPr>
            <w:r w:rsidRPr="00C54284">
              <w:rPr>
                <w:rFonts w:ascii="Segoe UI" w:hAnsi="Segoe UI" w:cs="Segoe UI"/>
              </w:rPr>
              <w:t>Description</w:t>
            </w:r>
          </w:p>
        </w:tc>
        <w:tc>
          <w:tcPr>
            <w:tcW w:w="7555" w:type="dxa"/>
          </w:tcPr>
          <w:p w14:paraId="6A8D3E41" w14:textId="77777777" w:rsidR="00E27C55" w:rsidRPr="00C54284" w:rsidRDefault="00E27C55" w:rsidP="00E27C55">
            <w:pPr>
              <w:pStyle w:val="NoSpacing"/>
              <w:rPr>
                <w:rFonts w:ascii="Segoe UI" w:hAnsi="Segoe UI" w:cs="Segoe UI"/>
              </w:rPr>
            </w:pPr>
            <w:r w:rsidRPr="00C54284">
              <w:rPr>
                <w:rFonts w:ascii="Segoe UI" w:hAnsi="Segoe UI" w:cs="Segoe UI"/>
              </w:rPr>
              <w:t>These objects are used Search apps to filter and sort the data also saving the pinned matters and documents in system.</w:t>
            </w:r>
          </w:p>
        </w:tc>
      </w:tr>
      <w:tr w:rsidR="00E27C55" w:rsidRPr="00C54284" w14:paraId="1E2DA87E" w14:textId="77777777" w:rsidTr="00E27C55">
        <w:tc>
          <w:tcPr>
            <w:tcW w:w="1615" w:type="dxa"/>
          </w:tcPr>
          <w:p w14:paraId="00F53F76" w14:textId="77777777" w:rsidR="00E27C55" w:rsidRPr="00C54284" w:rsidRDefault="00E27C55" w:rsidP="00E27C55">
            <w:pPr>
              <w:pStyle w:val="NoSpacing"/>
              <w:rPr>
                <w:rFonts w:ascii="Segoe UI" w:hAnsi="Segoe UI" w:cs="Segoe UI"/>
              </w:rPr>
            </w:pPr>
            <w:r w:rsidRPr="00C54284">
              <w:rPr>
                <w:rFonts w:ascii="Segoe UI" w:hAnsi="Segoe UI" w:cs="Segoe UI"/>
              </w:rPr>
              <w:t>Objects/Classes</w:t>
            </w:r>
          </w:p>
        </w:tc>
        <w:tc>
          <w:tcPr>
            <w:tcW w:w="7555" w:type="dxa"/>
          </w:tcPr>
          <w:p w14:paraId="5B903622" w14:textId="77777777" w:rsidR="00E27C55" w:rsidRPr="00C54284" w:rsidRDefault="00E27C55" w:rsidP="00E27C55">
            <w:pPr>
              <w:pStyle w:val="NoSpacing"/>
              <w:rPr>
                <w:rFonts w:ascii="Segoe UI" w:hAnsi="Segoe UI" w:cs="Segoe UI"/>
                <w:noProof/>
                <w:lang w:val="en-IN" w:eastAsia="en-IN"/>
              </w:rPr>
            </w:pPr>
            <w:r w:rsidRPr="00C54284" w:rsidDel="00DD5B73">
              <w:rPr>
                <w:rFonts w:ascii="Segoe UI" w:hAnsi="Segoe UI" w:cs="Segoe UI"/>
                <w:noProof/>
                <w:lang w:val="en-IN" w:eastAsia="en-IN"/>
              </w:rPr>
              <w:t xml:space="preserve">  </w:t>
            </w:r>
            <w:r w:rsidRPr="00C54284">
              <w:rPr>
                <w:rFonts w:ascii="Segoe UI" w:hAnsi="Segoe UI" w:cs="Segoe UI"/>
                <w:noProof/>
              </w:rPr>
              <w:drawing>
                <wp:inline distT="0" distB="0" distL="0" distR="0" wp14:anchorId="1A9E6A3E" wp14:editId="4A5E92CE">
                  <wp:extent cx="4660265" cy="3101340"/>
                  <wp:effectExtent l="0" t="0" r="6985"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660265" cy="3101340"/>
                          </a:xfrm>
                          <a:prstGeom prst="rect">
                            <a:avLst/>
                          </a:prstGeom>
                        </pic:spPr>
                      </pic:pic>
                    </a:graphicData>
                  </a:graphic>
                </wp:inline>
              </w:drawing>
            </w:r>
          </w:p>
          <w:p w14:paraId="46798CE5" w14:textId="77777777" w:rsidR="00E27C55" w:rsidRPr="00C54284" w:rsidRDefault="00E27C55" w:rsidP="00E27C55">
            <w:pPr>
              <w:pStyle w:val="NoSpacing"/>
              <w:rPr>
                <w:rFonts w:ascii="Segoe UI" w:hAnsi="Segoe UI" w:cs="Segoe UI"/>
                <w:noProof/>
                <w:lang w:val="en-IN" w:eastAsia="en-IN"/>
              </w:rPr>
            </w:pPr>
            <w:r w:rsidRPr="00C54284" w:rsidDel="00DD5B73">
              <w:rPr>
                <w:rFonts w:ascii="Segoe UI" w:hAnsi="Segoe UI" w:cs="Segoe UI"/>
                <w:noProof/>
                <w:lang w:val="en-IN" w:eastAsia="en-IN"/>
              </w:rPr>
              <w:t xml:space="preserve"> </w:t>
            </w:r>
          </w:p>
          <w:p w14:paraId="401F0AA1" w14:textId="77777777" w:rsidR="00E27C55" w:rsidRPr="00C54284" w:rsidRDefault="00E27C55" w:rsidP="00E27C55">
            <w:pPr>
              <w:pStyle w:val="NoSpacing"/>
              <w:rPr>
                <w:rFonts w:ascii="Segoe UI" w:hAnsi="Segoe UI" w:cs="Segoe UI"/>
              </w:rPr>
            </w:pPr>
            <w:r w:rsidRPr="00C54284" w:rsidDel="00DD5B73">
              <w:rPr>
                <w:rFonts w:ascii="Segoe UI" w:hAnsi="Segoe UI" w:cs="Segoe UI"/>
                <w:noProof/>
                <w:lang w:val="en-IN" w:eastAsia="en-IN"/>
              </w:rPr>
              <w:t xml:space="preserve">  </w:t>
            </w:r>
          </w:p>
          <w:p w14:paraId="01E78960" w14:textId="77777777" w:rsidR="00E27C55" w:rsidRPr="00C54284" w:rsidRDefault="00E27C55" w:rsidP="00E27C55">
            <w:pPr>
              <w:pStyle w:val="NoSpacing"/>
              <w:rPr>
                <w:rFonts w:ascii="Segoe UI" w:hAnsi="Segoe UI" w:cs="Segoe UI"/>
              </w:rPr>
            </w:pPr>
            <w:r w:rsidRPr="00C54284">
              <w:rPr>
                <w:rFonts w:ascii="Segoe UI" w:hAnsi="Segoe UI" w:cs="Segoe UI"/>
                <w:noProof/>
              </w:rPr>
              <w:drawing>
                <wp:inline distT="0" distB="0" distL="0" distR="0" wp14:anchorId="2932D136" wp14:editId="1D90DF6F">
                  <wp:extent cx="4660265" cy="1800860"/>
                  <wp:effectExtent l="0" t="0" r="698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60265" cy="1800860"/>
                          </a:xfrm>
                          <a:prstGeom prst="rect">
                            <a:avLst/>
                          </a:prstGeom>
                        </pic:spPr>
                      </pic:pic>
                    </a:graphicData>
                  </a:graphic>
                </wp:inline>
              </w:drawing>
            </w:r>
          </w:p>
          <w:p w14:paraId="2A8DD4E9" w14:textId="77777777" w:rsidR="00E27C55" w:rsidRPr="00C54284" w:rsidRDefault="00E27C55" w:rsidP="00E27C55">
            <w:pPr>
              <w:pStyle w:val="NoSpacing"/>
              <w:rPr>
                <w:rFonts w:ascii="Segoe UI" w:hAnsi="Segoe UI" w:cs="Segoe UI"/>
              </w:rPr>
            </w:pPr>
            <w:r w:rsidRPr="00C54284">
              <w:rPr>
                <w:rFonts w:ascii="Segoe UI" w:hAnsi="Segoe UI" w:cs="Segoe UI"/>
                <w:noProof/>
              </w:rPr>
              <w:lastRenderedPageBreak/>
              <w:drawing>
                <wp:inline distT="0" distB="0" distL="0" distR="0" wp14:anchorId="59D85E7E" wp14:editId="5CADF850">
                  <wp:extent cx="4829175" cy="286499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36497" cy="2869342"/>
                          </a:xfrm>
                          <a:prstGeom prst="rect">
                            <a:avLst/>
                          </a:prstGeom>
                        </pic:spPr>
                      </pic:pic>
                    </a:graphicData>
                  </a:graphic>
                </wp:inline>
              </w:drawing>
            </w:r>
            <w:r w:rsidRPr="00C54284">
              <w:rPr>
                <w:rFonts w:ascii="Segoe UI" w:hAnsi="Segoe UI" w:cs="Segoe UI"/>
                <w:noProof/>
              </w:rPr>
              <w:drawing>
                <wp:inline distT="0" distB="0" distL="0" distR="0" wp14:anchorId="191C0E86" wp14:editId="6465EF03">
                  <wp:extent cx="1609725" cy="128152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619418" cy="1289246"/>
                          </a:xfrm>
                          <a:prstGeom prst="rect">
                            <a:avLst/>
                          </a:prstGeom>
                        </pic:spPr>
                      </pic:pic>
                    </a:graphicData>
                  </a:graphic>
                </wp:inline>
              </w:drawing>
            </w:r>
          </w:p>
        </w:tc>
      </w:tr>
    </w:tbl>
    <w:p w14:paraId="58A5BCF1" w14:textId="77777777" w:rsidR="00E27C55" w:rsidRPr="00C54284" w:rsidRDefault="00E27C55" w:rsidP="00E27C55">
      <w:pPr>
        <w:ind w:left="900"/>
        <w:rPr>
          <w:rFonts w:ascii="Segoe UI" w:hAnsi="Segoe UI" w:cs="Segoe UI"/>
          <w:sz w:val="20"/>
          <w:szCs w:val="20"/>
        </w:rPr>
      </w:pPr>
    </w:p>
    <w:p w14:paraId="694E5B37" w14:textId="77777777" w:rsidR="00E27C55" w:rsidRPr="00C54284" w:rsidRDefault="00E27C55" w:rsidP="00E27C55">
      <w:pPr>
        <w:ind w:left="900"/>
        <w:rPr>
          <w:rFonts w:ascii="Segoe UI" w:hAnsi="Segoe UI" w:cs="Segoe UI"/>
          <w:b/>
          <w:sz w:val="20"/>
          <w:szCs w:val="20"/>
        </w:rPr>
      </w:pPr>
      <w:r w:rsidRPr="00C54284">
        <w:rPr>
          <w:rFonts w:ascii="Segoe UI" w:hAnsi="Segoe UI" w:cs="Segoe UI"/>
          <w:b/>
          <w:sz w:val="20"/>
          <w:szCs w:val="20"/>
        </w:rPr>
        <w:t>Legal Briefcase objects</w:t>
      </w:r>
    </w:p>
    <w:tbl>
      <w:tblPr>
        <w:tblStyle w:val="TableGrid"/>
        <w:tblW w:w="0" w:type="auto"/>
        <w:tblInd w:w="900" w:type="dxa"/>
        <w:tblLayout w:type="fixed"/>
        <w:tblLook w:val="04A0" w:firstRow="1" w:lastRow="0" w:firstColumn="1" w:lastColumn="0" w:noHBand="0" w:noVBand="1"/>
      </w:tblPr>
      <w:tblGrid>
        <w:gridCol w:w="1615"/>
        <w:gridCol w:w="7555"/>
      </w:tblGrid>
      <w:tr w:rsidR="00E27C55" w:rsidRPr="00C54284" w14:paraId="5D924D1B" w14:textId="77777777" w:rsidTr="00E27C55">
        <w:tc>
          <w:tcPr>
            <w:tcW w:w="1615" w:type="dxa"/>
          </w:tcPr>
          <w:p w14:paraId="7E0E3BDF" w14:textId="77777777" w:rsidR="00E27C55" w:rsidRPr="00C54284" w:rsidRDefault="00E27C55" w:rsidP="00E27C55">
            <w:pPr>
              <w:pStyle w:val="NoSpacing"/>
              <w:rPr>
                <w:rFonts w:ascii="Segoe UI" w:hAnsi="Segoe UI" w:cs="Segoe UI"/>
                <w:b/>
              </w:rPr>
            </w:pPr>
            <w:r w:rsidRPr="00C54284">
              <w:rPr>
                <w:rFonts w:ascii="Segoe UI" w:hAnsi="Segoe UI" w:cs="Segoe UI"/>
                <w:b/>
              </w:rPr>
              <w:t>Module</w:t>
            </w:r>
          </w:p>
        </w:tc>
        <w:tc>
          <w:tcPr>
            <w:tcW w:w="7555" w:type="dxa"/>
          </w:tcPr>
          <w:p w14:paraId="031BD3A0" w14:textId="77777777" w:rsidR="00E27C55" w:rsidRPr="00C54284" w:rsidRDefault="00E27C55" w:rsidP="00E27C55">
            <w:pPr>
              <w:pStyle w:val="NoSpacing"/>
              <w:rPr>
                <w:rFonts w:ascii="Segoe UI" w:hAnsi="Segoe UI" w:cs="Segoe UI"/>
                <w:b/>
              </w:rPr>
            </w:pPr>
            <w:r w:rsidRPr="00C54284">
              <w:rPr>
                <w:rFonts w:ascii="Segoe UI" w:hAnsi="Segoe UI" w:cs="Segoe UI"/>
                <w:b/>
              </w:rPr>
              <w:t>Details</w:t>
            </w:r>
          </w:p>
        </w:tc>
      </w:tr>
      <w:tr w:rsidR="00E27C55" w:rsidRPr="00C54284" w14:paraId="28B256A1" w14:textId="77777777" w:rsidTr="00E27C55">
        <w:tc>
          <w:tcPr>
            <w:tcW w:w="1615" w:type="dxa"/>
          </w:tcPr>
          <w:p w14:paraId="50A4F68D" w14:textId="77777777" w:rsidR="00E27C55" w:rsidRPr="00C54284" w:rsidRDefault="00E27C55" w:rsidP="00E27C55">
            <w:pPr>
              <w:pStyle w:val="NoSpacing"/>
              <w:rPr>
                <w:rFonts w:ascii="Segoe UI" w:hAnsi="Segoe UI" w:cs="Segoe UI"/>
              </w:rPr>
            </w:pPr>
            <w:r w:rsidRPr="00C54284">
              <w:rPr>
                <w:rFonts w:ascii="Segoe UI" w:hAnsi="Segoe UI" w:cs="Segoe UI"/>
              </w:rPr>
              <w:t>File name</w:t>
            </w:r>
          </w:p>
        </w:tc>
        <w:tc>
          <w:tcPr>
            <w:tcW w:w="7555" w:type="dxa"/>
          </w:tcPr>
          <w:p w14:paraId="639365B9" w14:textId="77777777" w:rsidR="00E27C55" w:rsidRPr="00C54284" w:rsidRDefault="00E27C55" w:rsidP="00E27C55">
            <w:pPr>
              <w:pStyle w:val="NoSpacing"/>
              <w:rPr>
                <w:rFonts w:ascii="Segoe UI" w:hAnsi="Segoe UI" w:cs="Segoe UI"/>
              </w:rPr>
            </w:pPr>
            <w:r w:rsidRPr="00C54284">
              <w:rPr>
                <w:rFonts w:ascii="Segoe UI" w:hAnsi="Segoe UI" w:cs="Segoe UI"/>
              </w:rPr>
              <w:t>LegalBriefcaseObject.cs</w:t>
            </w:r>
          </w:p>
        </w:tc>
      </w:tr>
      <w:tr w:rsidR="00E27C55" w:rsidRPr="00C54284" w14:paraId="3EA3A21F" w14:textId="77777777" w:rsidTr="00E27C55">
        <w:tc>
          <w:tcPr>
            <w:tcW w:w="1615" w:type="dxa"/>
          </w:tcPr>
          <w:p w14:paraId="5CB231F5" w14:textId="77777777" w:rsidR="00E27C55" w:rsidRPr="00C54284" w:rsidRDefault="00E27C55" w:rsidP="00E27C55">
            <w:pPr>
              <w:pStyle w:val="NoSpacing"/>
              <w:rPr>
                <w:rFonts w:ascii="Segoe UI" w:hAnsi="Segoe UI" w:cs="Segoe UI"/>
              </w:rPr>
            </w:pPr>
            <w:r w:rsidRPr="00C54284">
              <w:rPr>
                <w:rFonts w:ascii="Segoe UI" w:hAnsi="Segoe UI" w:cs="Segoe UI"/>
              </w:rPr>
              <w:t>Namespace</w:t>
            </w:r>
          </w:p>
        </w:tc>
        <w:tc>
          <w:tcPr>
            <w:tcW w:w="7555" w:type="dxa"/>
          </w:tcPr>
          <w:p w14:paraId="3B336B2E" w14:textId="77777777" w:rsidR="00E27C55" w:rsidRPr="00C54284" w:rsidRDefault="00E27C55" w:rsidP="00E27C55">
            <w:pPr>
              <w:pStyle w:val="NoSpacing"/>
              <w:rPr>
                <w:rFonts w:ascii="Segoe UI" w:hAnsi="Segoe UI" w:cs="Segoe UI"/>
              </w:rPr>
            </w:pPr>
            <w:r w:rsidRPr="00C54284">
              <w:rPr>
                <w:rFonts w:ascii="Segoe UI" w:hAnsi="Segoe UI" w:cs="Segoe UI"/>
              </w:rPr>
              <w:t>Microsoft.Legal.MatterCenter.Entity</w:t>
            </w:r>
          </w:p>
        </w:tc>
      </w:tr>
      <w:tr w:rsidR="00E27C55" w:rsidRPr="00C54284" w14:paraId="22DB93BA" w14:textId="77777777" w:rsidTr="00E27C55">
        <w:trPr>
          <w:trHeight w:val="278"/>
        </w:trPr>
        <w:tc>
          <w:tcPr>
            <w:tcW w:w="1615" w:type="dxa"/>
          </w:tcPr>
          <w:p w14:paraId="268F5402" w14:textId="77777777" w:rsidR="00E27C55" w:rsidRPr="00C54284" w:rsidRDefault="00E27C55" w:rsidP="00E27C55">
            <w:pPr>
              <w:pStyle w:val="NoSpacing"/>
              <w:rPr>
                <w:rFonts w:ascii="Segoe UI" w:hAnsi="Segoe UI" w:cs="Segoe UI"/>
              </w:rPr>
            </w:pPr>
            <w:r w:rsidRPr="00C54284">
              <w:rPr>
                <w:rFonts w:ascii="Segoe UI" w:hAnsi="Segoe UI" w:cs="Segoe UI"/>
              </w:rPr>
              <w:t>Assembly</w:t>
            </w:r>
          </w:p>
        </w:tc>
        <w:tc>
          <w:tcPr>
            <w:tcW w:w="7555" w:type="dxa"/>
          </w:tcPr>
          <w:p w14:paraId="639694E9" w14:textId="77777777" w:rsidR="00E27C55" w:rsidRPr="00C54284" w:rsidRDefault="00E27C55" w:rsidP="00E27C55">
            <w:pPr>
              <w:pStyle w:val="NoSpacing"/>
              <w:rPr>
                <w:rFonts w:ascii="Segoe UI" w:hAnsi="Segoe UI" w:cs="Segoe UI"/>
              </w:rPr>
            </w:pPr>
            <w:r w:rsidRPr="00C54284">
              <w:rPr>
                <w:rFonts w:ascii="Segoe UI" w:hAnsi="Segoe UI" w:cs="Segoe UI"/>
              </w:rPr>
              <w:t>Microsoft.Legal.MatterCenter.Entity</w:t>
            </w:r>
          </w:p>
        </w:tc>
      </w:tr>
      <w:tr w:rsidR="00E27C55" w:rsidRPr="00C54284" w14:paraId="4402C470" w14:textId="77777777" w:rsidTr="00E27C55">
        <w:trPr>
          <w:trHeight w:val="278"/>
        </w:trPr>
        <w:tc>
          <w:tcPr>
            <w:tcW w:w="1615" w:type="dxa"/>
          </w:tcPr>
          <w:p w14:paraId="5CBEFB52" w14:textId="77777777" w:rsidR="00E27C55" w:rsidRPr="00C54284" w:rsidRDefault="00E27C55" w:rsidP="00E27C55">
            <w:pPr>
              <w:pStyle w:val="NoSpacing"/>
              <w:rPr>
                <w:rFonts w:ascii="Segoe UI" w:hAnsi="Segoe UI" w:cs="Segoe UI"/>
              </w:rPr>
            </w:pPr>
            <w:r w:rsidRPr="00C54284">
              <w:rPr>
                <w:rFonts w:ascii="Segoe UI" w:hAnsi="Segoe UI" w:cs="Segoe UI"/>
              </w:rPr>
              <w:t>Description</w:t>
            </w:r>
          </w:p>
        </w:tc>
        <w:tc>
          <w:tcPr>
            <w:tcW w:w="7555" w:type="dxa"/>
          </w:tcPr>
          <w:p w14:paraId="25BC4DD6" w14:textId="77777777" w:rsidR="00E27C55" w:rsidRPr="00C54284" w:rsidRDefault="00E27C55" w:rsidP="00E27C55">
            <w:pPr>
              <w:pStyle w:val="NoSpacing"/>
              <w:rPr>
                <w:rFonts w:ascii="Segoe UI" w:hAnsi="Segoe UI" w:cs="Segoe UI"/>
              </w:rPr>
            </w:pPr>
            <w:r w:rsidRPr="00C54284">
              <w:rPr>
                <w:rFonts w:ascii="Segoe UI" w:hAnsi="Segoe UI" w:cs="Segoe UI"/>
              </w:rPr>
              <w:t>These objects are used by Legal Briefcase service to perform various activities like Check In, Check out, Detach and Send to Briefcase</w:t>
            </w:r>
          </w:p>
        </w:tc>
      </w:tr>
      <w:tr w:rsidR="00E27C55" w:rsidRPr="00C54284" w14:paraId="0A3FF60C" w14:textId="77777777" w:rsidTr="00E27C55">
        <w:tc>
          <w:tcPr>
            <w:tcW w:w="1615" w:type="dxa"/>
          </w:tcPr>
          <w:p w14:paraId="3936D148" w14:textId="77777777" w:rsidR="00E27C55" w:rsidRPr="00C54284" w:rsidRDefault="00E27C55" w:rsidP="00E27C55">
            <w:pPr>
              <w:pStyle w:val="NoSpacing"/>
              <w:rPr>
                <w:rFonts w:ascii="Segoe UI" w:hAnsi="Segoe UI" w:cs="Segoe UI"/>
              </w:rPr>
            </w:pPr>
            <w:r w:rsidRPr="00C54284">
              <w:rPr>
                <w:rFonts w:ascii="Segoe UI" w:hAnsi="Segoe UI" w:cs="Segoe UI"/>
              </w:rPr>
              <w:lastRenderedPageBreak/>
              <w:t>Objects/Classes</w:t>
            </w:r>
          </w:p>
        </w:tc>
        <w:tc>
          <w:tcPr>
            <w:tcW w:w="7555" w:type="dxa"/>
          </w:tcPr>
          <w:p w14:paraId="070793C5" w14:textId="77777777" w:rsidR="00E27C55" w:rsidRPr="00C54284" w:rsidRDefault="00E27C55" w:rsidP="00E27C55">
            <w:pPr>
              <w:pStyle w:val="NoSpacing"/>
              <w:rPr>
                <w:rFonts w:ascii="Segoe UI" w:hAnsi="Segoe UI" w:cs="Segoe UI"/>
                <w:noProof/>
                <w:lang w:val="en-IN" w:eastAsia="en-IN"/>
              </w:rPr>
            </w:pPr>
            <w:r w:rsidRPr="00C54284" w:rsidDel="00DD5B73">
              <w:rPr>
                <w:rFonts w:ascii="Segoe UI" w:hAnsi="Segoe UI" w:cs="Segoe UI"/>
                <w:noProof/>
                <w:lang w:val="en-IN" w:eastAsia="en-IN"/>
              </w:rPr>
              <w:t xml:space="preserve"> </w:t>
            </w:r>
            <w:r w:rsidRPr="00C54284">
              <w:rPr>
                <w:rFonts w:ascii="Segoe UI" w:hAnsi="Segoe UI" w:cs="Segoe UI"/>
                <w:noProof/>
              </w:rPr>
              <w:drawing>
                <wp:inline distT="0" distB="0" distL="0" distR="0" wp14:anchorId="358F391B" wp14:editId="528E93AE">
                  <wp:extent cx="4991100" cy="377307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odeMap.png"/>
                          <pic:cNvPicPr/>
                        </pic:nvPicPr>
                        <pic:blipFill>
                          <a:blip r:embed="rId177">
                            <a:extLst>
                              <a:ext uri="{28A0092B-C50C-407E-A947-70E740481C1C}">
                                <a14:useLocalDpi xmlns:a14="http://schemas.microsoft.com/office/drawing/2010/main" val="0"/>
                              </a:ext>
                            </a:extLst>
                          </a:blip>
                          <a:stretch>
                            <a:fillRect/>
                          </a:stretch>
                        </pic:blipFill>
                        <pic:spPr>
                          <a:xfrm>
                            <a:off x="0" y="0"/>
                            <a:ext cx="4993643" cy="3775000"/>
                          </a:xfrm>
                          <a:prstGeom prst="rect">
                            <a:avLst/>
                          </a:prstGeom>
                        </pic:spPr>
                      </pic:pic>
                    </a:graphicData>
                  </a:graphic>
                </wp:inline>
              </w:drawing>
            </w:r>
          </w:p>
          <w:p w14:paraId="48BCB386" w14:textId="77777777" w:rsidR="00E27C55" w:rsidRPr="00C54284" w:rsidRDefault="00E27C55" w:rsidP="00E27C55">
            <w:pPr>
              <w:pStyle w:val="NoSpacing"/>
              <w:rPr>
                <w:rFonts w:ascii="Segoe UI" w:hAnsi="Segoe UI" w:cs="Segoe UI"/>
              </w:rPr>
            </w:pPr>
            <w:r w:rsidRPr="00C54284">
              <w:rPr>
                <w:rFonts w:ascii="Segoe UI" w:hAnsi="Segoe UI" w:cs="Segoe UI"/>
                <w:noProof/>
                <w:lang w:val="en-IN" w:eastAsia="en-IN"/>
              </w:rPr>
              <w:t xml:space="preserve">         </w:t>
            </w:r>
            <w:r w:rsidRPr="00C54284">
              <w:rPr>
                <w:rFonts w:ascii="Segoe UI" w:hAnsi="Segoe UI" w:cs="Segoe UI"/>
                <w:noProof/>
              </w:rPr>
              <w:drawing>
                <wp:inline distT="0" distB="0" distL="0" distR="0" wp14:anchorId="42C45001" wp14:editId="003E0F62">
                  <wp:extent cx="1435100" cy="1428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438903" cy="1432536"/>
                          </a:xfrm>
                          <a:prstGeom prst="rect">
                            <a:avLst/>
                          </a:prstGeom>
                        </pic:spPr>
                      </pic:pic>
                    </a:graphicData>
                  </a:graphic>
                </wp:inline>
              </w:drawing>
            </w:r>
          </w:p>
        </w:tc>
      </w:tr>
    </w:tbl>
    <w:p w14:paraId="52CEE015" w14:textId="77777777" w:rsidR="00E27C55" w:rsidRPr="00C54284" w:rsidRDefault="00E27C55" w:rsidP="00E27C55">
      <w:pPr>
        <w:ind w:left="900"/>
        <w:rPr>
          <w:rFonts w:ascii="Segoe UI" w:hAnsi="Segoe UI" w:cs="Segoe UI"/>
          <w:sz w:val="20"/>
          <w:szCs w:val="20"/>
        </w:rPr>
      </w:pPr>
    </w:p>
    <w:p w14:paraId="65776888" w14:textId="77777777" w:rsidR="00E27C55" w:rsidRPr="00C54284" w:rsidRDefault="00E27C55" w:rsidP="00E27C55">
      <w:pPr>
        <w:ind w:left="900"/>
        <w:rPr>
          <w:rFonts w:ascii="Segoe UI" w:hAnsi="Segoe UI" w:cs="Segoe UI"/>
          <w:b/>
          <w:sz w:val="20"/>
          <w:szCs w:val="20"/>
        </w:rPr>
      </w:pPr>
    </w:p>
    <w:p w14:paraId="30F2209E" w14:textId="77777777" w:rsidR="00E27C55" w:rsidRPr="00C54284" w:rsidRDefault="00E27C55" w:rsidP="00E27C55">
      <w:pPr>
        <w:ind w:left="900"/>
        <w:rPr>
          <w:rFonts w:ascii="Segoe UI" w:hAnsi="Segoe UI" w:cs="Segoe UI"/>
          <w:b/>
          <w:sz w:val="20"/>
          <w:szCs w:val="20"/>
        </w:rPr>
      </w:pPr>
      <w:r w:rsidRPr="00C54284">
        <w:rPr>
          <w:rFonts w:ascii="Segoe UI" w:hAnsi="Segoe UI" w:cs="Segoe UI"/>
          <w:b/>
          <w:sz w:val="20"/>
          <w:szCs w:val="20"/>
        </w:rPr>
        <w:t>Term Store Helper Objects</w:t>
      </w:r>
    </w:p>
    <w:tbl>
      <w:tblPr>
        <w:tblStyle w:val="TableGrid"/>
        <w:tblW w:w="0" w:type="auto"/>
        <w:tblInd w:w="900" w:type="dxa"/>
        <w:tblLayout w:type="fixed"/>
        <w:tblLook w:val="04A0" w:firstRow="1" w:lastRow="0" w:firstColumn="1" w:lastColumn="0" w:noHBand="0" w:noVBand="1"/>
      </w:tblPr>
      <w:tblGrid>
        <w:gridCol w:w="1615"/>
        <w:gridCol w:w="7555"/>
      </w:tblGrid>
      <w:tr w:rsidR="00E27C55" w:rsidRPr="00C54284" w14:paraId="0B385352" w14:textId="77777777" w:rsidTr="00E27C55">
        <w:tc>
          <w:tcPr>
            <w:tcW w:w="1615" w:type="dxa"/>
          </w:tcPr>
          <w:p w14:paraId="53DA26DD" w14:textId="77777777" w:rsidR="00E27C55" w:rsidRPr="00C54284" w:rsidRDefault="00E27C55" w:rsidP="00E27C55">
            <w:pPr>
              <w:pStyle w:val="NoSpacing"/>
              <w:rPr>
                <w:rFonts w:ascii="Segoe UI" w:hAnsi="Segoe UI" w:cs="Segoe UI"/>
                <w:b/>
              </w:rPr>
            </w:pPr>
            <w:r w:rsidRPr="00C54284">
              <w:rPr>
                <w:rFonts w:ascii="Segoe UI" w:hAnsi="Segoe UI" w:cs="Segoe UI"/>
                <w:b/>
              </w:rPr>
              <w:t>Module</w:t>
            </w:r>
          </w:p>
        </w:tc>
        <w:tc>
          <w:tcPr>
            <w:tcW w:w="7555" w:type="dxa"/>
          </w:tcPr>
          <w:p w14:paraId="7311C17A" w14:textId="77777777" w:rsidR="00E27C55" w:rsidRPr="00C54284" w:rsidRDefault="00E27C55" w:rsidP="00E27C55">
            <w:pPr>
              <w:pStyle w:val="NoSpacing"/>
              <w:rPr>
                <w:rFonts w:ascii="Segoe UI" w:hAnsi="Segoe UI" w:cs="Segoe UI"/>
                <w:b/>
              </w:rPr>
            </w:pPr>
            <w:r w:rsidRPr="00C54284">
              <w:rPr>
                <w:rFonts w:ascii="Segoe UI" w:hAnsi="Segoe UI" w:cs="Segoe UI"/>
                <w:b/>
              </w:rPr>
              <w:t>Details</w:t>
            </w:r>
          </w:p>
        </w:tc>
      </w:tr>
      <w:tr w:rsidR="00E27C55" w:rsidRPr="00C54284" w14:paraId="7199C5F1" w14:textId="77777777" w:rsidTr="00E27C55">
        <w:tc>
          <w:tcPr>
            <w:tcW w:w="1615" w:type="dxa"/>
          </w:tcPr>
          <w:p w14:paraId="0AE116C8" w14:textId="77777777" w:rsidR="00E27C55" w:rsidRPr="00C54284" w:rsidRDefault="00E27C55" w:rsidP="00E27C55">
            <w:pPr>
              <w:pStyle w:val="NoSpacing"/>
              <w:rPr>
                <w:rFonts w:ascii="Segoe UI" w:hAnsi="Segoe UI" w:cs="Segoe UI"/>
              </w:rPr>
            </w:pPr>
            <w:r w:rsidRPr="00C54284">
              <w:rPr>
                <w:rFonts w:ascii="Segoe UI" w:hAnsi="Segoe UI" w:cs="Segoe UI"/>
              </w:rPr>
              <w:t>File name</w:t>
            </w:r>
          </w:p>
        </w:tc>
        <w:tc>
          <w:tcPr>
            <w:tcW w:w="7555" w:type="dxa"/>
          </w:tcPr>
          <w:p w14:paraId="7833ADA7" w14:textId="77777777" w:rsidR="00E27C55" w:rsidRPr="00C54284" w:rsidRDefault="00E27C55" w:rsidP="00E27C55">
            <w:pPr>
              <w:pStyle w:val="NoSpacing"/>
              <w:rPr>
                <w:rFonts w:ascii="Segoe UI" w:hAnsi="Segoe UI" w:cs="Segoe UI"/>
              </w:rPr>
            </w:pPr>
            <w:r w:rsidRPr="00C54284">
              <w:rPr>
                <w:rFonts w:ascii="Segoe UI" w:hAnsi="Segoe UI" w:cs="Segoe UI"/>
              </w:rPr>
              <w:t>TermStoreHelper.cs</w:t>
            </w:r>
          </w:p>
        </w:tc>
      </w:tr>
      <w:tr w:rsidR="00E27C55" w:rsidRPr="00C54284" w14:paraId="3706B690" w14:textId="77777777" w:rsidTr="00E27C55">
        <w:tc>
          <w:tcPr>
            <w:tcW w:w="1615" w:type="dxa"/>
          </w:tcPr>
          <w:p w14:paraId="334BAC82" w14:textId="77777777" w:rsidR="00E27C55" w:rsidRPr="00C54284" w:rsidRDefault="00E27C55" w:rsidP="00E27C55">
            <w:pPr>
              <w:pStyle w:val="NoSpacing"/>
              <w:rPr>
                <w:rFonts w:ascii="Segoe UI" w:hAnsi="Segoe UI" w:cs="Segoe UI"/>
              </w:rPr>
            </w:pPr>
            <w:r w:rsidRPr="00C54284">
              <w:rPr>
                <w:rFonts w:ascii="Segoe UI" w:hAnsi="Segoe UI" w:cs="Segoe UI"/>
              </w:rPr>
              <w:t>Namespace</w:t>
            </w:r>
          </w:p>
        </w:tc>
        <w:tc>
          <w:tcPr>
            <w:tcW w:w="7555" w:type="dxa"/>
          </w:tcPr>
          <w:p w14:paraId="7925B7BD" w14:textId="77777777" w:rsidR="00E27C55" w:rsidRPr="00C54284" w:rsidRDefault="00E27C55" w:rsidP="00E27C55">
            <w:pPr>
              <w:pStyle w:val="NoSpacing"/>
              <w:rPr>
                <w:rFonts w:ascii="Segoe UI" w:hAnsi="Segoe UI" w:cs="Segoe UI"/>
              </w:rPr>
            </w:pPr>
            <w:r w:rsidRPr="00C54284">
              <w:rPr>
                <w:rFonts w:ascii="Segoe UI" w:hAnsi="Segoe UI" w:cs="Segoe UI"/>
              </w:rPr>
              <w:t>Microsoft.Legal.MatterCenter.Entity</w:t>
            </w:r>
          </w:p>
        </w:tc>
      </w:tr>
      <w:tr w:rsidR="00E27C55" w:rsidRPr="00C54284" w14:paraId="419579DB" w14:textId="77777777" w:rsidTr="00E27C55">
        <w:trPr>
          <w:trHeight w:val="278"/>
        </w:trPr>
        <w:tc>
          <w:tcPr>
            <w:tcW w:w="1615" w:type="dxa"/>
          </w:tcPr>
          <w:p w14:paraId="1796712E" w14:textId="77777777" w:rsidR="00E27C55" w:rsidRPr="00C54284" w:rsidRDefault="00E27C55" w:rsidP="00E27C55">
            <w:pPr>
              <w:pStyle w:val="NoSpacing"/>
              <w:rPr>
                <w:rFonts w:ascii="Segoe UI" w:hAnsi="Segoe UI" w:cs="Segoe UI"/>
              </w:rPr>
            </w:pPr>
            <w:r w:rsidRPr="00C54284">
              <w:rPr>
                <w:rFonts w:ascii="Segoe UI" w:hAnsi="Segoe UI" w:cs="Segoe UI"/>
              </w:rPr>
              <w:t>Assembly</w:t>
            </w:r>
          </w:p>
        </w:tc>
        <w:tc>
          <w:tcPr>
            <w:tcW w:w="7555" w:type="dxa"/>
          </w:tcPr>
          <w:p w14:paraId="0180B467" w14:textId="77777777" w:rsidR="00E27C55" w:rsidRPr="00C54284" w:rsidRDefault="00E27C55" w:rsidP="00E27C55">
            <w:pPr>
              <w:pStyle w:val="NoSpacing"/>
              <w:rPr>
                <w:rFonts w:ascii="Segoe UI" w:hAnsi="Segoe UI" w:cs="Segoe UI"/>
              </w:rPr>
            </w:pPr>
            <w:r w:rsidRPr="00C54284">
              <w:rPr>
                <w:rFonts w:ascii="Segoe UI" w:hAnsi="Segoe UI" w:cs="Segoe UI"/>
              </w:rPr>
              <w:t>Microsoft.Legal.MatterCenter.Entity</w:t>
            </w:r>
          </w:p>
        </w:tc>
      </w:tr>
      <w:tr w:rsidR="00E27C55" w:rsidRPr="00C54284" w14:paraId="1E140F02" w14:textId="77777777" w:rsidTr="00E27C55">
        <w:trPr>
          <w:trHeight w:val="278"/>
        </w:trPr>
        <w:tc>
          <w:tcPr>
            <w:tcW w:w="1615" w:type="dxa"/>
          </w:tcPr>
          <w:p w14:paraId="1E70A75F" w14:textId="77777777" w:rsidR="00E27C55" w:rsidRPr="00C54284" w:rsidRDefault="00E27C55" w:rsidP="00E27C55">
            <w:pPr>
              <w:pStyle w:val="NoSpacing"/>
              <w:rPr>
                <w:rFonts w:ascii="Segoe UI" w:hAnsi="Segoe UI" w:cs="Segoe UI"/>
              </w:rPr>
            </w:pPr>
            <w:r w:rsidRPr="00C54284">
              <w:rPr>
                <w:rFonts w:ascii="Segoe UI" w:hAnsi="Segoe UI" w:cs="Segoe UI"/>
              </w:rPr>
              <w:t>Description</w:t>
            </w:r>
          </w:p>
        </w:tc>
        <w:tc>
          <w:tcPr>
            <w:tcW w:w="7555" w:type="dxa"/>
          </w:tcPr>
          <w:p w14:paraId="62D19A29" w14:textId="77777777" w:rsidR="00E27C55" w:rsidRPr="00C54284" w:rsidRDefault="00E27C55" w:rsidP="00E27C55">
            <w:pPr>
              <w:pStyle w:val="NoSpacing"/>
              <w:rPr>
                <w:rFonts w:ascii="Segoe UI" w:hAnsi="Segoe UI" w:cs="Segoe UI"/>
              </w:rPr>
            </w:pPr>
            <w:r w:rsidRPr="00C54284">
              <w:rPr>
                <w:rFonts w:ascii="Segoe UI" w:hAnsi="Segoe UI" w:cs="Segoe UI"/>
              </w:rPr>
              <w:t>These objects are used across all apps to build the filter panel for search apps and display required autocomplete data in provision app.</w:t>
            </w:r>
          </w:p>
        </w:tc>
      </w:tr>
      <w:tr w:rsidR="00E27C55" w:rsidRPr="00C54284" w14:paraId="3FCB7456" w14:textId="77777777" w:rsidTr="00E27C55">
        <w:tc>
          <w:tcPr>
            <w:tcW w:w="1615" w:type="dxa"/>
          </w:tcPr>
          <w:p w14:paraId="029079BA" w14:textId="77777777" w:rsidR="00E27C55" w:rsidRPr="00C54284" w:rsidRDefault="00E27C55" w:rsidP="00E27C55">
            <w:pPr>
              <w:pStyle w:val="NoSpacing"/>
              <w:rPr>
                <w:rFonts w:ascii="Segoe UI" w:hAnsi="Segoe UI" w:cs="Segoe UI"/>
              </w:rPr>
            </w:pPr>
            <w:r w:rsidRPr="00C54284">
              <w:rPr>
                <w:rFonts w:ascii="Segoe UI" w:hAnsi="Segoe UI" w:cs="Segoe UI"/>
              </w:rPr>
              <w:lastRenderedPageBreak/>
              <w:t>Objects/Classes</w:t>
            </w:r>
          </w:p>
        </w:tc>
        <w:tc>
          <w:tcPr>
            <w:tcW w:w="7555" w:type="dxa"/>
          </w:tcPr>
          <w:p w14:paraId="7B9A784F" w14:textId="77777777" w:rsidR="00E27C55" w:rsidRPr="00C54284" w:rsidRDefault="00E27C55" w:rsidP="00E27C55">
            <w:pPr>
              <w:pStyle w:val="NoSpacing"/>
              <w:rPr>
                <w:rFonts w:ascii="Segoe UI" w:hAnsi="Segoe UI" w:cs="Segoe UI"/>
              </w:rPr>
            </w:pPr>
            <w:r w:rsidRPr="00C54284">
              <w:rPr>
                <w:rFonts w:ascii="Segoe UI" w:hAnsi="Segoe UI" w:cs="Segoe UI"/>
                <w:noProof/>
                <w:lang w:val="en-IN" w:eastAsia="en-IN"/>
              </w:rPr>
              <w:t xml:space="preserve"> </w:t>
            </w:r>
            <w:r w:rsidRPr="00C54284">
              <w:rPr>
                <w:rFonts w:ascii="Segoe UI" w:hAnsi="Segoe UI" w:cs="Segoe UI"/>
                <w:noProof/>
              </w:rPr>
              <w:drawing>
                <wp:inline distT="0" distB="0" distL="0" distR="0" wp14:anchorId="67E0CDFC" wp14:editId="364B1CE8">
                  <wp:extent cx="4660265" cy="4893945"/>
                  <wp:effectExtent l="0" t="0" r="6985"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660265" cy="4893945"/>
                          </a:xfrm>
                          <a:prstGeom prst="rect">
                            <a:avLst/>
                          </a:prstGeom>
                        </pic:spPr>
                      </pic:pic>
                    </a:graphicData>
                  </a:graphic>
                </wp:inline>
              </w:drawing>
            </w:r>
          </w:p>
          <w:p w14:paraId="70066130" w14:textId="77777777" w:rsidR="00E27C55" w:rsidRPr="00C54284" w:rsidRDefault="00E27C55" w:rsidP="00E27C55">
            <w:pPr>
              <w:pStyle w:val="NoSpacing"/>
              <w:rPr>
                <w:rFonts w:ascii="Segoe UI" w:hAnsi="Segoe UI" w:cs="Segoe UI"/>
              </w:rPr>
            </w:pPr>
          </w:p>
        </w:tc>
      </w:tr>
    </w:tbl>
    <w:p w14:paraId="7B3AD17E" w14:textId="77777777" w:rsidR="00E27C55" w:rsidRPr="00C54284" w:rsidRDefault="00E27C55" w:rsidP="00E27C55">
      <w:pPr>
        <w:ind w:left="1440"/>
        <w:rPr>
          <w:rFonts w:ascii="Segoe UI" w:hAnsi="Segoe UI" w:cs="Segoe UI"/>
        </w:rPr>
      </w:pPr>
    </w:p>
    <w:p w14:paraId="1A83CF34" w14:textId="77777777" w:rsidR="00E27C55" w:rsidRPr="00C54284" w:rsidRDefault="00E27C55" w:rsidP="00E27C55">
      <w:pPr>
        <w:ind w:left="1440"/>
        <w:rPr>
          <w:rFonts w:ascii="Segoe UI" w:hAnsi="Segoe UI" w:cs="Segoe UI"/>
        </w:rPr>
      </w:pPr>
    </w:p>
    <w:tbl>
      <w:tblPr>
        <w:tblStyle w:val="TableGrid"/>
        <w:tblW w:w="0" w:type="auto"/>
        <w:tblInd w:w="900" w:type="dxa"/>
        <w:tblLook w:val="04A0" w:firstRow="1" w:lastRow="0" w:firstColumn="1" w:lastColumn="0" w:noHBand="0" w:noVBand="1"/>
      </w:tblPr>
      <w:tblGrid>
        <w:gridCol w:w="1615"/>
        <w:gridCol w:w="7555"/>
      </w:tblGrid>
      <w:tr w:rsidR="00E27C55" w:rsidRPr="00C54284" w14:paraId="0AF35AE0" w14:textId="77777777" w:rsidTr="00E27C55">
        <w:tc>
          <w:tcPr>
            <w:tcW w:w="1615" w:type="dxa"/>
          </w:tcPr>
          <w:p w14:paraId="4DB0BE41" w14:textId="77777777" w:rsidR="00E27C55" w:rsidRPr="00C54284" w:rsidRDefault="00E27C55" w:rsidP="00E27C55">
            <w:pPr>
              <w:pStyle w:val="NoSpacing"/>
              <w:rPr>
                <w:rFonts w:ascii="Segoe UI" w:hAnsi="Segoe UI" w:cs="Segoe UI"/>
                <w:b/>
              </w:rPr>
            </w:pPr>
            <w:r w:rsidRPr="00C54284">
              <w:rPr>
                <w:rFonts w:ascii="Segoe UI" w:hAnsi="Segoe UI" w:cs="Segoe UI"/>
                <w:b/>
              </w:rPr>
              <w:t>Module</w:t>
            </w:r>
          </w:p>
        </w:tc>
        <w:tc>
          <w:tcPr>
            <w:tcW w:w="7555" w:type="dxa"/>
          </w:tcPr>
          <w:p w14:paraId="107F9E94" w14:textId="77777777" w:rsidR="00E27C55" w:rsidRPr="00C54284" w:rsidRDefault="00E27C55" w:rsidP="00E27C55">
            <w:pPr>
              <w:pStyle w:val="NoSpacing"/>
              <w:rPr>
                <w:rFonts w:ascii="Segoe UI" w:hAnsi="Segoe UI" w:cs="Segoe UI"/>
                <w:b/>
              </w:rPr>
            </w:pPr>
            <w:r w:rsidRPr="00C54284">
              <w:rPr>
                <w:rFonts w:ascii="Segoe UI" w:hAnsi="Segoe UI" w:cs="Segoe UI"/>
                <w:b/>
              </w:rPr>
              <w:t>Details</w:t>
            </w:r>
          </w:p>
        </w:tc>
      </w:tr>
      <w:tr w:rsidR="00E27C55" w:rsidRPr="00C54284" w14:paraId="1CCA24F0" w14:textId="77777777" w:rsidTr="00E27C55">
        <w:tc>
          <w:tcPr>
            <w:tcW w:w="1615" w:type="dxa"/>
          </w:tcPr>
          <w:p w14:paraId="34F20550" w14:textId="77777777" w:rsidR="00E27C55" w:rsidRPr="00C54284" w:rsidRDefault="00E27C55" w:rsidP="00E27C55">
            <w:pPr>
              <w:pStyle w:val="NoSpacing"/>
              <w:rPr>
                <w:rFonts w:ascii="Segoe UI" w:hAnsi="Segoe UI" w:cs="Segoe UI"/>
              </w:rPr>
            </w:pPr>
            <w:r w:rsidRPr="00C54284">
              <w:rPr>
                <w:rFonts w:ascii="Segoe UI" w:hAnsi="Segoe UI" w:cs="Segoe UI"/>
              </w:rPr>
              <w:t>File name</w:t>
            </w:r>
          </w:p>
        </w:tc>
        <w:tc>
          <w:tcPr>
            <w:tcW w:w="7555" w:type="dxa"/>
          </w:tcPr>
          <w:p w14:paraId="43C2A1E8" w14:textId="77777777" w:rsidR="00E27C55" w:rsidRPr="00C54284" w:rsidRDefault="00E27C55" w:rsidP="00E27C55">
            <w:pPr>
              <w:pStyle w:val="NoSpacing"/>
              <w:rPr>
                <w:rFonts w:ascii="Segoe UI" w:hAnsi="Segoe UI" w:cs="Segoe UI"/>
              </w:rPr>
            </w:pPr>
            <w:r w:rsidRPr="00C54284">
              <w:rPr>
                <w:rFonts w:ascii="Segoe UI" w:hAnsi="Segoe UI" w:cs="Segoe UI"/>
              </w:rPr>
              <w:t>ProvisionHelperFunctions.cs</w:t>
            </w:r>
          </w:p>
        </w:tc>
      </w:tr>
      <w:tr w:rsidR="00E27C55" w:rsidRPr="00C54284" w14:paraId="49EA05C5" w14:textId="77777777" w:rsidTr="00E27C55">
        <w:tc>
          <w:tcPr>
            <w:tcW w:w="1615" w:type="dxa"/>
          </w:tcPr>
          <w:p w14:paraId="11F7D4FF" w14:textId="77777777" w:rsidR="00E27C55" w:rsidRPr="00C54284" w:rsidRDefault="00E27C55" w:rsidP="00E27C55">
            <w:pPr>
              <w:pStyle w:val="NoSpacing"/>
              <w:rPr>
                <w:rFonts w:ascii="Segoe UI" w:hAnsi="Segoe UI" w:cs="Segoe UI"/>
              </w:rPr>
            </w:pPr>
            <w:r w:rsidRPr="00C54284">
              <w:rPr>
                <w:rFonts w:ascii="Segoe UI" w:hAnsi="Segoe UI" w:cs="Segoe UI"/>
              </w:rPr>
              <w:t>Class Name</w:t>
            </w:r>
          </w:p>
        </w:tc>
        <w:tc>
          <w:tcPr>
            <w:tcW w:w="7555" w:type="dxa"/>
          </w:tcPr>
          <w:p w14:paraId="6BB2EAE3" w14:textId="77777777" w:rsidR="00E27C55" w:rsidRPr="00C54284" w:rsidRDefault="00E27C55" w:rsidP="00E27C55">
            <w:pPr>
              <w:pStyle w:val="NoSpacing"/>
              <w:rPr>
                <w:rFonts w:ascii="Segoe UI" w:hAnsi="Segoe UI" w:cs="Segoe UI"/>
              </w:rPr>
            </w:pPr>
            <w:r w:rsidRPr="00C54284">
              <w:rPr>
                <w:rFonts w:ascii="Segoe UI" w:hAnsi="Segoe UI" w:cs="Segoe UI"/>
              </w:rPr>
              <w:t>ProvisionHelperFunctions.cs</w:t>
            </w:r>
          </w:p>
        </w:tc>
      </w:tr>
      <w:tr w:rsidR="00E27C55" w:rsidRPr="00C54284" w14:paraId="66989C65" w14:textId="77777777" w:rsidTr="00E27C55">
        <w:tc>
          <w:tcPr>
            <w:tcW w:w="1615" w:type="dxa"/>
          </w:tcPr>
          <w:p w14:paraId="31EC216C" w14:textId="77777777" w:rsidR="00E27C55" w:rsidRPr="00C54284" w:rsidRDefault="00E27C55" w:rsidP="00E27C55">
            <w:pPr>
              <w:pStyle w:val="NoSpacing"/>
              <w:rPr>
                <w:rFonts w:ascii="Segoe UI" w:hAnsi="Segoe UI" w:cs="Segoe UI"/>
              </w:rPr>
            </w:pPr>
            <w:r w:rsidRPr="00C54284">
              <w:rPr>
                <w:rFonts w:ascii="Segoe UI" w:hAnsi="Segoe UI" w:cs="Segoe UI"/>
              </w:rPr>
              <w:t>Namespace</w:t>
            </w:r>
          </w:p>
        </w:tc>
        <w:tc>
          <w:tcPr>
            <w:tcW w:w="7555" w:type="dxa"/>
          </w:tcPr>
          <w:p w14:paraId="4ACAF151" w14:textId="77777777" w:rsidR="00E27C55" w:rsidRPr="00C54284" w:rsidRDefault="00E27C55" w:rsidP="00E27C55">
            <w:pPr>
              <w:pStyle w:val="NoSpacing"/>
              <w:rPr>
                <w:rFonts w:ascii="Segoe UI" w:hAnsi="Segoe UI" w:cs="Segoe UI"/>
              </w:rPr>
            </w:pPr>
            <w:r w:rsidRPr="00C54284">
              <w:rPr>
                <w:rFonts w:ascii="Segoe UI" w:hAnsi="Segoe UI" w:cs="Segoe UI"/>
              </w:rPr>
              <w:t>Microsoft.Legal.MatterCenter.ProviderService</w:t>
            </w:r>
          </w:p>
        </w:tc>
      </w:tr>
      <w:tr w:rsidR="00E27C55" w:rsidRPr="00C54284" w14:paraId="475CDFFF" w14:textId="77777777" w:rsidTr="00E27C55">
        <w:tc>
          <w:tcPr>
            <w:tcW w:w="1615" w:type="dxa"/>
          </w:tcPr>
          <w:p w14:paraId="07B4C515" w14:textId="77777777" w:rsidR="00E27C55" w:rsidRPr="00C54284" w:rsidRDefault="00E27C55" w:rsidP="00E27C55">
            <w:pPr>
              <w:pStyle w:val="NoSpacing"/>
              <w:rPr>
                <w:rFonts w:ascii="Segoe UI" w:hAnsi="Segoe UI" w:cs="Segoe UI"/>
              </w:rPr>
            </w:pPr>
            <w:r w:rsidRPr="00C54284">
              <w:rPr>
                <w:rFonts w:ascii="Segoe UI" w:hAnsi="Segoe UI" w:cs="Segoe UI"/>
              </w:rPr>
              <w:t>Assembly</w:t>
            </w:r>
          </w:p>
        </w:tc>
        <w:tc>
          <w:tcPr>
            <w:tcW w:w="7555" w:type="dxa"/>
          </w:tcPr>
          <w:p w14:paraId="3CF969CE" w14:textId="77777777" w:rsidR="00E27C55" w:rsidRPr="00C54284" w:rsidRDefault="00E27C55" w:rsidP="00E27C55">
            <w:pPr>
              <w:pStyle w:val="NoSpacing"/>
              <w:rPr>
                <w:rFonts w:ascii="Segoe UI" w:hAnsi="Segoe UI" w:cs="Segoe UI"/>
              </w:rPr>
            </w:pPr>
            <w:r w:rsidRPr="00C54284">
              <w:rPr>
                <w:rFonts w:ascii="Segoe UI" w:hAnsi="Segoe UI" w:cs="Segoe UI"/>
              </w:rPr>
              <w:t>Microsoft.Legal.MatterCenter.ProviderService</w:t>
            </w:r>
          </w:p>
        </w:tc>
      </w:tr>
      <w:tr w:rsidR="00E27C55" w:rsidRPr="00C54284" w14:paraId="2BC15369" w14:textId="77777777" w:rsidTr="00E27C55">
        <w:tc>
          <w:tcPr>
            <w:tcW w:w="1615" w:type="dxa"/>
          </w:tcPr>
          <w:p w14:paraId="510A2382" w14:textId="77777777" w:rsidR="00E27C55" w:rsidRPr="00C54284" w:rsidRDefault="00E27C55" w:rsidP="00E27C55">
            <w:pPr>
              <w:pStyle w:val="NoSpacing"/>
              <w:rPr>
                <w:rFonts w:ascii="Segoe UI" w:hAnsi="Segoe UI" w:cs="Segoe UI"/>
              </w:rPr>
            </w:pPr>
            <w:r w:rsidRPr="00C54284">
              <w:rPr>
                <w:rFonts w:ascii="Segoe UI" w:hAnsi="Segoe UI" w:cs="Segoe UI"/>
              </w:rPr>
              <w:t>Methods</w:t>
            </w:r>
          </w:p>
        </w:tc>
        <w:tc>
          <w:tcPr>
            <w:tcW w:w="7555" w:type="dxa"/>
          </w:tcPr>
          <w:p w14:paraId="51EFF860" w14:textId="77777777" w:rsidR="00E27C55" w:rsidRPr="00C54284" w:rsidRDefault="00E27C55" w:rsidP="00E27C55">
            <w:pPr>
              <w:pStyle w:val="NoSpacing"/>
              <w:numPr>
                <w:ilvl w:val="0"/>
                <w:numId w:val="35"/>
              </w:numPr>
              <w:rPr>
                <w:rFonts w:ascii="Segoe UI" w:hAnsi="Segoe UI" w:cs="Segoe UI"/>
                <w:color w:val="000000"/>
              </w:rPr>
            </w:pPr>
            <w:r w:rsidRPr="00C54284">
              <w:rPr>
                <w:rFonts w:ascii="Segoe UI" w:hAnsi="Segoe UI" w:cs="Segoe UI"/>
                <w:color w:val="000000"/>
              </w:rPr>
              <w:t>SetFieldValues:</w:t>
            </w:r>
          </w:p>
          <w:p w14:paraId="7E185443"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Assigns field values for specified content types to the specified matter (document library)</w:t>
            </w:r>
          </w:p>
          <w:p w14:paraId="066590CB" w14:textId="77777777" w:rsidR="00E27C55" w:rsidRPr="00C54284" w:rsidRDefault="00E27C55" w:rsidP="00E27C55">
            <w:pPr>
              <w:pStyle w:val="NoSpacing"/>
              <w:numPr>
                <w:ilvl w:val="0"/>
                <w:numId w:val="35"/>
              </w:numPr>
              <w:rPr>
                <w:rFonts w:ascii="Segoe UI" w:hAnsi="Segoe UI" w:cs="Segoe UI"/>
                <w:color w:val="000000"/>
              </w:rPr>
            </w:pPr>
            <w:r w:rsidRPr="00C54284">
              <w:rPr>
                <w:rFonts w:ascii="Segoe UI" w:hAnsi="Segoe UI" w:cs="Segoe UI"/>
                <w:color w:val="000000"/>
              </w:rPr>
              <w:t>SetDefaultContentType:</w:t>
            </w:r>
          </w:p>
          <w:p w14:paraId="0170785E"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Sets the default content type based on user selection</w:t>
            </w:r>
          </w:p>
          <w:p w14:paraId="52C65F9A" w14:textId="77777777" w:rsidR="00E27C55" w:rsidRPr="00C54284" w:rsidRDefault="00E27C55" w:rsidP="00E27C55">
            <w:pPr>
              <w:pStyle w:val="NoSpacing"/>
              <w:numPr>
                <w:ilvl w:val="0"/>
                <w:numId w:val="35"/>
              </w:numPr>
              <w:rPr>
                <w:rFonts w:ascii="Segoe UI" w:hAnsi="Segoe UI" w:cs="Segoe UI"/>
                <w:color w:val="000000"/>
              </w:rPr>
            </w:pPr>
            <w:r w:rsidRPr="00C54284">
              <w:rPr>
                <w:rFonts w:ascii="Segoe UI" w:hAnsi="Segoe UI" w:cs="Segoe UI"/>
                <w:color w:val="000000"/>
              </w:rPr>
              <w:t>SaveMatterDetails:</w:t>
            </w:r>
          </w:p>
          <w:p w14:paraId="1F4E6C4B"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Saves the matter details in centralized list</w:t>
            </w:r>
          </w:p>
          <w:p w14:paraId="3EAFF4A2" w14:textId="6486B247" w:rsidR="00E27C55" w:rsidRPr="007E7D8C" w:rsidDel="002C6F38" w:rsidRDefault="00E27C55" w:rsidP="00E27C55">
            <w:pPr>
              <w:pStyle w:val="NoSpacing"/>
              <w:numPr>
                <w:ilvl w:val="0"/>
                <w:numId w:val="35"/>
              </w:numPr>
              <w:rPr>
                <w:del w:id="943" w:author="Akash Virani" w:date="2015-09-21T16:00:00Z"/>
                <w:rFonts w:ascii="Segoe UI" w:hAnsi="Segoe UI" w:cs="Segoe UI"/>
                <w:strike/>
                <w:color w:val="000000"/>
                <w:rPrChange w:id="944" w:author="Akash Virani" w:date="2015-09-21T15:48:00Z">
                  <w:rPr>
                    <w:del w:id="945" w:author="Akash Virani" w:date="2015-09-21T16:00:00Z"/>
                    <w:rFonts w:ascii="Segoe UI" w:hAnsi="Segoe UI" w:cs="Segoe UI"/>
                    <w:color w:val="000000"/>
                  </w:rPr>
                </w:rPrChange>
              </w:rPr>
            </w:pPr>
            <w:del w:id="946" w:author="Akash Virani" w:date="2015-09-21T16:00:00Z">
              <w:r w:rsidRPr="007E7D8C" w:rsidDel="002C6F38">
                <w:rPr>
                  <w:rFonts w:ascii="Segoe UI" w:hAnsi="Segoe UI" w:cs="Segoe UI"/>
                  <w:strike/>
                  <w:color w:val="000000"/>
                  <w:rPrChange w:id="947" w:author="Akash Virani" w:date="2015-09-21T15:48:00Z">
                    <w:rPr>
                      <w:rFonts w:ascii="Segoe UI" w:hAnsi="Segoe UI" w:cs="Segoe UI"/>
                      <w:color w:val="000000"/>
                    </w:rPr>
                  </w:rPrChange>
                </w:rPr>
                <w:delText>AddFolders:</w:delText>
              </w:r>
            </w:del>
          </w:p>
          <w:p w14:paraId="7F48B6AD" w14:textId="1E724754" w:rsidR="00E27C55" w:rsidRPr="007E7D8C" w:rsidDel="002C6F38" w:rsidRDefault="00E27C55" w:rsidP="00E27C55">
            <w:pPr>
              <w:pStyle w:val="NoSpacing"/>
              <w:ind w:left="360"/>
              <w:rPr>
                <w:del w:id="948" w:author="Akash Virani" w:date="2015-09-21T16:00:00Z"/>
                <w:rFonts w:ascii="Segoe UI" w:hAnsi="Segoe UI" w:cs="Segoe UI"/>
                <w:strike/>
                <w:color w:val="000000"/>
                <w:rPrChange w:id="949" w:author="Akash Virani" w:date="2015-09-21T15:48:00Z">
                  <w:rPr>
                    <w:del w:id="950" w:author="Akash Virani" w:date="2015-09-21T16:00:00Z"/>
                    <w:rFonts w:ascii="Segoe UI" w:hAnsi="Segoe UI" w:cs="Segoe UI"/>
                    <w:color w:val="000000"/>
                  </w:rPr>
                </w:rPrChange>
              </w:rPr>
            </w:pPr>
            <w:del w:id="951" w:author="Akash Virani" w:date="2015-09-21T16:00:00Z">
              <w:r w:rsidRPr="007E7D8C" w:rsidDel="002C6F38">
                <w:rPr>
                  <w:rFonts w:ascii="Segoe UI" w:hAnsi="Segoe UI" w:cs="Segoe UI"/>
                  <w:strike/>
                  <w:color w:val="000000"/>
                  <w:rPrChange w:id="952" w:author="Akash Virani" w:date="2015-09-21T15:48:00Z">
                    <w:rPr>
                      <w:rFonts w:ascii="Segoe UI" w:hAnsi="Segoe UI" w:cs="Segoe UI"/>
                      <w:color w:val="000000"/>
                    </w:rPr>
                  </w:rPrChange>
                </w:rPr>
                <w:delText>Adds Email folder</w:delText>
              </w:r>
            </w:del>
          </w:p>
          <w:p w14:paraId="23950429" w14:textId="77777777" w:rsidR="00E27C55" w:rsidRPr="00C54284" w:rsidRDefault="00E27C55" w:rsidP="00E27C55">
            <w:pPr>
              <w:pStyle w:val="NoSpacing"/>
              <w:numPr>
                <w:ilvl w:val="0"/>
                <w:numId w:val="35"/>
              </w:numPr>
              <w:rPr>
                <w:rFonts w:ascii="Segoe UI" w:hAnsi="Segoe UI" w:cs="Segoe UI"/>
                <w:color w:val="000000"/>
              </w:rPr>
            </w:pPr>
            <w:r w:rsidRPr="00C54284">
              <w:rPr>
                <w:rFonts w:ascii="Segoe UI" w:hAnsi="Segoe UI" w:cs="Segoe UI"/>
                <w:color w:val="000000"/>
              </w:rPr>
              <w:t>GetContentType:</w:t>
            </w:r>
          </w:p>
          <w:p w14:paraId="26CD4F5F"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Retrieves the list of content types that are to be associated with the matter</w:t>
            </w:r>
          </w:p>
          <w:p w14:paraId="2D6AA503" w14:textId="77777777" w:rsidR="00E27C55" w:rsidRPr="00C54284" w:rsidRDefault="00E27C55" w:rsidP="00E27C55">
            <w:pPr>
              <w:pStyle w:val="NoSpacing"/>
              <w:numPr>
                <w:ilvl w:val="0"/>
                <w:numId w:val="35"/>
              </w:numPr>
              <w:rPr>
                <w:rFonts w:ascii="Segoe UI" w:hAnsi="Segoe UI" w:cs="Segoe UI"/>
                <w:color w:val="000000"/>
              </w:rPr>
            </w:pPr>
            <w:r w:rsidRPr="00C54284">
              <w:rPr>
                <w:rFonts w:ascii="Segoe UI" w:hAnsi="Segoe UI" w:cs="Segoe UI"/>
                <w:color w:val="000000"/>
              </w:rPr>
              <w:lastRenderedPageBreak/>
              <w:t>GenerateMailList</w:t>
            </w:r>
          </w:p>
          <w:p w14:paraId="6F493216"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Generates a list of users to whom mail is to be sent</w:t>
            </w:r>
          </w:p>
          <w:p w14:paraId="66137990" w14:textId="77777777" w:rsidR="00E27C55" w:rsidRPr="00C54284" w:rsidRDefault="00E27C55" w:rsidP="00E27C55">
            <w:pPr>
              <w:pStyle w:val="NoSpacing"/>
              <w:numPr>
                <w:ilvl w:val="0"/>
                <w:numId w:val="35"/>
              </w:numPr>
              <w:rPr>
                <w:rFonts w:ascii="Segoe UI" w:hAnsi="Segoe UI" w:cs="Segoe UI"/>
                <w:color w:val="000000"/>
              </w:rPr>
            </w:pPr>
            <w:r w:rsidRPr="00C54284">
              <w:rPr>
                <w:rFonts w:ascii="Segoe UI" w:hAnsi="Segoe UI" w:cs="Segoe UI"/>
                <w:color w:val="000000"/>
              </w:rPr>
              <w:t>GetAllowedUserPermissions</w:t>
            </w:r>
          </w:p>
          <w:p w14:paraId="142B8805"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 xml:space="preserve">Generates list of </w:t>
            </w:r>
            <w:proofErr w:type="gramStart"/>
            <w:r w:rsidRPr="00C54284">
              <w:rPr>
                <w:rFonts w:ascii="Segoe UI" w:hAnsi="Segoe UI" w:cs="Segoe UI"/>
                <w:color w:val="000000"/>
              </w:rPr>
              <w:t>users</w:t>
            </w:r>
            <w:proofErr w:type="gramEnd"/>
            <w:r w:rsidRPr="00C54284">
              <w:rPr>
                <w:rFonts w:ascii="Segoe UI" w:hAnsi="Segoe UI" w:cs="Segoe UI"/>
                <w:color w:val="000000"/>
              </w:rPr>
              <w:t xml:space="preserve"> permissions which are allowed on created matter.</w:t>
            </w:r>
          </w:p>
          <w:p w14:paraId="650DE136" w14:textId="77777777" w:rsidR="00E27C55" w:rsidRPr="00C54284" w:rsidRDefault="00E27C55" w:rsidP="00E27C55">
            <w:pPr>
              <w:pStyle w:val="NoSpacing"/>
              <w:numPr>
                <w:ilvl w:val="0"/>
                <w:numId w:val="35"/>
              </w:numPr>
              <w:rPr>
                <w:rFonts w:ascii="Segoe UI" w:hAnsi="Segoe UI" w:cs="Segoe UI"/>
                <w:color w:val="000000"/>
              </w:rPr>
            </w:pPr>
            <w:r w:rsidRPr="00C54284">
              <w:rPr>
                <w:rFonts w:ascii="Segoe UI" w:hAnsi="Segoe UI" w:cs="Segoe UI"/>
                <w:color w:val="000000"/>
              </w:rPr>
              <w:t>FilterUsers</w:t>
            </w:r>
          </w:p>
          <w:p w14:paraId="6085B3B3"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Creates a list of user for matter provision app.</w:t>
            </w:r>
          </w:p>
          <w:p w14:paraId="044BC720" w14:textId="77777777" w:rsidR="00E27C55" w:rsidRPr="00C54284" w:rsidRDefault="00E27C55" w:rsidP="00E27C55">
            <w:pPr>
              <w:pStyle w:val="NoSpacing"/>
              <w:numPr>
                <w:ilvl w:val="0"/>
                <w:numId w:val="35"/>
              </w:numPr>
              <w:rPr>
                <w:rFonts w:ascii="Segoe UI" w:hAnsi="Segoe UI" w:cs="Segoe UI"/>
                <w:color w:val="000000"/>
              </w:rPr>
            </w:pPr>
            <w:r w:rsidRPr="00C54284">
              <w:rPr>
                <w:rFonts w:ascii="Segoe UI" w:hAnsi="Segoe UI" w:cs="Segoe UI"/>
                <w:color w:val="000000"/>
              </w:rPr>
              <w:t>GetRoleDataUtility</w:t>
            </w:r>
          </w:p>
          <w:p w14:paraId="6A22DC15"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Returns roles from list.</w:t>
            </w:r>
          </w:p>
          <w:p w14:paraId="5661FA14" w14:textId="77777777" w:rsidR="00E27C55" w:rsidRPr="00C54284" w:rsidRDefault="00E27C55" w:rsidP="00E27C55">
            <w:pPr>
              <w:pStyle w:val="NoSpacing"/>
              <w:numPr>
                <w:ilvl w:val="0"/>
                <w:numId w:val="35"/>
              </w:numPr>
              <w:rPr>
                <w:rFonts w:ascii="Segoe UI" w:hAnsi="Segoe UI" w:cs="Segoe UI"/>
                <w:color w:val="000000"/>
              </w:rPr>
            </w:pPr>
            <w:r w:rsidRPr="00C54284">
              <w:rPr>
                <w:rFonts w:ascii="Segoe UI" w:hAnsi="Segoe UI" w:cs="Segoe UI"/>
                <w:color w:val="000000"/>
              </w:rPr>
              <w:t>GetPermissionLevelUtility</w:t>
            </w:r>
          </w:p>
          <w:p w14:paraId="07C3B30D"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Provides the permission levels present in the site.</w:t>
            </w:r>
          </w:p>
          <w:p w14:paraId="79B8AEC5" w14:textId="77777777" w:rsidR="00E27C55" w:rsidRPr="00C54284" w:rsidRDefault="00E27C55" w:rsidP="00E27C55">
            <w:pPr>
              <w:pStyle w:val="NoSpacing"/>
              <w:numPr>
                <w:ilvl w:val="0"/>
                <w:numId w:val="35"/>
              </w:numPr>
              <w:rPr>
                <w:rFonts w:ascii="Segoe UI" w:hAnsi="Segoe UI" w:cs="Segoe UI"/>
                <w:color w:val="000000"/>
              </w:rPr>
            </w:pPr>
            <w:r w:rsidRPr="00C54284">
              <w:rPr>
                <w:rFonts w:ascii="Segoe UI" w:hAnsi="Segoe UI" w:cs="Segoe UI"/>
                <w:color w:val="000000"/>
              </w:rPr>
              <w:t>CreateMatterUtility</w:t>
            </w:r>
          </w:p>
          <w:p w14:paraId="3D15AC7C"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Utility function to create matter.</w:t>
            </w:r>
          </w:p>
          <w:p w14:paraId="0386E0B3" w14:textId="77777777" w:rsidR="00E27C55" w:rsidRPr="00C54284" w:rsidRDefault="00E27C55" w:rsidP="00E27C55">
            <w:pPr>
              <w:pStyle w:val="NoSpacing"/>
              <w:numPr>
                <w:ilvl w:val="0"/>
                <w:numId w:val="35"/>
              </w:numPr>
              <w:rPr>
                <w:rFonts w:ascii="Segoe UI" w:hAnsi="Segoe UI" w:cs="Segoe UI"/>
                <w:color w:val="000000"/>
              </w:rPr>
            </w:pPr>
            <w:r w:rsidRPr="00C54284">
              <w:rPr>
                <w:rFonts w:ascii="Segoe UI" w:hAnsi="Segoe UI" w:cs="Segoe UI"/>
                <w:color w:val="000000"/>
              </w:rPr>
              <w:t>DeleteMatter</w:t>
            </w:r>
          </w:p>
          <w:p w14:paraId="6866E9B9"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 xml:space="preserve">Deletes a matter </w:t>
            </w:r>
            <w:r w:rsidR="00EC11D7" w:rsidRPr="00C54284">
              <w:rPr>
                <w:rFonts w:ascii="Segoe UI" w:hAnsi="Segoe UI" w:cs="Segoe UI"/>
                <w:color w:val="000000"/>
              </w:rPr>
              <w:t xml:space="preserve">and corresponding calendar </w:t>
            </w:r>
            <w:r w:rsidRPr="00C54284">
              <w:rPr>
                <w:rFonts w:ascii="Segoe UI" w:hAnsi="Segoe UI" w:cs="Segoe UI"/>
                <w:color w:val="000000"/>
              </w:rPr>
              <w:t>in case of failure.</w:t>
            </w:r>
          </w:p>
          <w:p w14:paraId="4F214EF9" w14:textId="77777777" w:rsidR="00E27C55" w:rsidRPr="00C54284" w:rsidRDefault="00E27C55" w:rsidP="00E27C55">
            <w:pPr>
              <w:pStyle w:val="NoSpacing"/>
              <w:numPr>
                <w:ilvl w:val="0"/>
                <w:numId w:val="35"/>
              </w:numPr>
              <w:rPr>
                <w:rFonts w:ascii="Segoe UI" w:hAnsi="Segoe UI" w:cs="Segoe UI"/>
                <w:color w:val="000000"/>
              </w:rPr>
            </w:pPr>
            <w:r w:rsidRPr="00C54284">
              <w:rPr>
                <w:rFonts w:ascii="Segoe UI" w:hAnsi="Segoe UI" w:cs="Segoe UI"/>
                <w:color w:val="000000"/>
              </w:rPr>
              <w:t>ShareMatter</w:t>
            </w:r>
          </w:p>
          <w:p w14:paraId="4BDF8E75"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Creates an item in the specific list with the list of users to whom the matter will be shared.</w:t>
            </w:r>
          </w:p>
          <w:p w14:paraId="5A68FCD6" w14:textId="77777777" w:rsidR="00E27C55" w:rsidRPr="00C54284" w:rsidRDefault="00E27C55" w:rsidP="00E27C55">
            <w:pPr>
              <w:pStyle w:val="NoSpacing"/>
              <w:numPr>
                <w:ilvl w:val="0"/>
                <w:numId w:val="35"/>
              </w:numPr>
              <w:rPr>
                <w:rFonts w:ascii="Segoe UI" w:hAnsi="Segoe UI" w:cs="Segoe UI"/>
                <w:color w:val="000000"/>
              </w:rPr>
            </w:pPr>
            <w:r w:rsidRPr="00C54284">
              <w:rPr>
                <w:rFonts w:ascii="Segoe UI" w:hAnsi="Segoe UI" w:cs="Segoe UI"/>
                <w:color w:val="000000"/>
              </w:rPr>
              <w:t>ShareMatterUtility</w:t>
            </w:r>
          </w:p>
          <w:p w14:paraId="32CBE4FA" w14:textId="77777777" w:rsidR="00E27C55" w:rsidRPr="00C54284" w:rsidRDefault="0023331C" w:rsidP="006D27F7">
            <w:pPr>
              <w:pStyle w:val="NoSpacing"/>
              <w:ind w:left="360"/>
              <w:rPr>
                <w:rFonts w:ascii="Segoe UI" w:hAnsi="Segoe UI" w:cs="Segoe UI"/>
                <w:color w:val="000000"/>
              </w:rPr>
            </w:pPr>
            <w:r w:rsidRPr="00C54284">
              <w:rPr>
                <w:rFonts w:ascii="Segoe UI" w:hAnsi="Segoe UI" w:cs="Segoe UI"/>
                <w:color w:val="000000"/>
              </w:rPr>
              <w:t>Function to share the matter.</w:t>
            </w:r>
          </w:p>
          <w:p w14:paraId="531C10BA" w14:textId="61630991" w:rsidR="000A523A" w:rsidRPr="007E7D8C" w:rsidDel="002C6F38" w:rsidRDefault="000A523A" w:rsidP="000A523A">
            <w:pPr>
              <w:pStyle w:val="NoSpacing"/>
              <w:numPr>
                <w:ilvl w:val="0"/>
                <w:numId w:val="35"/>
              </w:numPr>
              <w:rPr>
                <w:del w:id="953" w:author="Akash Virani" w:date="2015-09-21T16:00:00Z"/>
                <w:rFonts w:ascii="Segoe UI" w:hAnsi="Segoe UI" w:cs="Segoe UI"/>
                <w:strike/>
                <w:color w:val="008000"/>
                <w:rPrChange w:id="954" w:author="Akash Virani" w:date="2015-09-21T15:49:00Z">
                  <w:rPr>
                    <w:del w:id="955" w:author="Akash Virani" w:date="2015-09-21T16:00:00Z"/>
                    <w:rFonts w:ascii="Segoe UI" w:hAnsi="Segoe UI" w:cs="Segoe UI"/>
                    <w:color w:val="008000"/>
                  </w:rPr>
                </w:rPrChange>
              </w:rPr>
            </w:pPr>
            <w:del w:id="956" w:author="Akash Virani" w:date="2015-09-21T16:00:00Z">
              <w:r w:rsidRPr="007E7D8C" w:rsidDel="002C6F38">
                <w:rPr>
                  <w:rFonts w:ascii="Segoe UI" w:hAnsi="Segoe UI" w:cs="Segoe UI"/>
                  <w:strike/>
                  <w:rPrChange w:id="957" w:author="Akash Virani" w:date="2015-09-21T15:49:00Z">
                    <w:rPr>
                      <w:rFonts w:ascii="Segoe UI" w:hAnsi="Segoe UI" w:cs="Segoe UI"/>
                    </w:rPr>
                  </w:rPrChange>
                </w:rPr>
                <w:delText>CreateDocumentLibrary</w:delText>
              </w:r>
            </w:del>
          </w:p>
          <w:p w14:paraId="76BA9B77" w14:textId="5AAD2B43" w:rsidR="000A523A" w:rsidRPr="007E7D8C" w:rsidDel="002C6F38" w:rsidRDefault="000A523A" w:rsidP="000A523A">
            <w:pPr>
              <w:pStyle w:val="NoSpacing"/>
              <w:ind w:left="360"/>
              <w:rPr>
                <w:del w:id="958" w:author="Akash Virani" w:date="2015-09-21T16:00:00Z"/>
                <w:rFonts w:ascii="Segoe UI" w:hAnsi="Segoe UI" w:cs="Segoe UI"/>
                <w:strike/>
                <w:color w:val="008000"/>
                <w:rPrChange w:id="959" w:author="Akash Virani" w:date="2015-09-21T15:49:00Z">
                  <w:rPr>
                    <w:del w:id="960" w:author="Akash Virani" w:date="2015-09-21T16:00:00Z"/>
                    <w:rFonts w:ascii="Segoe UI" w:hAnsi="Segoe UI" w:cs="Segoe UI"/>
                    <w:color w:val="008000"/>
                  </w:rPr>
                </w:rPrChange>
              </w:rPr>
            </w:pPr>
            <w:del w:id="961" w:author="Akash Virani" w:date="2015-09-21T16:00:00Z">
              <w:r w:rsidRPr="007E7D8C" w:rsidDel="002C6F38">
                <w:rPr>
                  <w:rFonts w:ascii="Segoe UI" w:hAnsi="Segoe UI" w:cs="Segoe UI"/>
                  <w:strike/>
                  <w:rPrChange w:id="962" w:author="Akash Virani" w:date="2015-09-21T15:49:00Z">
                    <w:rPr>
                      <w:rFonts w:ascii="Segoe UI" w:hAnsi="Segoe UI" w:cs="Segoe UI"/>
                    </w:rPr>
                  </w:rPrChange>
                </w:rPr>
                <w:delText>Function to create document library.</w:delText>
              </w:r>
            </w:del>
          </w:p>
          <w:p w14:paraId="6FEB13A5" w14:textId="7B0E898E" w:rsidR="000A523A" w:rsidRPr="007E7D8C" w:rsidDel="002C6F38" w:rsidRDefault="000A523A" w:rsidP="000A523A">
            <w:pPr>
              <w:pStyle w:val="NoSpacing"/>
              <w:numPr>
                <w:ilvl w:val="0"/>
                <w:numId w:val="35"/>
              </w:numPr>
              <w:rPr>
                <w:del w:id="963" w:author="Akash Virani" w:date="2015-09-21T16:00:00Z"/>
                <w:rFonts w:ascii="Segoe UI" w:hAnsi="Segoe UI" w:cs="Segoe UI"/>
                <w:strike/>
                <w:color w:val="008000"/>
                <w:rPrChange w:id="964" w:author="Akash Virani" w:date="2015-09-21T15:49:00Z">
                  <w:rPr>
                    <w:del w:id="965" w:author="Akash Virani" w:date="2015-09-21T16:00:00Z"/>
                    <w:rFonts w:ascii="Segoe UI" w:hAnsi="Segoe UI" w:cs="Segoe UI"/>
                    <w:color w:val="008000"/>
                  </w:rPr>
                </w:rPrChange>
              </w:rPr>
            </w:pPr>
            <w:del w:id="966" w:author="Akash Virani" w:date="2015-09-21T16:00:00Z">
              <w:r w:rsidRPr="007E7D8C" w:rsidDel="002C6F38">
                <w:rPr>
                  <w:rFonts w:ascii="Segoe UI" w:hAnsi="Segoe UI" w:cs="Segoe UI"/>
                  <w:strike/>
                  <w:rPrChange w:id="967" w:author="Akash Virani" w:date="2015-09-21T15:49:00Z">
                    <w:rPr>
                      <w:rFonts w:ascii="Segoe UI" w:hAnsi="Segoe UI" w:cs="Segoe UI"/>
                    </w:rPr>
                  </w:rPrChange>
                </w:rPr>
                <w:delText>CheckDocumentLibraryExists</w:delText>
              </w:r>
            </w:del>
          </w:p>
          <w:p w14:paraId="2AD970C9" w14:textId="1F0D83D1" w:rsidR="002C6F38" w:rsidRDefault="000A523A" w:rsidP="002C6F38">
            <w:pPr>
              <w:pStyle w:val="NoSpacing"/>
              <w:numPr>
                <w:ilvl w:val="0"/>
                <w:numId w:val="35"/>
              </w:numPr>
              <w:rPr>
                <w:ins w:id="968" w:author="Akash Virani" w:date="2015-09-21T16:00:00Z"/>
                <w:rFonts w:ascii="Segoe UI" w:hAnsi="Segoe UI" w:cs="Segoe UI"/>
                <w:color w:val="000000"/>
              </w:rPr>
            </w:pPr>
            <w:del w:id="969" w:author="Akash Virani" w:date="2015-09-21T16:00:00Z">
              <w:r w:rsidRPr="007E7D8C" w:rsidDel="002C6F38">
                <w:rPr>
                  <w:rFonts w:ascii="Segoe UI" w:hAnsi="Segoe UI" w:cs="Segoe UI"/>
                  <w:strike/>
                  <w:rPrChange w:id="970" w:author="Akash Virani" w:date="2015-09-21T15:49:00Z">
                    <w:rPr>
                      <w:rFonts w:ascii="Segoe UI" w:hAnsi="Segoe UI" w:cs="Segoe UI"/>
                    </w:rPr>
                  </w:rPrChange>
                </w:rPr>
                <w:delText>Checks if the document library exists.</w:delText>
              </w:r>
            </w:del>
            <w:ins w:id="971" w:author="Akash Virani" w:date="2015-09-21T16:00:00Z">
              <w:r w:rsidR="002C6F38" w:rsidRPr="0063372A">
                <w:rPr>
                  <w:rFonts w:ascii="Segoe UI" w:hAnsi="Segoe UI" w:cs="Segoe UI"/>
                  <w:color w:val="000000"/>
                </w:rPr>
                <w:t>TeamMembersPermissionInformation</w:t>
              </w:r>
            </w:ins>
          </w:p>
          <w:p w14:paraId="72C89407" w14:textId="77777777" w:rsidR="002C6F38" w:rsidRPr="0063372A" w:rsidRDefault="002C6F38" w:rsidP="002C6F38">
            <w:pPr>
              <w:pStyle w:val="NoSpacing"/>
              <w:ind w:left="360"/>
              <w:rPr>
                <w:ins w:id="972" w:author="Akash Virani" w:date="2015-09-21T16:00:00Z"/>
                <w:rFonts w:ascii="Segoe UI" w:hAnsi="Segoe UI" w:cs="Segoe UI"/>
                <w:color w:val="000000"/>
              </w:rPr>
            </w:pPr>
            <w:ins w:id="973" w:author="Akash Virani" w:date="2015-09-21T16:00:00Z">
              <w:r w:rsidRPr="0063372A">
                <w:rPr>
                  <w:rFonts w:ascii="Segoe UI" w:hAnsi="Segoe UI" w:cs="Segoe UI"/>
                  <w:color w:val="000000"/>
                </w:rPr>
                <w:t>Provides the team members and their respective permission details</w:t>
              </w:r>
            </w:ins>
          </w:p>
          <w:p w14:paraId="13E3B58D" w14:textId="77777777" w:rsidR="002C6F38" w:rsidRDefault="002C6F38" w:rsidP="002C6F38">
            <w:pPr>
              <w:pStyle w:val="NoSpacing"/>
              <w:numPr>
                <w:ilvl w:val="0"/>
                <w:numId w:val="35"/>
              </w:numPr>
              <w:rPr>
                <w:ins w:id="974" w:author="Akash Virani" w:date="2015-09-21T16:00:00Z"/>
                <w:rFonts w:ascii="Segoe UI" w:hAnsi="Segoe UI" w:cs="Segoe UI"/>
                <w:color w:val="000000"/>
              </w:rPr>
            </w:pPr>
            <w:ins w:id="975" w:author="Akash Virani" w:date="2015-09-21T16:00:00Z">
              <w:r w:rsidRPr="0063372A">
                <w:rPr>
                  <w:rFonts w:ascii="Segoe UI" w:hAnsi="Segoe UI" w:cs="Segoe UI"/>
                  <w:color w:val="000000"/>
                </w:rPr>
                <w:t>SetStampProperty</w:t>
              </w:r>
            </w:ins>
          </w:p>
          <w:p w14:paraId="21B89002" w14:textId="77777777" w:rsidR="002C6F38" w:rsidRPr="0063372A" w:rsidRDefault="002C6F38" w:rsidP="002C6F38">
            <w:pPr>
              <w:pStyle w:val="NoSpacing"/>
              <w:ind w:left="360"/>
              <w:rPr>
                <w:ins w:id="976" w:author="Akash Virani" w:date="2015-09-21T16:00:00Z"/>
                <w:rFonts w:ascii="Segoe UI" w:hAnsi="Segoe UI" w:cs="Segoe UI"/>
                <w:color w:val="000000"/>
              </w:rPr>
            </w:pPr>
            <w:ins w:id="977" w:author="Akash Virani" w:date="2015-09-21T16:00:00Z">
              <w:r w:rsidRPr="0063372A">
                <w:rPr>
                  <w:rFonts w:ascii="Segoe UI" w:hAnsi="Segoe UI" w:cs="Segoe UI"/>
                  <w:color w:val="000000"/>
                </w:rPr>
                <w:t>Function to create dictionary object for stamp property</w:t>
              </w:r>
            </w:ins>
          </w:p>
          <w:p w14:paraId="40794F87" w14:textId="77777777" w:rsidR="002C6F38" w:rsidRDefault="002C6F38" w:rsidP="002C6F38">
            <w:pPr>
              <w:pStyle w:val="NoSpacing"/>
              <w:numPr>
                <w:ilvl w:val="0"/>
                <w:numId w:val="35"/>
              </w:numPr>
              <w:rPr>
                <w:ins w:id="978" w:author="Akash Virani" w:date="2015-09-21T16:00:00Z"/>
                <w:rFonts w:ascii="Segoe UI" w:hAnsi="Segoe UI" w:cs="Segoe UI"/>
                <w:color w:val="000000"/>
              </w:rPr>
            </w:pPr>
            <w:ins w:id="979" w:author="Akash Virani" w:date="2015-09-21T16:00:00Z">
              <w:r w:rsidRPr="0063372A">
                <w:rPr>
                  <w:rFonts w:ascii="Segoe UI" w:hAnsi="Segoe UI" w:cs="Segoe UI"/>
                  <w:color w:val="000000"/>
                </w:rPr>
                <w:t>CopyRoleAssignment</w:t>
              </w:r>
            </w:ins>
          </w:p>
          <w:p w14:paraId="08ECCDBB" w14:textId="77777777" w:rsidR="002C6F38" w:rsidRPr="0063372A" w:rsidRDefault="002C6F38" w:rsidP="002C6F38">
            <w:pPr>
              <w:pStyle w:val="NoSpacing"/>
              <w:ind w:left="360"/>
              <w:rPr>
                <w:ins w:id="980" w:author="Akash Virani" w:date="2015-09-21T16:00:00Z"/>
                <w:rFonts w:ascii="Segoe UI" w:hAnsi="Segoe UI" w:cs="Segoe UI"/>
                <w:color w:val="000000"/>
              </w:rPr>
            </w:pPr>
            <w:ins w:id="981" w:author="Akash Virani" w:date="2015-09-21T16:00:00Z">
              <w:r w:rsidRPr="0063372A">
                <w:rPr>
                  <w:rFonts w:ascii="Segoe UI" w:hAnsi="Segoe UI" w:cs="Segoe UI"/>
                  <w:color w:val="000000"/>
                </w:rPr>
                <w:t>Checks whether to retain previous users while breaking permission</w:t>
              </w:r>
            </w:ins>
          </w:p>
          <w:p w14:paraId="7F9D30AF" w14:textId="77777777" w:rsidR="002C6F38" w:rsidRDefault="002C6F38" w:rsidP="002C6F38">
            <w:pPr>
              <w:pStyle w:val="NoSpacing"/>
              <w:numPr>
                <w:ilvl w:val="0"/>
                <w:numId w:val="35"/>
              </w:numPr>
              <w:rPr>
                <w:ins w:id="982" w:author="Akash Virani" w:date="2015-09-21T16:00:00Z"/>
                <w:rFonts w:ascii="Segoe UI" w:hAnsi="Segoe UI" w:cs="Segoe UI"/>
                <w:color w:val="000000"/>
              </w:rPr>
            </w:pPr>
            <w:ins w:id="983" w:author="Akash Virani" w:date="2015-09-21T16:00:00Z">
              <w:r w:rsidRPr="0063372A">
                <w:rPr>
                  <w:rFonts w:ascii="Segoe UI" w:hAnsi="Segoe UI" w:cs="Segoe UI"/>
                  <w:color w:val="000000"/>
                </w:rPr>
                <w:t>GetWSSId</w:t>
              </w:r>
            </w:ins>
          </w:p>
          <w:p w14:paraId="4C619ACA" w14:textId="77777777" w:rsidR="002C6F38" w:rsidRPr="0063372A" w:rsidRDefault="002C6F38" w:rsidP="002C6F38">
            <w:pPr>
              <w:pStyle w:val="NoSpacing"/>
              <w:ind w:left="360"/>
              <w:rPr>
                <w:ins w:id="984" w:author="Akash Virani" w:date="2015-09-21T16:00:00Z"/>
                <w:rFonts w:ascii="Segoe UI" w:hAnsi="Segoe UI" w:cs="Segoe UI"/>
                <w:color w:val="000000"/>
              </w:rPr>
            </w:pPr>
            <w:ins w:id="985" w:author="Akash Virani" w:date="2015-09-21T16:00:00Z">
              <w:r w:rsidRPr="0063372A">
                <w:rPr>
                  <w:rFonts w:ascii="Segoe UI" w:hAnsi="Segoe UI" w:cs="Segoe UI"/>
                  <w:color w:val="000000"/>
                </w:rPr>
                <w:t>Function to get the WssID for the Practice group, Area of law and Subarea of law terms</w:t>
              </w:r>
            </w:ins>
          </w:p>
          <w:p w14:paraId="577C22E7" w14:textId="77777777" w:rsidR="002C6F38" w:rsidRDefault="002C6F38" w:rsidP="002C6F38">
            <w:pPr>
              <w:pStyle w:val="NoSpacing"/>
              <w:numPr>
                <w:ilvl w:val="0"/>
                <w:numId w:val="35"/>
              </w:numPr>
              <w:rPr>
                <w:ins w:id="986" w:author="Akash Virani" w:date="2015-09-21T16:00:00Z"/>
                <w:rFonts w:ascii="Segoe UI" w:hAnsi="Segoe UI" w:cs="Segoe UI"/>
                <w:color w:val="000000"/>
              </w:rPr>
            </w:pPr>
            <w:ins w:id="987" w:author="Akash Virani" w:date="2015-09-21T16:00:00Z">
              <w:r w:rsidRPr="0063372A">
                <w:rPr>
                  <w:rFonts w:ascii="Segoe UI" w:hAnsi="Segoe UI" w:cs="Segoe UI"/>
                  <w:color w:val="000000"/>
                </w:rPr>
                <w:t>CheckListsExist</w:t>
              </w:r>
            </w:ins>
          </w:p>
          <w:p w14:paraId="08B891E2" w14:textId="5053EADB" w:rsidR="002C6F38" w:rsidRPr="00C54284" w:rsidRDefault="002C6F38" w:rsidP="002C6F38">
            <w:pPr>
              <w:pStyle w:val="NoSpacing"/>
              <w:ind w:left="360"/>
              <w:rPr>
                <w:rFonts w:ascii="Segoe UI" w:hAnsi="Segoe UI" w:cs="Segoe UI"/>
                <w:color w:val="008000"/>
                <w:sz w:val="19"/>
                <w:szCs w:val="19"/>
              </w:rPr>
            </w:pPr>
            <w:ins w:id="988" w:author="Akash Virani" w:date="2015-09-21T16:00:00Z">
              <w:r w:rsidRPr="0063372A">
                <w:rPr>
                  <w:rFonts w:ascii="Segoe UI" w:hAnsi="Segoe UI" w:cs="Segoe UI"/>
                  <w:color w:val="000000"/>
                </w:rPr>
                <w:t>Checks if the lists exist</w:t>
              </w:r>
            </w:ins>
          </w:p>
        </w:tc>
      </w:tr>
    </w:tbl>
    <w:p w14:paraId="32A9A17C" w14:textId="77777777" w:rsidR="00E27C55" w:rsidRPr="00C54284" w:rsidRDefault="00E27C55" w:rsidP="00E27C55">
      <w:pPr>
        <w:ind w:left="1440"/>
        <w:rPr>
          <w:rFonts w:ascii="Segoe UI" w:hAnsi="Segoe UI" w:cs="Segoe UI"/>
        </w:rPr>
      </w:pPr>
    </w:p>
    <w:tbl>
      <w:tblPr>
        <w:tblStyle w:val="TableGrid"/>
        <w:tblW w:w="0" w:type="auto"/>
        <w:tblInd w:w="900" w:type="dxa"/>
        <w:tblLook w:val="04A0" w:firstRow="1" w:lastRow="0" w:firstColumn="1" w:lastColumn="0" w:noHBand="0" w:noVBand="1"/>
      </w:tblPr>
      <w:tblGrid>
        <w:gridCol w:w="1615"/>
        <w:gridCol w:w="7555"/>
      </w:tblGrid>
      <w:tr w:rsidR="00E27C55" w:rsidRPr="00C54284" w14:paraId="486FD21B" w14:textId="77777777" w:rsidTr="00E27C55">
        <w:tc>
          <w:tcPr>
            <w:tcW w:w="1615" w:type="dxa"/>
          </w:tcPr>
          <w:p w14:paraId="30A4F0AF" w14:textId="77777777" w:rsidR="00E27C55" w:rsidRPr="00C54284" w:rsidRDefault="00E27C55" w:rsidP="00E27C55">
            <w:pPr>
              <w:pStyle w:val="NoSpacing"/>
              <w:rPr>
                <w:rFonts w:ascii="Segoe UI" w:hAnsi="Segoe UI" w:cs="Segoe UI"/>
                <w:b/>
              </w:rPr>
            </w:pPr>
            <w:r w:rsidRPr="00C54284">
              <w:rPr>
                <w:rFonts w:ascii="Segoe UI" w:hAnsi="Segoe UI" w:cs="Segoe UI"/>
                <w:b/>
              </w:rPr>
              <w:t>Module</w:t>
            </w:r>
          </w:p>
        </w:tc>
        <w:tc>
          <w:tcPr>
            <w:tcW w:w="7555" w:type="dxa"/>
          </w:tcPr>
          <w:p w14:paraId="42B22CDC" w14:textId="77777777" w:rsidR="00E27C55" w:rsidRPr="00C54284" w:rsidRDefault="00E27C55" w:rsidP="00E27C55">
            <w:pPr>
              <w:pStyle w:val="NoSpacing"/>
              <w:rPr>
                <w:rFonts w:ascii="Segoe UI" w:hAnsi="Segoe UI" w:cs="Segoe UI"/>
                <w:b/>
              </w:rPr>
            </w:pPr>
            <w:r w:rsidRPr="00C54284">
              <w:rPr>
                <w:rFonts w:ascii="Segoe UI" w:hAnsi="Segoe UI" w:cs="Segoe UI"/>
                <w:b/>
              </w:rPr>
              <w:t>Details</w:t>
            </w:r>
          </w:p>
        </w:tc>
      </w:tr>
      <w:tr w:rsidR="00E27C55" w:rsidRPr="00C54284" w14:paraId="141FC42C" w14:textId="77777777" w:rsidTr="00E27C55">
        <w:tc>
          <w:tcPr>
            <w:tcW w:w="1615" w:type="dxa"/>
          </w:tcPr>
          <w:p w14:paraId="04DC3C04" w14:textId="77777777" w:rsidR="00E27C55" w:rsidRPr="00C54284" w:rsidRDefault="00E27C55" w:rsidP="00E27C55">
            <w:pPr>
              <w:pStyle w:val="NoSpacing"/>
              <w:rPr>
                <w:rFonts w:ascii="Segoe UI" w:hAnsi="Segoe UI" w:cs="Segoe UI"/>
              </w:rPr>
            </w:pPr>
            <w:r w:rsidRPr="00C54284">
              <w:rPr>
                <w:rFonts w:ascii="Segoe UI" w:hAnsi="Segoe UI" w:cs="Segoe UI"/>
              </w:rPr>
              <w:t>File name</w:t>
            </w:r>
          </w:p>
        </w:tc>
        <w:tc>
          <w:tcPr>
            <w:tcW w:w="7555" w:type="dxa"/>
          </w:tcPr>
          <w:p w14:paraId="0FF70FA4" w14:textId="77777777" w:rsidR="00E27C55" w:rsidRPr="00C54284" w:rsidRDefault="00E27C55" w:rsidP="00E27C55">
            <w:pPr>
              <w:pStyle w:val="NoSpacing"/>
              <w:rPr>
                <w:rFonts w:ascii="Segoe UI" w:hAnsi="Segoe UI" w:cs="Segoe UI"/>
              </w:rPr>
            </w:pPr>
            <w:r w:rsidRPr="00C54284">
              <w:rPr>
                <w:rFonts w:ascii="Segoe UI" w:hAnsi="Segoe UI" w:cs="Segoe UI"/>
              </w:rPr>
              <w:t>SearchHelperFunctions.cs</w:t>
            </w:r>
          </w:p>
        </w:tc>
      </w:tr>
      <w:tr w:rsidR="00E27C55" w:rsidRPr="00C54284" w14:paraId="42EF193F" w14:textId="77777777" w:rsidTr="00E27C55">
        <w:tc>
          <w:tcPr>
            <w:tcW w:w="1615" w:type="dxa"/>
          </w:tcPr>
          <w:p w14:paraId="21B58B4D" w14:textId="77777777" w:rsidR="00E27C55" w:rsidRPr="00C54284" w:rsidRDefault="00E27C55" w:rsidP="00E27C55">
            <w:pPr>
              <w:pStyle w:val="NoSpacing"/>
              <w:rPr>
                <w:rFonts w:ascii="Segoe UI" w:hAnsi="Segoe UI" w:cs="Segoe UI"/>
              </w:rPr>
            </w:pPr>
            <w:r w:rsidRPr="00C54284">
              <w:rPr>
                <w:rFonts w:ascii="Segoe UI" w:hAnsi="Segoe UI" w:cs="Segoe UI"/>
              </w:rPr>
              <w:t>Class Name</w:t>
            </w:r>
          </w:p>
        </w:tc>
        <w:tc>
          <w:tcPr>
            <w:tcW w:w="7555" w:type="dxa"/>
          </w:tcPr>
          <w:p w14:paraId="4CADCF1B" w14:textId="77777777" w:rsidR="00E27C55" w:rsidRPr="00C54284" w:rsidRDefault="00E27C55" w:rsidP="00E27C55">
            <w:pPr>
              <w:pStyle w:val="NoSpacing"/>
              <w:rPr>
                <w:rFonts w:ascii="Segoe UI" w:hAnsi="Segoe UI" w:cs="Segoe UI"/>
              </w:rPr>
            </w:pPr>
            <w:r w:rsidRPr="00C54284">
              <w:rPr>
                <w:rFonts w:ascii="Segoe UI" w:hAnsi="Segoe UI" w:cs="Segoe UI"/>
              </w:rPr>
              <w:t>SearchHelperFunctions.cs</w:t>
            </w:r>
          </w:p>
        </w:tc>
      </w:tr>
      <w:tr w:rsidR="00E27C55" w:rsidRPr="00C54284" w14:paraId="234EE877" w14:textId="77777777" w:rsidTr="00E27C55">
        <w:tc>
          <w:tcPr>
            <w:tcW w:w="1615" w:type="dxa"/>
          </w:tcPr>
          <w:p w14:paraId="69A868F1" w14:textId="77777777" w:rsidR="00E27C55" w:rsidRPr="00C54284" w:rsidRDefault="00E27C55" w:rsidP="00E27C55">
            <w:pPr>
              <w:pStyle w:val="NoSpacing"/>
              <w:rPr>
                <w:rFonts w:ascii="Segoe UI" w:hAnsi="Segoe UI" w:cs="Segoe UI"/>
              </w:rPr>
            </w:pPr>
            <w:r w:rsidRPr="00C54284">
              <w:rPr>
                <w:rFonts w:ascii="Segoe UI" w:hAnsi="Segoe UI" w:cs="Segoe UI"/>
              </w:rPr>
              <w:t>Namespace</w:t>
            </w:r>
          </w:p>
        </w:tc>
        <w:tc>
          <w:tcPr>
            <w:tcW w:w="7555" w:type="dxa"/>
          </w:tcPr>
          <w:p w14:paraId="7CCEC455" w14:textId="77777777" w:rsidR="00E27C55" w:rsidRPr="00C54284" w:rsidRDefault="00E27C55" w:rsidP="00E27C55">
            <w:pPr>
              <w:pStyle w:val="NoSpacing"/>
              <w:rPr>
                <w:rFonts w:ascii="Segoe UI" w:hAnsi="Segoe UI" w:cs="Segoe UI"/>
              </w:rPr>
            </w:pPr>
            <w:r w:rsidRPr="00C54284">
              <w:rPr>
                <w:rFonts w:ascii="Segoe UI" w:hAnsi="Segoe UI" w:cs="Segoe UI"/>
              </w:rPr>
              <w:t>Microsoft.Legal.MatterCenter.ProviderService</w:t>
            </w:r>
          </w:p>
        </w:tc>
      </w:tr>
      <w:tr w:rsidR="00E27C55" w:rsidRPr="00C54284" w14:paraId="681751B1" w14:textId="77777777" w:rsidTr="00E27C55">
        <w:tc>
          <w:tcPr>
            <w:tcW w:w="1615" w:type="dxa"/>
          </w:tcPr>
          <w:p w14:paraId="2538F32D" w14:textId="77777777" w:rsidR="00E27C55" w:rsidRPr="00C54284" w:rsidRDefault="00E27C55" w:rsidP="00E27C55">
            <w:pPr>
              <w:pStyle w:val="NoSpacing"/>
              <w:rPr>
                <w:rFonts w:ascii="Segoe UI" w:hAnsi="Segoe UI" w:cs="Segoe UI"/>
              </w:rPr>
            </w:pPr>
            <w:r w:rsidRPr="00C54284">
              <w:rPr>
                <w:rFonts w:ascii="Segoe UI" w:hAnsi="Segoe UI" w:cs="Segoe UI"/>
              </w:rPr>
              <w:t>Assembly</w:t>
            </w:r>
          </w:p>
        </w:tc>
        <w:tc>
          <w:tcPr>
            <w:tcW w:w="7555" w:type="dxa"/>
          </w:tcPr>
          <w:p w14:paraId="14D5C5F0" w14:textId="77777777" w:rsidR="00E27C55" w:rsidRPr="00C54284" w:rsidRDefault="00E27C55" w:rsidP="00E27C55">
            <w:pPr>
              <w:pStyle w:val="NoSpacing"/>
              <w:rPr>
                <w:rFonts w:ascii="Segoe UI" w:hAnsi="Segoe UI" w:cs="Segoe UI"/>
              </w:rPr>
            </w:pPr>
            <w:r w:rsidRPr="00C54284">
              <w:rPr>
                <w:rFonts w:ascii="Segoe UI" w:hAnsi="Segoe UI" w:cs="Segoe UI"/>
              </w:rPr>
              <w:t>Microsoft.Legal.MatterCenter.ProviderService</w:t>
            </w:r>
          </w:p>
        </w:tc>
      </w:tr>
      <w:tr w:rsidR="00E27C55" w:rsidRPr="00C54284" w14:paraId="7B769A00" w14:textId="77777777" w:rsidTr="00E27C55">
        <w:tc>
          <w:tcPr>
            <w:tcW w:w="1615" w:type="dxa"/>
          </w:tcPr>
          <w:p w14:paraId="61A5D468" w14:textId="77777777" w:rsidR="00E27C55" w:rsidRPr="00C54284" w:rsidRDefault="00E27C55" w:rsidP="00E27C55">
            <w:pPr>
              <w:pStyle w:val="NoSpacing"/>
              <w:rPr>
                <w:rFonts w:ascii="Segoe UI" w:hAnsi="Segoe UI" w:cs="Segoe UI"/>
              </w:rPr>
            </w:pPr>
            <w:r w:rsidRPr="00C54284">
              <w:rPr>
                <w:rFonts w:ascii="Segoe UI" w:hAnsi="Segoe UI" w:cs="Segoe UI"/>
              </w:rPr>
              <w:t>Methods</w:t>
            </w:r>
          </w:p>
        </w:tc>
        <w:tc>
          <w:tcPr>
            <w:tcW w:w="7555" w:type="dxa"/>
          </w:tcPr>
          <w:p w14:paraId="31D28335" w14:textId="43772B3A" w:rsidR="00E27C55" w:rsidDel="0088050C" w:rsidRDefault="00E27C55">
            <w:pPr>
              <w:pStyle w:val="NoSpacing"/>
              <w:numPr>
                <w:ilvl w:val="0"/>
                <w:numId w:val="36"/>
              </w:numPr>
              <w:rPr>
                <w:del w:id="989" w:author="Akash Virani" w:date="2015-09-21T16:03:00Z"/>
                <w:rFonts w:ascii="Segoe UI" w:hAnsi="Segoe UI" w:cs="Segoe UI"/>
                <w:color w:val="000000"/>
              </w:rPr>
              <w:pPrChange w:id="990" w:author="Akash Virani" w:date="2015-09-21T16:03:00Z">
                <w:pPr>
                  <w:pStyle w:val="NoSpacing"/>
                  <w:ind w:left="360"/>
                </w:pPr>
              </w:pPrChange>
            </w:pPr>
            <w:del w:id="991" w:author="Akash Virani" w:date="2015-09-21T16:03:00Z">
              <w:r w:rsidRPr="00C54284" w:rsidDel="0088050C">
                <w:rPr>
                  <w:rFonts w:ascii="Segoe UI" w:hAnsi="Segoe UI" w:cs="Segoe UI"/>
                  <w:color w:val="000000"/>
                </w:rPr>
                <w:delText>GetLoggedInUserAlias</w:delText>
              </w:r>
            </w:del>
            <w:del w:id="992" w:author="Akash Virani" w:date="2015-09-21T16:04:00Z">
              <w:r w:rsidRPr="00C54284" w:rsidDel="0088050C">
                <w:rPr>
                  <w:rFonts w:ascii="Segoe UI" w:hAnsi="Segoe UI" w:cs="Segoe UI"/>
                  <w:color w:val="000000"/>
                </w:rPr>
                <w:delText>:</w:delText>
              </w:r>
            </w:del>
          </w:p>
          <w:p w14:paraId="74005188" w14:textId="2C502702" w:rsidR="00E27C55" w:rsidRPr="00C54284" w:rsidDel="0088050C" w:rsidRDefault="00E27C55">
            <w:pPr>
              <w:pStyle w:val="NoSpacing"/>
              <w:ind w:left="360"/>
              <w:rPr>
                <w:del w:id="993" w:author="Akash Virani" w:date="2015-09-21T16:04:00Z"/>
                <w:rFonts w:ascii="Segoe UI" w:hAnsi="Segoe UI" w:cs="Segoe UI"/>
                <w:color w:val="000000"/>
              </w:rPr>
            </w:pPr>
            <w:del w:id="994" w:author="Akash Virani" w:date="2015-09-21T16:03:00Z">
              <w:r w:rsidRPr="00C54284" w:rsidDel="0088050C">
                <w:rPr>
                  <w:rFonts w:ascii="Segoe UI" w:hAnsi="Segoe UI" w:cs="Segoe UI"/>
                  <w:color w:val="000000"/>
                </w:rPr>
                <w:delText>Accepts SP context and returns the alias of logged-in user</w:delText>
              </w:r>
            </w:del>
          </w:p>
          <w:p w14:paraId="4B44C0F9" w14:textId="3BA0F80F" w:rsidR="00E27C55" w:rsidRPr="0088050C" w:rsidDel="00826ECE" w:rsidRDefault="00E27C55" w:rsidP="00E27C55">
            <w:pPr>
              <w:pStyle w:val="NoSpacing"/>
              <w:numPr>
                <w:ilvl w:val="0"/>
                <w:numId w:val="36"/>
              </w:numPr>
              <w:rPr>
                <w:del w:id="995" w:author="Akash Virani" w:date="2015-09-21T16:29:00Z"/>
                <w:rFonts w:ascii="Segoe UI" w:hAnsi="Segoe UI" w:cs="Segoe UI"/>
                <w:strike/>
                <w:color w:val="000000"/>
                <w:rPrChange w:id="996" w:author="Akash Virani" w:date="2015-09-21T16:04:00Z">
                  <w:rPr>
                    <w:del w:id="997" w:author="Akash Virani" w:date="2015-09-21T16:29:00Z"/>
                    <w:rFonts w:ascii="Segoe UI" w:hAnsi="Segoe UI" w:cs="Segoe UI"/>
                    <w:color w:val="000000"/>
                  </w:rPr>
                </w:rPrChange>
              </w:rPr>
            </w:pPr>
            <w:del w:id="998" w:author="Akash Virani" w:date="2015-09-21T16:29:00Z">
              <w:r w:rsidRPr="0088050C" w:rsidDel="00826ECE">
                <w:rPr>
                  <w:rFonts w:ascii="Segoe UI" w:hAnsi="Segoe UI" w:cs="Segoe UI"/>
                  <w:strike/>
                  <w:color w:val="000000"/>
                  <w:rPrChange w:id="999" w:author="Akash Virani" w:date="2015-09-21T16:04:00Z">
                    <w:rPr>
                      <w:rFonts w:ascii="Segoe UI" w:hAnsi="Segoe UI" w:cs="Segoe UI"/>
                      <w:color w:val="000000"/>
                    </w:rPr>
                  </w:rPrChange>
                </w:rPr>
                <w:delText>GetLoggedInUserTitle:</w:delText>
              </w:r>
            </w:del>
          </w:p>
          <w:p w14:paraId="27ABDFF5" w14:textId="29591E42" w:rsidR="00E27C55" w:rsidRPr="0088050C" w:rsidDel="00826ECE" w:rsidRDefault="00E27C55" w:rsidP="00E27C55">
            <w:pPr>
              <w:pStyle w:val="NoSpacing"/>
              <w:ind w:left="360"/>
              <w:rPr>
                <w:del w:id="1000" w:author="Akash Virani" w:date="2015-09-21T16:29:00Z"/>
                <w:rFonts w:ascii="Segoe UI" w:hAnsi="Segoe UI" w:cs="Segoe UI"/>
                <w:strike/>
                <w:color w:val="000000"/>
                <w:rPrChange w:id="1001" w:author="Akash Virani" w:date="2015-09-21T16:04:00Z">
                  <w:rPr>
                    <w:del w:id="1002" w:author="Akash Virani" w:date="2015-09-21T16:29:00Z"/>
                    <w:rFonts w:ascii="Segoe UI" w:hAnsi="Segoe UI" w:cs="Segoe UI"/>
                    <w:color w:val="000000"/>
                  </w:rPr>
                </w:rPrChange>
              </w:rPr>
            </w:pPr>
            <w:del w:id="1003" w:author="Akash Virani" w:date="2015-09-21T16:29:00Z">
              <w:r w:rsidRPr="0088050C" w:rsidDel="00826ECE">
                <w:rPr>
                  <w:rFonts w:ascii="Segoe UI" w:hAnsi="Segoe UI" w:cs="Segoe UI"/>
                  <w:strike/>
                  <w:color w:val="000000"/>
                  <w:rPrChange w:id="1004" w:author="Akash Virani" w:date="2015-09-21T16:04:00Z">
                    <w:rPr>
                      <w:rFonts w:ascii="Segoe UI" w:hAnsi="Segoe UI" w:cs="Segoe UI"/>
                      <w:color w:val="000000"/>
                    </w:rPr>
                  </w:rPrChange>
                </w:rPr>
                <w:delText>Accepts SP context and returns the title of logged-in user</w:delText>
              </w:r>
            </w:del>
          </w:p>
          <w:p w14:paraId="07BB8922" w14:textId="77777777" w:rsidR="00E27C55" w:rsidRPr="00C54284" w:rsidRDefault="00E27C55" w:rsidP="00E27C55">
            <w:pPr>
              <w:pStyle w:val="NoSpacing"/>
              <w:numPr>
                <w:ilvl w:val="0"/>
                <w:numId w:val="36"/>
              </w:numPr>
              <w:rPr>
                <w:rFonts w:ascii="Segoe UI" w:hAnsi="Segoe UI" w:cs="Segoe UI"/>
                <w:color w:val="000000"/>
              </w:rPr>
            </w:pPr>
            <w:r w:rsidRPr="00C54284">
              <w:rPr>
                <w:rFonts w:ascii="Segoe UI" w:hAnsi="Segoe UI" w:cs="Segoe UI"/>
                <w:color w:val="000000"/>
              </w:rPr>
              <w:t>GetFolderAssignment:</w:t>
            </w:r>
          </w:p>
          <w:p w14:paraId="408889A2" w14:textId="77777777" w:rsidR="00E27C55" w:rsidRDefault="00E27C55" w:rsidP="00E27C55">
            <w:pPr>
              <w:pStyle w:val="NoSpacing"/>
              <w:ind w:left="360"/>
              <w:rPr>
                <w:ins w:id="1005" w:author="Akash Virani" w:date="2015-09-21T16:04:00Z"/>
                <w:rFonts w:ascii="Segoe UI" w:hAnsi="Segoe UI" w:cs="Segoe UI"/>
                <w:color w:val="000000"/>
              </w:rPr>
            </w:pPr>
            <w:r w:rsidRPr="00C54284">
              <w:rPr>
                <w:rFonts w:ascii="Segoe UI" w:hAnsi="Segoe UI" w:cs="Segoe UI"/>
                <w:color w:val="000000"/>
              </w:rPr>
              <w:t>Retrieves folder hierarchy from document library</w:t>
            </w:r>
          </w:p>
          <w:p w14:paraId="19F546A1" w14:textId="20B040B0" w:rsidR="0088050C" w:rsidRDefault="0088050C">
            <w:pPr>
              <w:pStyle w:val="NoSpacing"/>
              <w:numPr>
                <w:ilvl w:val="0"/>
                <w:numId w:val="36"/>
              </w:numPr>
              <w:rPr>
                <w:ins w:id="1006" w:author="Akash Virani" w:date="2015-09-21T16:04:00Z"/>
                <w:rFonts w:ascii="Segoe UI" w:hAnsi="Segoe UI" w:cs="Segoe UI"/>
                <w:color w:val="000000"/>
              </w:rPr>
              <w:pPrChange w:id="1007" w:author="Akash Virani" w:date="2015-09-21T16:04:00Z">
                <w:pPr>
                  <w:pStyle w:val="NoSpacing"/>
                  <w:ind w:left="360"/>
                </w:pPr>
              </w:pPrChange>
            </w:pPr>
            <w:ins w:id="1008" w:author="Akash Virani" w:date="2015-09-21T16:04:00Z">
              <w:r w:rsidRPr="0088050C">
                <w:rPr>
                  <w:rFonts w:ascii="Segoe UI" w:hAnsi="Segoe UI" w:cs="Segoe UI"/>
                  <w:color w:val="000000"/>
                  <w:rPrChange w:id="1009" w:author="Akash Virani" w:date="2015-09-21T16:04:00Z">
                    <w:rPr>
                      <w:rFonts w:ascii="Consolas" w:eastAsiaTheme="minorHAnsi" w:hAnsi="Consolas" w:cs="Consolas"/>
                      <w:color w:val="000000"/>
                      <w:sz w:val="19"/>
                      <w:szCs w:val="19"/>
                      <w:highlight w:val="white"/>
                      <w:lang w:bidi="gu-IN"/>
                    </w:rPr>
                  </w:rPrChange>
                </w:rPr>
                <w:t>AddSortingRefiner</w:t>
              </w:r>
              <w:r>
                <w:rPr>
                  <w:rFonts w:ascii="Segoe UI" w:hAnsi="Segoe UI" w:cs="Segoe UI"/>
                  <w:color w:val="000000"/>
                </w:rPr>
                <w:t>:</w:t>
              </w:r>
            </w:ins>
          </w:p>
          <w:p w14:paraId="686BD5E5" w14:textId="638D4C55" w:rsidR="0088050C" w:rsidRPr="00C54284" w:rsidRDefault="0088050C">
            <w:pPr>
              <w:pStyle w:val="NoSpacing"/>
              <w:ind w:left="360"/>
              <w:rPr>
                <w:rFonts w:ascii="Segoe UI" w:hAnsi="Segoe UI" w:cs="Segoe UI"/>
                <w:color w:val="000000"/>
              </w:rPr>
            </w:pPr>
            <w:ins w:id="1010" w:author="Akash Virani" w:date="2015-09-21T16:04:00Z">
              <w:r w:rsidRPr="0088050C">
                <w:rPr>
                  <w:rFonts w:ascii="Segoe UI" w:hAnsi="Segoe UI" w:cs="Segoe UI"/>
                  <w:color w:val="000000"/>
                  <w:rPrChange w:id="1011" w:author="Akash Virani" w:date="2015-09-21T16:04:00Z">
                    <w:rPr>
                      <w:rFonts w:ascii="Consolas" w:eastAsiaTheme="minorHAnsi" w:hAnsi="Consolas" w:cs="Consolas"/>
                      <w:color w:val="008000"/>
                      <w:sz w:val="19"/>
                      <w:szCs w:val="19"/>
                      <w:highlight w:val="white"/>
                      <w:lang w:bidi="gu-IN"/>
                    </w:rPr>
                  </w:rPrChange>
                </w:rPr>
                <w:t>Returns the Keyword query object with refiners added for sorting</w:t>
              </w:r>
            </w:ins>
          </w:p>
          <w:p w14:paraId="5114F31A" w14:textId="77777777" w:rsidR="00E27C55" w:rsidRPr="00C54284" w:rsidRDefault="00E27C55" w:rsidP="00E27C55">
            <w:pPr>
              <w:pStyle w:val="NoSpacing"/>
              <w:numPr>
                <w:ilvl w:val="0"/>
                <w:numId w:val="36"/>
              </w:numPr>
              <w:rPr>
                <w:rFonts w:ascii="Segoe UI" w:hAnsi="Segoe UI" w:cs="Segoe UI"/>
                <w:color w:val="000000"/>
              </w:rPr>
            </w:pPr>
            <w:r w:rsidRPr="00C54284">
              <w:rPr>
                <w:rFonts w:ascii="Segoe UI" w:hAnsi="Segoe UI" w:cs="Segoe UI"/>
                <w:color w:val="000000"/>
              </w:rPr>
              <w:t>GetSortByProperty:</w:t>
            </w:r>
          </w:p>
          <w:p w14:paraId="2BBF11D3"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Sorts documents</w:t>
            </w:r>
          </w:p>
          <w:p w14:paraId="5C1B9C46" w14:textId="77777777" w:rsidR="00E27C55" w:rsidRPr="00C54284" w:rsidRDefault="00E27C55" w:rsidP="00E27C55">
            <w:pPr>
              <w:pStyle w:val="NoSpacing"/>
              <w:numPr>
                <w:ilvl w:val="0"/>
                <w:numId w:val="36"/>
              </w:numPr>
              <w:rPr>
                <w:rFonts w:ascii="Segoe UI" w:hAnsi="Segoe UI" w:cs="Segoe UI"/>
                <w:color w:val="000000"/>
              </w:rPr>
            </w:pPr>
            <w:r w:rsidRPr="00C54284">
              <w:rPr>
                <w:rFonts w:ascii="Segoe UI" w:hAnsi="Segoe UI" w:cs="Segoe UI"/>
                <w:color w:val="000000"/>
              </w:rPr>
              <w:t>FormFilterQuery:</w:t>
            </w:r>
          </w:p>
          <w:p w14:paraId="2A47145B"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Forms filter query for the specified property and data list</w:t>
            </w:r>
          </w:p>
          <w:p w14:paraId="03E4A242" w14:textId="77777777" w:rsidR="00E27C55" w:rsidRPr="00C54284" w:rsidRDefault="00E27C55" w:rsidP="00E27C55">
            <w:pPr>
              <w:pStyle w:val="NoSpacing"/>
              <w:numPr>
                <w:ilvl w:val="0"/>
                <w:numId w:val="36"/>
              </w:numPr>
              <w:rPr>
                <w:rFonts w:ascii="Segoe UI" w:hAnsi="Segoe UI" w:cs="Segoe UI"/>
                <w:color w:val="000000"/>
              </w:rPr>
            </w:pPr>
            <w:r w:rsidRPr="00C54284">
              <w:rPr>
                <w:rFonts w:ascii="Segoe UI" w:hAnsi="Segoe UI" w:cs="Segoe UI"/>
                <w:color w:val="000000"/>
              </w:rPr>
              <w:t>ShowPinData:</w:t>
            </w:r>
          </w:p>
          <w:p w14:paraId="75315E1E"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Gets pinned Matter/Document specific to user</w:t>
            </w:r>
          </w:p>
          <w:p w14:paraId="01F4A22F" w14:textId="77777777" w:rsidR="00E27C55" w:rsidRPr="00C54284" w:rsidRDefault="00E27C55" w:rsidP="00E27C55">
            <w:pPr>
              <w:pStyle w:val="NoSpacing"/>
              <w:numPr>
                <w:ilvl w:val="0"/>
                <w:numId w:val="36"/>
              </w:numPr>
              <w:rPr>
                <w:rFonts w:ascii="Segoe UI" w:hAnsi="Segoe UI" w:cs="Segoe UI"/>
                <w:color w:val="000000"/>
              </w:rPr>
            </w:pPr>
            <w:r w:rsidRPr="00C54284">
              <w:rPr>
                <w:rFonts w:ascii="Segoe UI" w:hAnsi="Segoe UI" w:cs="Segoe UI"/>
                <w:color w:val="000000"/>
              </w:rPr>
              <w:t>ValidateOtherColumn:</w:t>
            </w:r>
          </w:p>
          <w:p w14:paraId="20FE8D2A"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lastRenderedPageBreak/>
              <w:t>Removes the User form the list who have null values</w:t>
            </w:r>
          </w:p>
          <w:p w14:paraId="607A3E8D" w14:textId="77777777" w:rsidR="00E27C55" w:rsidRPr="00C54284" w:rsidRDefault="00E27C55" w:rsidP="00E27C55">
            <w:pPr>
              <w:pStyle w:val="NoSpacing"/>
              <w:numPr>
                <w:ilvl w:val="0"/>
                <w:numId w:val="36"/>
              </w:numPr>
              <w:rPr>
                <w:rFonts w:ascii="Segoe UI" w:hAnsi="Segoe UI" w:cs="Segoe UI"/>
                <w:color w:val="000000"/>
              </w:rPr>
            </w:pPr>
            <w:r w:rsidRPr="00C54284">
              <w:rPr>
                <w:rFonts w:ascii="Segoe UI" w:hAnsi="Segoe UI" w:cs="Segoe UI"/>
                <w:color w:val="000000"/>
              </w:rPr>
              <w:t>getCurrentUserPinnedDetails:</w:t>
            </w:r>
          </w:p>
          <w:p w14:paraId="4CBEA434"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Gets the current user pinned details</w:t>
            </w:r>
          </w:p>
          <w:p w14:paraId="48AE37D5" w14:textId="77777777" w:rsidR="00E27C55" w:rsidRPr="00C54284" w:rsidRDefault="00E27C55" w:rsidP="00E27C55">
            <w:pPr>
              <w:pStyle w:val="NoSpacing"/>
              <w:numPr>
                <w:ilvl w:val="0"/>
                <w:numId w:val="36"/>
              </w:numPr>
              <w:rPr>
                <w:rFonts w:ascii="Segoe UI" w:hAnsi="Segoe UI" w:cs="Segoe UI"/>
                <w:color w:val="000000"/>
              </w:rPr>
            </w:pPr>
            <w:r w:rsidRPr="00C54284">
              <w:rPr>
                <w:rFonts w:ascii="Segoe UI" w:hAnsi="Segoe UI" w:cs="Segoe UI"/>
                <w:color w:val="000000"/>
              </w:rPr>
              <w:t>pinThisRecord:</w:t>
            </w:r>
          </w:p>
          <w:p w14:paraId="5EA0B128" w14:textId="2F0F77D7" w:rsidR="00E27C55" w:rsidRDefault="00E27C55" w:rsidP="00E27C55">
            <w:pPr>
              <w:pStyle w:val="NoSpacing"/>
              <w:ind w:left="360"/>
              <w:rPr>
                <w:ins w:id="1012" w:author="Akash Virani" w:date="2015-09-21T16:05:00Z"/>
                <w:rFonts w:ascii="Segoe UI" w:hAnsi="Segoe UI" w:cs="Segoe UI"/>
                <w:color w:val="000000"/>
              </w:rPr>
            </w:pPr>
            <w:r w:rsidRPr="00C54284">
              <w:rPr>
                <w:rFonts w:ascii="Segoe UI" w:hAnsi="Segoe UI" w:cs="Segoe UI"/>
                <w:color w:val="000000"/>
              </w:rPr>
              <w:t>Pins the record</w:t>
            </w:r>
            <w:r w:rsidR="000A4E0B">
              <w:rPr>
                <w:rFonts w:ascii="Segoe UI" w:hAnsi="Segoe UI" w:cs="Segoe UI"/>
                <w:color w:val="000000"/>
              </w:rPr>
              <w:t xml:space="preserve"> and breaks permissions on list-item if its newly created</w:t>
            </w:r>
          </w:p>
          <w:p w14:paraId="21C84479" w14:textId="2709A5DC" w:rsidR="0088050C" w:rsidRDefault="0088050C">
            <w:pPr>
              <w:pStyle w:val="NoSpacing"/>
              <w:numPr>
                <w:ilvl w:val="0"/>
                <w:numId w:val="36"/>
              </w:numPr>
              <w:rPr>
                <w:ins w:id="1013" w:author="Akash Virani" w:date="2015-09-21T16:06:00Z"/>
                <w:rFonts w:ascii="Segoe UI" w:hAnsi="Segoe UI" w:cs="Segoe UI"/>
                <w:color w:val="000000"/>
              </w:rPr>
              <w:pPrChange w:id="1014" w:author="Akash Virani" w:date="2015-09-21T16:05:00Z">
                <w:pPr>
                  <w:pStyle w:val="NoSpacing"/>
                  <w:ind w:left="360"/>
                </w:pPr>
              </w:pPrChange>
            </w:pPr>
            <w:ins w:id="1015" w:author="Akash Virani" w:date="2015-09-21T16:05:00Z">
              <w:r w:rsidRPr="0088050C">
                <w:rPr>
                  <w:rFonts w:ascii="Segoe UI" w:hAnsi="Segoe UI" w:cs="Segoe UI"/>
                  <w:color w:val="000000"/>
                  <w:rPrChange w:id="1016" w:author="Akash Virani" w:date="2015-09-21T16:05:00Z">
                    <w:rPr>
                      <w:rFonts w:ascii="Consolas" w:eastAsiaTheme="minorHAnsi" w:hAnsi="Consolas" w:cs="Consolas"/>
                      <w:color w:val="000000"/>
                      <w:sz w:val="19"/>
                      <w:szCs w:val="19"/>
                      <w:highlight w:val="white"/>
                      <w:lang w:bidi="gu-IN"/>
                    </w:rPr>
                  </w:rPrChange>
                </w:rPr>
                <w:t>GetFirstPinnedDocument</w:t>
              </w:r>
            </w:ins>
          </w:p>
          <w:p w14:paraId="762FCD2D" w14:textId="6515D3FD" w:rsidR="0088050C" w:rsidRPr="0088050C" w:rsidRDefault="0088050C">
            <w:pPr>
              <w:pStyle w:val="NoSpacing"/>
              <w:ind w:left="360"/>
              <w:rPr>
                <w:ins w:id="1017" w:author="Akash Virani" w:date="2015-09-21T16:05:00Z"/>
                <w:rFonts w:ascii="Segoe UI" w:hAnsi="Segoe UI" w:cs="Segoe UI"/>
                <w:color w:val="000000"/>
                <w:rPrChange w:id="1018" w:author="Akash Virani" w:date="2015-09-21T16:05:00Z">
                  <w:rPr>
                    <w:ins w:id="1019" w:author="Akash Virani" w:date="2015-09-21T16:05:00Z"/>
                    <w:rFonts w:ascii="Consolas" w:eastAsiaTheme="minorHAnsi" w:hAnsi="Consolas" w:cs="Consolas"/>
                    <w:color w:val="000000"/>
                    <w:sz w:val="19"/>
                    <w:szCs w:val="19"/>
                    <w:lang w:bidi="gu-IN"/>
                  </w:rPr>
                </w:rPrChange>
              </w:rPr>
            </w:pPr>
            <w:ins w:id="1020" w:author="Akash Virani" w:date="2015-09-21T16:06:00Z">
              <w:r w:rsidRPr="0088050C">
                <w:rPr>
                  <w:rFonts w:ascii="Segoe UI" w:hAnsi="Segoe UI" w:cs="Segoe UI"/>
                  <w:color w:val="000000"/>
                  <w:rPrChange w:id="1021" w:author="Akash Virani" w:date="2015-09-21T16:06:00Z">
                    <w:rPr>
                      <w:rFonts w:ascii="Consolas" w:eastAsiaTheme="minorHAnsi" w:hAnsi="Consolas" w:cs="Consolas"/>
                      <w:color w:val="008000"/>
                      <w:sz w:val="19"/>
                      <w:szCs w:val="19"/>
                      <w:highlight w:val="white"/>
                      <w:lang w:bidi="gu-IN"/>
                    </w:rPr>
                  </w:rPrChange>
                </w:rPr>
                <w:t>Gets the first pinned document serialized JSON object</w:t>
              </w:r>
            </w:ins>
          </w:p>
          <w:p w14:paraId="382C9FD8" w14:textId="5F13ADEE" w:rsidR="0088050C" w:rsidRDefault="0088050C">
            <w:pPr>
              <w:pStyle w:val="NoSpacing"/>
              <w:numPr>
                <w:ilvl w:val="0"/>
                <w:numId w:val="36"/>
              </w:numPr>
              <w:rPr>
                <w:ins w:id="1022" w:author="Akash Virani" w:date="2015-09-21T16:06:00Z"/>
                <w:rFonts w:ascii="Segoe UI" w:hAnsi="Segoe UI" w:cs="Segoe UI"/>
                <w:color w:val="000000"/>
              </w:rPr>
              <w:pPrChange w:id="1023" w:author="Akash Virani" w:date="2015-09-21T16:05:00Z">
                <w:pPr>
                  <w:pStyle w:val="NoSpacing"/>
                  <w:ind w:left="360"/>
                </w:pPr>
              </w:pPrChange>
            </w:pPr>
            <w:ins w:id="1024" w:author="Akash Virani" w:date="2015-09-21T16:05:00Z">
              <w:r w:rsidRPr="0088050C">
                <w:rPr>
                  <w:rFonts w:ascii="Segoe UI" w:hAnsi="Segoe UI" w:cs="Segoe UI"/>
                  <w:color w:val="000000"/>
                  <w:rPrChange w:id="1025" w:author="Akash Virani" w:date="2015-09-21T16:05:00Z">
                    <w:rPr>
                      <w:rFonts w:ascii="Consolas" w:eastAsiaTheme="minorHAnsi" w:hAnsi="Consolas" w:cs="Consolas"/>
                      <w:color w:val="000000"/>
                      <w:sz w:val="19"/>
                      <w:szCs w:val="19"/>
                      <w:highlight w:val="white"/>
                      <w:lang w:bidi="gu-IN"/>
                    </w:rPr>
                  </w:rPrChange>
                </w:rPr>
                <w:t>GetFirstPinnedMatter</w:t>
              </w:r>
            </w:ins>
          </w:p>
          <w:p w14:paraId="1172879A" w14:textId="3E9F5D88" w:rsidR="0088050C" w:rsidRPr="00C54284" w:rsidRDefault="0088050C">
            <w:pPr>
              <w:pStyle w:val="NoSpacing"/>
              <w:ind w:left="360"/>
              <w:rPr>
                <w:rFonts w:ascii="Segoe UI" w:hAnsi="Segoe UI" w:cs="Segoe UI"/>
                <w:color w:val="000000"/>
              </w:rPr>
            </w:pPr>
            <w:ins w:id="1026" w:author="Akash Virani" w:date="2015-09-21T16:06:00Z">
              <w:r w:rsidRPr="0088050C">
                <w:rPr>
                  <w:rFonts w:ascii="Segoe UI" w:hAnsi="Segoe UI" w:cs="Segoe UI"/>
                  <w:color w:val="000000"/>
                  <w:rPrChange w:id="1027" w:author="Akash Virani" w:date="2015-09-21T16:06:00Z">
                    <w:rPr>
                      <w:rFonts w:ascii="Consolas" w:eastAsiaTheme="minorHAnsi" w:hAnsi="Consolas" w:cs="Consolas"/>
                      <w:color w:val="008000"/>
                      <w:sz w:val="19"/>
                      <w:szCs w:val="19"/>
                      <w:highlight w:val="white"/>
                      <w:lang w:bidi="gu-IN"/>
                    </w:rPr>
                  </w:rPrChange>
                </w:rPr>
                <w:t>Gets the first pinned matter serialized JSON object</w:t>
              </w:r>
            </w:ins>
          </w:p>
          <w:p w14:paraId="55B93002" w14:textId="77777777" w:rsidR="00E27C55" w:rsidRPr="00C54284" w:rsidRDefault="00E27C55" w:rsidP="00E27C55">
            <w:pPr>
              <w:pStyle w:val="NoSpacing"/>
              <w:numPr>
                <w:ilvl w:val="0"/>
                <w:numId w:val="36"/>
              </w:numPr>
              <w:rPr>
                <w:rFonts w:ascii="Segoe UI" w:hAnsi="Segoe UI" w:cs="Segoe UI"/>
                <w:color w:val="000000"/>
              </w:rPr>
            </w:pPr>
            <w:r w:rsidRPr="00C54284">
              <w:rPr>
                <w:rFonts w:ascii="Segoe UI" w:hAnsi="Segoe UI" w:cs="Segoe UI"/>
                <w:color w:val="000000"/>
              </w:rPr>
              <w:t>removeThisRecord:</w:t>
            </w:r>
          </w:p>
          <w:p w14:paraId="3C73ACD2"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Removes the record</w:t>
            </w:r>
          </w:p>
          <w:p w14:paraId="3CB9C3F0" w14:textId="77777777" w:rsidR="00E27C55" w:rsidRPr="00C54284" w:rsidRDefault="00E27C55" w:rsidP="00E27C55">
            <w:pPr>
              <w:pStyle w:val="NoSpacing"/>
              <w:numPr>
                <w:ilvl w:val="0"/>
                <w:numId w:val="36"/>
              </w:numPr>
              <w:rPr>
                <w:rFonts w:ascii="Segoe UI" w:hAnsi="Segoe UI" w:cs="Segoe UI"/>
                <w:color w:val="000000"/>
              </w:rPr>
            </w:pPr>
            <w:r w:rsidRPr="00C54284">
              <w:rPr>
                <w:rFonts w:ascii="Segoe UI" w:hAnsi="Segoe UI" w:cs="Segoe UI"/>
                <w:color w:val="000000"/>
              </w:rPr>
              <w:t>KeywordQueryMetrics:</w:t>
            </w:r>
          </w:p>
          <w:p w14:paraId="3D9EAB40"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Assigns keyword query metrics</w:t>
            </w:r>
          </w:p>
          <w:p w14:paraId="0B1C80A8" w14:textId="77777777" w:rsidR="00E27C55" w:rsidRPr="00C54284" w:rsidRDefault="00E27C55" w:rsidP="00E27C55">
            <w:pPr>
              <w:pStyle w:val="NoSpacing"/>
              <w:numPr>
                <w:ilvl w:val="0"/>
                <w:numId w:val="36"/>
              </w:numPr>
              <w:rPr>
                <w:rFonts w:ascii="Segoe UI" w:hAnsi="Segoe UI" w:cs="Segoe UI"/>
                <w:color w:val="000000"/>
              </w:rPr>
            </w:pPr>
            <w:r w:rsidRPr="00C54284">
              <w:rPr>
                <w:rFonts w:ascii="Segoe UI" w:hAnsi="Segoe UI" w:cs="Segoe UI"/>
                <w:color w:val="000000"/>
              </w:rPr>
              <w:t>AssignKeywordQueryValues:</w:t>
            </w:r>
          </w:p>
          <w:p w14:paraId="5F806EAB" w14:textId="77777777" w:rsidR="00E27C55" w:rsidRDefault="00E27C55" w:rsidP="00E27C55">
            <w:pPr>
              <w:pStyle w:val="NoSpacing"/>
              <w:ind w:left="360"/>
              <w:rPr>
                <w:ins w:id="1028" w:author="Akash Virani" w:date="2015-09-21T16:07:00Z"/>
                <w:rFonts w:ascii="Segoe UI" w:hAnsi="Segoe UI" w:cs="Segoe UI"/>
                <w:color w:val="000000"/>
              </w:rPr>
            </w:pPr>
            <w:r w:rsidRPr="00C54284">
              <w:rPr>
                <w:rFonts w:ascii="Segoe UI" w:hAnsi="Segoe UI" w:cs="Segoe UI"/>
                <w:color w:val="000000"/>
              </w:rPr>
              <w:t>Assigns values to keyword query</w:t>
            </w:r>
          </w:p>
          <w:p w14:paraId="1467266F" w14:textId="567935C3" w:rsidR="0088050C" w:rsidRDefault="0088050C">
            <w:pPr>
              <w:pStyle w:val="NoSpacing"/>
              <w:numPr>
                <w:ilvl w:val="0"/>
                <w:numId w:val="36"/>
              </w:numPr>
              <w:rPr>
                <w:ins w:id="1029" w:author="Akash Virani" w:date="2015-09-21T16:07:00Z"/>
                <w:rFonts w:ascii="Segoe UI" w:hAnsi="Segoe UI" w:cs="Segoe UI"/>
                <w:color w:val="000000"/>
              </w:rPr>
              <w:pPrChange w:id="1030" w:author="Akash Virani" w:date="2015-09-21T16:07:00Z">
                <w:pPr>
                  <w:pStyle w:val="NoSpacing"/>
                  <w:ind w:left="360"/>
                </w:pPr>
              </w:pPrChange>
            </w:pPr>
            <w:ins w:id="1031" w:author="Akash Virani" w:date="2015-09-21T16:07:00Z">
              <w:r w:rsidRPr="0088050C">
                <w:rPr>
                  <w:rFonts w:ascii="Segoe UI" w:hAnsi="Segoe UI" w:cs="Segoe UI"/>
                  <w:color w:val="000000"/>
                  <w:rPrChange w:id="1032" w:author="Akash Virani" w:date="2015-09-21T16:07:00Z">
                    <w:rPr>
                      <w:rFonts w:ascii="Consolas" w:eastAsiaTheme="minorHAnsi" w:hAnsi="Consolas" w:cs="Consolas"/>
                      <w:color w:val="000000"/>
                      <w:sz w:val="19"/>
                      <w:szCs w:val="19"/>
                      <w:highlight w:val="white"/>
                      <w:lang w:bidi="gu-IN"/>
                    </w:rPr>
                  </w:rPrChange>
                </w:rPr>
                <w:t>FilterCommonDetails</w:t>
              </w:r>
            </w:ins>
          </w:p>
          <w:p w14:paraId="22C3180B" w14:textId="4F709E19" w:rsidR="0088050C" w:rsidRPr="0088050C" w:rsidRDefault="0088050C">
            <w:pPr>
              <w:pStyle w:val="NoSpacing"/>
              <w:ind w:left="360"/>
              <w:rPr>
                <w:ins w:id="1033" w:author="Akash Virani" w:date="2015-09-21T16:07:00Z"/>
                <w:rFonts w:ascii="Segoe UI" w:hAnsi="Segoe UI" w:cs="Segoe UI"/>
                <w:color w:val="000000"/>
                <w:rPrChange w:id="1034" w:author="Akash Virani" w:date="2015-09-21T16:07:00Z">
                  <w:rPr>
                    <w:ins w:id="1035" w:author="Akash Virani" w:date="2015-09-21T16:07:00Z"/>
                    <w:rFonts w:ascii="Consolas" w:eastAsiaTheme="minorHAnsi" w:hAnsi="Consolas" w:cs="Consolas"/>
                    <w:color w:val="000000"/>
                    <w:sz w:val="19"/>
                    <w:szCs w:val="19"/>
                    <w:lang w:bidi="gu-IN"/>
                  </w:rPr>
                </w:rPrChange>
              </w:rPr>
            </w:pPr>
            <w:ins w:id="1036" w:author="Akash Virani" w:date="2015-09-21T16:07:00Z">
              <w:r w:rsidRPr="0088050C">
                <w:rPr>
                  <w:rFonts w:ascii="Segoe UI" w:hAnsi="Segoe UI" w:cs="Segoe UI"/>
                  <w:color w:val="000000"/>
                  <w:rPrChange w:id="1037" w:author="Akash Virani" w:date="2015-09-21T16:07:00Z">
                    <w:rPr>
                      <w:rFonts w:ascii="Consolas" w:eastAsiaTheme="minorHAnsi" w:hAnsi="Consolas" w:cs="Consolas"/>
                      <w:color w:val="008000"/>
                      <w:sz w:val="19"/>
                      <w:szCs w:val="19"/>
                      <w:highlight w:val="white"/>
                      <w:lang w:bidi="gu-IN"/>
                    </w:rPr>
                  </w:rPrChange>
                </w:rPr>
                <w:t>Returns the query to filter the matters/ documents for common filters.</w:t>
              </w:r>
            </w:ins>
          </w:p>
          <w:p w14:paraId="03106837" w14:textId="279D0C89" w:rsidR="0088050C" w:rsidRDefault="0088050C">
            <w:pPr>
              <w:pStyle w:val="NoSpacing"/>
              <w:numPr>
                <w:ilvl w:val="0"/>
                <w:numId w:val="36"/>
              </w:numPr>
              <w:rPr>
                <w:ins w:id="1038" w:author="Akash Virani" w:date="2015-09-21T16:07:00Z"/>
                <w:rFonts w:ascii="Segoe UI" w:hAnsi="Segoe UI" w:cs="Segoe UI"/>
                <w:color w:val="000000"/>
              </w:rPr>
              <w:pPrChange w:id="1039" w:author="Akash Virani" w:date="2015-09-21T16:07:00Z">
                <w:pPr>
                  <w:pStyle w:val="NoSpacing"/>
                  <w:ind w:left="360"/>
                </w:pPr>
              </w:pPrChange>
            </w:pPr>
            <w:ins w:id="1040" w:author="Akash Virani" w:date="2015-09-21T16:07:00Z">
              <w:r w:rsidRPr="0088050C">
                <w:rPr>
                  <w:rFonts w:ascii="Segoe UI" w:hAnsi="Segoe UI" w:cs="Segoe UI"/>
                  <w:color w:val="000000"/>
                  <w:rPrChange w:id="1041" w:author="Akash Virani" w:date="2015-09-21T16:07:00Z">
                    <w:rPr>
                      <w:rFonts w:ascii="Consolas" w:eastAsiaTheme="minorHAnsi" w:hAnsi="Consolas" w:cs="Consolas"/>
                      <w:color w:val="000000"/>
                      <w:sz w:val="19"/>
                      <w:szCs w:val="19"/>
                      <w:highlight w:val="white"/>
                      <w:lang w:bidi="gu-IN"/>
                    </w:rPr>
                  </w:rPrChange>
                </w:rPr>
                <w:t>AddDateRefinementFilter</w:t>
              </w:r>
            </w:ins>
          </w:p>
          <w:p w14:paraId="2E6E0AB0" w14:textId="6EA8E101" w:rsidR="0088050C" w:rsidRPr="00C54284" w:rsidRDefault="0088050C">
            <w:pPr>
              <w:pStyle w:val="NoSpacing"/>
              <w:ind w:left="360"/>
              <w:rPr>
                <w:rFonts w:ascii="Segoe UI" w:hAnsi="Segoe UI" w:cs="Segoe UI"/>
                <w:color w:val="000000"/>
              </w:rPr>
            </w:pPr>
            <w:ins w:id="1042" w:author="Akash Virani" w:date="2015-09-21T16:07:00Z">
              <w:r w:rsidRPr="0088050C">
                <w:rPr>
                  <w:rFonts w:ascii="Segoe UI" w:hAnsi="Segoe UI" w:cs="Segoe UI"/>
                  <w:color w:val="000000"/>
                  <w:rPrChange w:id="1043" w:author="Akash Virani" w:date="2015-09-21T16:07:00Z">
                    <w:rPr>
                      <w:rFonts w:ascii="Consolas" w:eastAsiaTheme="minorHAnsi" w:hAnsi="Consolas" w:cs="Consolas"/>
                      <w:color w:val="008000"/>
                      <w:sz w:val="19"/>
                      <w:szCs w:val="19"/>
                      <w:highlight w:val="white"/>
                      <w:lang w:bidi="gu-IN"/>
                    </w:rPr>
                  </w:rPrChange>
                </w:rPr>
                <w:t>Adds date refinement filter to the keyword query object</w:t>
              </w:r>
            </w:ins>
          </w:p>
          <w:p w14:paraId="5D227474" w14:textId="77777777" w:rsidR="00E27C55" w:rsidDel="0088050C" w:rsidRDefault="00E27C55">
            <w:pPr>
              <w:pStyle w:val="NoSpacing"/>
              <w:numPr>
                <w:ilvl w:val="0"/>
                <w:numId w:val="36"/>
              </w:numPr>
              <w:rPr>
                <w:del w:id="1044" w:author="Akash Virani" w:date="2015-09-21T16:09:00Z"/>
                <w:rFonts w:ascii="Segoe UI" w:hAnsi="Segoe UI" w:cs="Segoe UI"/>
                <w:color w:val="000000"/>
              </w:rPr>
            </w:pPr>
            <w:r w:rsidRPr="00C54284">
              <w:rPr>
                <w:rFonts w:ascii="Segoe UI" w:hAnsi="Segoe UI" w:cs="Segoe UI"/>
                <w:color w:val="000000"/>
              </w:rPr>
              <w:t>FilterDocuments:</w:t>
            </w:r>
          </w:p>
          <w:p w14:paraId="74EC3FFE" w14:textId="77777777" w:rsidR="0088050C" w:rsidRDefault="0088050C">
            <w:pPr>
              <w:pStyle w:val="NoSpacing"/>
              <w:numPr>
                <w:ilvl w:val="0"/>
                <w:numId w:val="36"/>
              </w:numPr>
              <w:rPr>
                <w:ins w:id="1045" w:author="Akash Virani" w:date="2015-09-21T16:09:00Z"/>
                <w:rFonts w:ascii="Segoe UI" w:hAnsi="Segoe UI" w:cs="Segoe UI"/>
                <w:color w:val="000000"/>
              </w:rPr>
              <w:pPrChange w:id="1046" w:author="Akash Virani" w:date="2015-09-21T16:09:00Z">
                <w:pPr>
                  <w:pStyle w:val="NoSpacing"/>
                  <w:ind w:left="360"/>
                </w:pPr>
              </w:pPrChange>
            </w:pPr>
          </w:p>
          <w:p w14:paraId="06B9AC96" w14:textId="77777777" w:rsidR="0088050C" w:rsidRDefault="0088050C">
            <w:pPr>
              <w:pStyle w:val="NoSpacing"/>
              <w:ind w:left="360"/>
              <w:rPr>
                <w:ins w:id="1047" w:author="Akash Virani" w:date="2015-09-21T16:12:00Z"/>
                <w:rFonts w:ascii="Segoe UI" w:hAnsi="Segoe UI" w:cs="Segoe UI"/>
                <w:color w:val="000000"/>
              </w:rPr>
            </w:pPr>
            <w:ins w:id="1048" w:author="Akash Virani" w:date="2015-09-21T16:08:00Z">
              <w:r w:rsidRPr="0088050C">
                <w:rPr>
                  <w:rFonts w:ascii="Segoe UI" w:hAnsi="Segoe UI" w:cs="Segoe UI"/>
                  <w:color w:val="000000"/>
                  <w:rPrChange w:id="1049" w:author="Akash Virani" w:date="2015-09-21T16:09:00Z">
                    <w:rPr>
                      <w:rFonts w:ascii="Consolas" w:eastAsiaTheme="minorHAnsi" w:hAnsi="Consolas" w:cs="Consolas"/>
                      <w:color w:val="008000"/>
                      <w:sz w:val="19"/>
                      <w:szCs w:val="19"/>
                      <w:highlight w:val="white"/>
                      <w:lang w:bidi="gu-IN"/>
                    </w:rPr>
                  </w:rPrChange>
                </w:rPr>
                <w:t>Prepares and returns the query to filter the documents.</w:t>
              </w:r>
            </w:ins>
          </w:p>
          <w:p w14:paraId="214EFA32" w14:textId="6FC7F48B" w:rsidR="00875477" w:rsidRDefault="00875477">
            <w:pPr>
              <w:pStyle w:val="NoSpacing"/>
              <w:numPr>
                <w:ilvl w:val="0"/>
                <w:numId w:val="36"/>
              </w:numPr>
              <w:rPr>
                <w:ins w:id="1050" w:author="Akash Virani" w:date="2015-09-21T16:13:00Z"/>
                <w:rFonts w:ascii="Segoe UI" w:hAnsi="Segoe UI" w:cs="Segoe UI"/>
                <w:color w:val="000000"/>
              </w:rPr>
              <w:pPrChange w:id="1051" w:author="Akash Virani" w:date="2015-09-21T16:13:00Z">
                <w:pPr>
                  <w:pStyle w:val="NoSpacing"/>
                  <w:ind w:left="360"/>
                </w:pPr>
              </w:pPrChange>
            </w:pPr>
            <w:ins w:id="1052" w:author="Akash Virani" w:date="2015-09-21T16:12:00Z">
              <w:r w:rsidRPr="00875477">
                <w:rPr>
                  <w:rFonts w:ascii="Segoe UI" w:hAnsi="Segoe UI" w:cs="Segoe UI"/>
                  <w:color w:val="000000"/>
                  <w:rPrChange w:id="1053" w:author="Akash Virani" w:date="2015-09-21T16:13:00Z">
                    <w:rPr>
                      <w:rFonts w:ascii="Consolas" w:eastAsiaTheme="minorHAnsi" w:hAnsi="Consolas" w:cs="Consolas"/>
                      <w:color w:val="000000"/>
                      <w:sz w:val="19"/>
                      <w:szCs w:val="19"/>
                      <w:highlight w:val="white"/>
                      <w:lang w:bidi="gu-IN"/>
                    </w:rPr>
                  </w:rPrChange>
                </w:rPr>
                <w:t>FilterMattersUtility</w:t>
              </w:r>
            </w:ins>
          </w:p>
          <w:p w14:paraId="1CEFFEA8" w14:textId="6BC86209" w:rsidR="00875477" w:rsidRPr="00875477" w:rsidRDefault="00875477">
            <w:pPr>
              <w:pStyle w:val="NoSpacing"/>
              <w:ind w:left="360"/>
              <w:rPr>
                <w:ins w:id="1054" w:author="Akash Virani" w:date="2015-09-21T16:12:00Z"/>
                <w:rFonts w:ascii="Segoe UI" w:hAnsi="Segoe UI" w:cs="Segoe UI"/>
                <w:color w:val="000000"/>
                <w:rPrChange w:id="1055" w:author="Akash Virani" w:date="2015-09-21T16:13:00Z">
                  <w:rPr>
                    <w:ins w:id="1056" w:author="Akash Virani" w:date="2015-09-21T16:12:00Z"/>
                    <w:rFonts w:ascii="Consolas" w:eastAsiaTheme="minorHAnsi" w:hAnsi="Consolas" w:cs="Consolas"/>
                    <w:color w:val="000000"/>
                    <w:sz w:val="19"/>
                    <w:szCs w:val="19"/>
                    <w:lang w:bidi="gu-IN"/>
                  </w:rPr>
                </w:rPrChange>
              </w:rPr>
            </w:pPr>
            <w:ins w:id="1057" w:author="Akash Virani" w:date="2015-09-21T16:13:00Z">
              <w:r w:rsidRPr="00875477">
                <w:rPr>
                  <w:rFonts w:ascii="Segoe UI" w:hAnsi="Segoe UI" w:cs="Segoe UI"/>
                  <w:color w:val="000000"/>
                  <w:rPrChange w:id="1058" w:author="Akash Virani" w:date="2015-09-21T16:19:00Z">
                    <w:rPr>
                      <w:rFonts w:ascii="Consolas" w:eastAsiaTheme="minorHAnsi" w:hAnsi="Consolas" w:cs="Consolas"/>
                      <w:color w:val="008000"/>
                      <w:sz w:val="19"/>
                      <w:szCs w:val="19"/>
                      <w:highlight w:val="white"/>
                      <w:lang w:bidi="gu-IN"/>
                    </w:rPr>
                  </w:rPrChange>
                </w:rPr>
                <w:t>Returns the query to filter the matters</w:t>
              </w:r>
            </w:ins>
          </w:p>
          <w:p w14:paraId="64FD7925" w14:textId="652AD3A1" w:rsidR="00875477" w:rsidRDefault="00875477">
            <w:pPr>
              <w:pStyle w:val="NoSpacing"/>
              <w:numPr>
                <w:ilvl w:val="0"/>
                <w:numId w:val="36"/>
              </w:numPr>
              <w:rPr>
                <w:ins w:id="1059" w:author="Akash Virani" w:date="2015-09-21T16:13:00Z"/>
                <w:rFonts w:ascii="Segoe UI" w:hAnsi="Segoe UI" w:cs="Segoe UI"/>
                <w:color w:val="000000"/>
              </w:rPr>
              <w:pPrChange w:id="1060" w:author="Akash Virani" w:date="2015-09-21T16:13:00Z">
                <w:pPr>
                  <w:pStyle w:val="NoSpacing"/>
                  <w:ind w:left="360"/>
                </w:pPr>
              </w:pPrChange>
            </w:pPr>
            <w:ins w:id="1061" w:author="Akash Virani" w:date="2015-09-21T16:13:00Z">
              <w:r w:rsidRPr="00875477">
                <w:rPr>
                  <w:rFonts w:ascii="Segoe UI" w:hAnsi="Segoe UI" w:cs="Segoe UI"/>
                  <w:color w:val="000000"/>
                  <w:rPrChange w:id="1062" w:author="Akash Virani" w:date="2015-09-21T16:13:00Z">
                    <w:rPr>
                      <w:rFonts w:ascii="Consolas" w:eastAsiaTheme="minorHAnsi" w:hAnsi="Consolas" w:cs="Consolas"/>
                      <w:color w:val="000000"/>
                      <w:sz w:val="19"/>
                      <w:szCs w:val="19"/>
                      <w:highlight w:val="white"/>
                      <w:lang w:bidi="gu-IN"/>
                    </w:rPr>
                  </w:rPrChange>
                </w:rPr>
                <w:t>FilterMatters</w:t>
              </w:r>
            </w:ins>
          </w:p>
          <w:p w14:paraId="3E092E9A" w14:textId="6B701A72" w:rsidR="00875477" w:rsidRPr="0088050C" w:rsidRDefault="00875477">
            <w:pPr>
              <w:pStyle w:val="NoSpacing"/>
              <w:ind w:left="360"/>
              <w:rPr>
                <w:ins w:id="1063" w:author="Akash Virani" w:date="2015-09-21T16:09:00Z"/>
                <w:rFonts w:ascii="Segoe UI" w:hAnsi="Segoe UI" w:cs="Segoe UI"/>
                <w:color w:val="000000"/>
              </w:rPr>
            </w:pPr>
            <w:ins w:id="1064" w:author="Akash Virani" w:date="2015-09-21T16:13:00Z">
              <w:r w:rsidRPr="00875477">
                <w:rPr>
                  <w:rFonts w:ascii="Segoe UI" w:hAnsi="Segoe UI" w:cs="Segoe UI"/>
                  <w:color w:val="000000"/>
                  <w:rPrChange w:id="1065" w:author="Akash Virani" w:date="2015-09-21T16:19:00Z">
                    <w:rPr>
                      <w:rFonts w:ascii="Consolas" w:eastAsiaTheme="minorHAnsi" w:hAnsi="Consolas" w:cs="Consolas"/>
                      <w:color w:val="008000"/>
                      <w:sz w:val="19"/>
                      <w:szCs w:val="19"/>
                      <w:highlight w:val="white"/>
                      <w:lang w:bidi="gu-IN"/>
                    </w:rPr>
                  </w:rPrChange>
                </w:rPr>
                <w:t>Returns the query to filter the matters.</w:t>
              </w:r>
            </w:ins>
          </w:p>
          <w:p w14:paraId="0DDA7A48" w14:textId="7E2ED056" w:rsidR="00E27C55" w:rsidRPr="0088050C" w:rsidDel="0088050C" w:rsidRDefault="00E27C55">
            <w:pPr>
              <w:pStyle w:val="NoSpacing"/>
              <w:numPr>
                <w:ilvl w:val="0"/>
                <w:numId w:val="36"/>
              </w:numPr>
              <w:rPr>
                <w:del w:id="1066" w:author="Akash Virani" w:date="2015-09-21T16:08:00Z"/>
                <w:rFonts w:ascii="Segoe UI" w:hAnsi="Segoe UI" w:cs="Segoe UI"/>
                <w:color w:val="000000"/>
              </w:rPr>
              <w:pPrChange w:id="1067" w:author="Akash Virani" w:date="2015-09-21T16:10:00Z">
                <w:pPr>
                  <w:pStyle w:val="NoSpacing"/>
                  <w:ind w:left="360"/>
                </w:pPr>
              </w:pPrChange>
            </w:pPr>
            <w:del w:id="1068" w:author="Akash Virani" w:date="2015-09-21T16:08:00Z">
              <w:r w:rsidRPr="0088050C" w:rsidDel="0088050C">
                <w:rPr>
                  <w:rFonts w:ascii="Segoe UI" w:hAnsi="Segoe UI" w:cs="Segoe UI"/>
                  <w:color w:val="000000"/>
                </w:rPr>
                <w:delText>Filters documents</w:delText>
              </w:r>
            </w:del>
          </w:p>
          <w:p w14:paraId="1191E477" w14:textId="77777777" w:rsidR="00E27C55" w:rsidDel="0088050C" w:rsidRDefault="00E27C55">
            <w:pPr>
              <w:pStyle w:val="NoSpacing"/>
              <w:numPr>
                <w:ilvl w:val="0"/>
                <w:numId w:val="36"/>
              </w:numPr>
              <w:rPr>
                <w:del w:id="1069" w:author="Akash Virani" w:date="2015-09-21T16:09:00Z"/>
                <w:rFonts w:ascii="Segoe UI" w:hAnsi="Segoe UI" w:cs="Segoe UI"/>
                <w:color w:val="000000"/>
              </w:rPr>
              <w:pPrChange w:id="1070" w:author="Akash Virani" w:date="2015-09-21T16:10:00Z">
                <w:pPr>
                  <w:pStyle w:val="NoSpacing"/>
                  <w:ind w:left="360"/>
                </w:pPr>
              </w:pPrChange>
            </w:pPr>
            <w:r w:rsidRPr="00C54284">
              <w:rPr>
                <w:rFonts w:ascii="Segoe UI" w:hAnsi="Segoe UI" w:cs="Segoe UI"/>
                <w:color w:val="000000"/>
              </w:rPr>
              <w:t>FillResultData:</w:t>
            </w:r>
          </w:p>
          <w:p w14:paraId="64FB7AC9" w14:textId="77777777" w:rsidR="0088050C" w:rsidRPr="00C54284" w:rsidRDefault="0088050C">
            <w:pPr>
              <w:pStyle w:val="NoSpacing"/>
              <w:numPr>
                <w:ilvl w:val="0"/>
                <w:numId w:val="36"/>
              </w:numPr>
              <w:rPr>
                <w:ins w:id="1071" w:author="Akash Virani" w:date="2015-09-21T16:10:00Z"/>
                <w:rFonts w:ascii="Segoe UI" w:hAnsi="Segoe UI" w:cs="Segoe UI"/>
                <w:color w:val="000000"/>
              </w:rPr>
            </w:pPr>
          </w:p>
          <w:p w14:paraId="6960CD19" w14:textId="44AB837E" w:rsidR="00875477" w:rsidRDefault="00E27C55">
            <w:pPr>
              <w:pStyle w:val="NoSpacing"/>
              <w:ind w:left="360"/>
              <w:rPr>
                <w:ins w:id="1072" w:author="Akash Virani" w:date="2015-09-21T16:22:00Z"/>
                <w:rFonts w:ascii="Segoe UI" w:hAnsi="Segoe UI" w:cs="Segoe UI"/>
                <w:color w:val="000000"/>
              </w:rPr>
            </w:pPr>
            <w:r w:rsidRPr="00C54284">
              <w:rPr>
                <w:rFonts w:ascii="Segoe UI" w:hAnsi="Segoe UI" w:cs="Segoe UI"/>
                <w:color w:val="000000"/>
              </w:rPr>
              <w:t>Passes the documents based on the filtration</w:t>
            </w:r>
          </w:p>
          <w:p w14:paraId="02E0602E" w14:textId="60DF315B" w:rsidR="00875477" w:rsidRDefault="00875477">
            <w:pPr>
              <w:pStyle w:val="NoSpacing"/>
              <w:numPr>
                <w:ilvl w:val="0"/>
                <w:numId w:val="36"/>
              </w:numPr>
              <w:rPr>
                <w:ins w:id="1073" w:author="Akash Virani" w:date="2015-09-21T16:23:00Z"/>
                <w:rFonts w:ascii="Segoe UI" w:hAnsi="Segoe UI" w:cs="Segoe UI"/>
                <w:color w:val="000000"/>
              </w:rPr>
              <w:pPrChange w:id="1074" w:author="Akash Virani" w:date="2015-09-21T16:23:00Z">
                <w:pPr>
                  <w:pStyle w:val="NoSpacing"/>
                  <w:ind w:left="360"/>
                </w:pPr>
              </w:pPrChange>
            </w:pPr>
            <w:ins w:id="1075" w:author="Akash Virani" w:date="2015-09-21T16:22:00Z">
              <w:r w:rsidRPr="00875477">
                <w:rPr>
                  <w:rFonts w:ascii="Segoe UI" w:hAnsi="Segoe UI" w:cs="Segoe UI"/>
                  <w:color w:val="000000"/>
                  <w:rPrChange w:id="1076" w:author="Akash Virani" w:date="2015-09-21T16:22:00Z">
                    <w:rPr>
                      <w:rFonts w:ascii="Consolas" w:eastAsiaTheme="minorHAnsi" w:hAnsi="Consolas" w:cs="Consolas"/>
                      <w:color w:val="000000"/>
                      <w:sz w:val="19"/>
                      <w:szCs w:val="19"/>
                      <w:highlight w:val="white"/>
                      <w:lang w:bidi="gu-IN"/>
                    </w:rPr>
                  </w:rPrChange>
                </w:rPr>
                <w:t>IsUserReadOnlyForMatter</w:t>
              </w:r>
            </w:ins>
            <w:ins w:id="1077" w:author="Akash Virani" w:date="2015-09-21T16:23:00Z">
              <w:r w:rsidR="00826ECE">
                <w:rPr>
                  <w:rFonts w:ascii="Segoe UI" w:hAnsi="Segoe UI" w:cs="Segoe UI"/>
                  <w:color w:val="000000"/>
                </w:rPr>
                <w:t>:</w:t>
              </w:r>
            </w:ins>
          </w:p>
          <w:p w14:paraId="12064795" w14:textId="65C71671" w:rsidR="00826ECE" w:rsidRPr="00875477" w:rsidRDefault="00826ECE">
            <w:pPr>
              <w:pStyle w:val="NoSpacing"/>
              <w:ind w:left="360"/>
              <w:rPr>
                <w:ins w:id="1078" w:author="Akash Virani" w:date="2015-09-21T16:22:00Z"/>
                <w:rFonts w:ascii="Segoe UI" w:hAnsi="Segoe UI" w:cs="Segoe UI"/>
                <w:color w:val="000000"/>
                <w:rPrChange w:id="1079" w:author="Akash Virani" w:date="2015-09-21T16:22:00Z">
                  <w:rPr>
                    <w:ins w:id="1080" w:author="Akash Virani" w:date="2015-09-21T16:22:00Z"/>
                    <w:rFonts w:ascii="Consolas" w:eastAsiaTheme="minorHAnsi" w:hAnsi="Consolas" w:cs="Consolas"/>
                    <w:color w:val="000000"/>
                    <w:sz w:val="19"/>
                    <w:szCs w:val="19"/>
                    <w:lang w:bidi="gu-IN"/>
                  </w:rPr>
                </w:rPrChange>
              </w:rPr>
            </w:pPr>
            <w:ins w:id="1081" w:author="Akash Virani" w:date="2015-09-21T16:23:00Z">
              <w:r w:rsidRPr="00826ECE">
                <w:rPr>
                  <w:rFonts w:ascii="Segoe UI" w:hAnsi="Segoe UI" w:cs="Segoe UI"/>
                  <w:color w:val="000000"/>
                  <w:rPrChange w:id="1082" w:author="Akash Virani" w:date="2015-09-21T16:24:00Z">
                    <w:rPr>
                      <w:rFonts w:ascii="Consolas" w:eastAsiaTheme="minorHAnsi" w:hAnsi="Consolas" w:cs="Consolas"/>
                      <w:color w:val="008000"/>
                      <w:sz w:val="19"/>
                      <w:szCs w:val="19"/>
                      <w:highlight w:val="white"/>
                      <w:lang w:bidi="gu-IN"/>
                    </w:rPr>
                  </w:rPrChange>
                </w:rPr>
                <w:t>Checks if logged-in user has read permission on matter</w:t>
              </w:r>
              <w:r>
                <w:rPr>
                  <w:rFonts w:ascii="Consolas" w:eastAsiaTheme="minorHAnsi" w:hAnsi="Consolas" w:cs="Consolas"/>
                  <w:color w:val="008000"/>
                  <w:sz w:val="19"/>
                  <w:szCs w:val="19"/>
                  <w:highlight w:val="white"/>
                  <w:lang w:bidi="gu-IN"/>
                </w:rPr>
                <w:t>.</w:t>
              </w:r>
            </w:ins>
          </w:p>
          <w:p w14:paraId="6D754C71" w14:textId="246E70BF" w:rsidR="00875477" w:rsidRDefault="00875477">
            <w:pPr>
              <w:pStyle w:val="NoSpacing"/>
              <w:numPr>
                <w:ilvl w:val="0"/>
                <w:numId w:val="36"/>
              </w:numPr>
              <w:rPr>
                <w:ins w:id="1083" w:author="Akash Virani" w:date="2015-09-21T16:23:00Z"/>
                <w:rFonts w:ascii="Segoe UI" w:hAnsi="Segoe UI" w:cs="Segoe UI"/>
                <w:color w:val="000000"/>
              </w:rPr>
              <w:pPrChange w:id="1084" w:author="Akash Virani" w:date="2015-09-21T16:23:00Z">
                <w:pPr>
                  <w:pStyle w:val="NoSpacing"/>
                  <w:ind w:left="360"/>
                </w:pPr>
              </w:pPrChange>
            </w:pPr>
            <w:ins w:id="1085" w:author="Akash Virani" w:date="2015-09-21T16:22:00Z">
              <w:r w:rsidRPr="00875477">
                <w:rPr>
                  <w:rFonts w:ascii="Segoe UI" w:hAnsi="Segoe UI" w:cs="Segoe UI"/>
                  <w:color w:val="000000"/>
                  <w:rPrChange w:id="1086" w:author="Akash Virani" w:date="2015-09-21T16:22:00Z">
                    <w:rPr>
                      <w:rFonts w:ascii="Consolas" w:eastAsiaTheme="minorHAnsi" w:hAnsi="Consolas" w:cs="Consolas"/>
                      <w:color w:val="000000"/>
                      <w:sz w:val="19"/>
                      <w:szCs w:val="19"/>
                      <w:highlight w:val="white"/>
                      <w:lang w:bidi="gu-IN"/>
                    </w:rPr>
                  </w:rPrChange>
                </w:rPr>
                <w:t>DecodeMatterProperties</w:t>
              </w:r>
            </w:ins>
          </w:p>
          <w:p w14:paraId="21B4D50E" w14:textId="05B3373B" w:rsidR="00826ECE" w:rsidRPr="00875477" w:rsidRDefault="00826ECE">
            <w:pPr>
              <w:pStyle w:val="NoSpacing"/>
              <w:ind w:left="360"/>
              <w:rPr>
                <w:ins w:id="1087" w:author="Akash Virani" w:date="2015-09-21T16:22:00Z"/>
                <w:rFonts w:ascii="Segoe UI" w:hAnsi="Segoe UI" w:cs="Segoe UI"/>
                <w:color w:val="000000"/>
                <w:rPrChange w:id="1088" w:author="Akash Virani" w:date="2015-09-21T16:22:00Z">
                  <w:rPr>
                    <w:ins w:id="1089" w:author="Akash Virani" w:date="2015-09-21T16:22:00Z"/>
                    <w:rFonts w:ascii="Consolas" w:eastAsiaTheme="minorHAnsi" w:hAnsi="Consolas" w:cs="Consolas"/>
                    <w:color w:val="000000"/>
                    <w:sz w:val="19"/>
                    <w:szCs w:val="19"/>
                    <w:lang w:bidi="gu-IN"/>
                  </w:rPr>
                </w:rPrChange>
              </w:rPr>
            </w:pPr>
            <w:ins w:id="1090" w:author="Akash Virani" w:date="2015-09-21T16:23:00Z">
              <w:r w:rsidRPr="00826ECE">
                <w:rPr>
                  <w:rFonts w:ascii="Segoe UI" w:hAnsi="Segoe UI" w:cs="Segoe UI"/>
                  <w:color w:val="000000"/>
                  <w:rPrChange w:id="1091" w:author="Akash Virani" w:date="2015-09-21T16:24:00Z">
                    <w:rPr>
                      <w:rFonts w:ascii="Consolas" w:eastAsiaTheme="minorHAnsi" w:hAnsi="Consolas" w:cs="Consolas"/>
                      <w:color w:val="008000"/>
                      <w:sz w:val="19"/>
                      <w:szCs w:val="19"/>
                      <w:highlight w:val="white"/>
                      <w:lang w:bidi="gu-IN"/>
                    </w:rPr>
                  </w:rPrChange>
                </w:rPr>
                <w:t>Decodes matter properties before sending them to UI</w:t>
              </w:r>
            </w:ins>
          </w:p>
          <w:p w14:paraId="3BE803FD" w14:textId="131F29C2" w:rsidR="00875477" w:rsidRDefault="00875477">
            <w:pPr>
              <w:pStyle w:val="NoSpacing"/>
              <w:numPr>
                <w:ilvl w:val="0"/>
                <w:numId w:val="36"/>
              </w:numPr>
              <w:rPr>
                <w:ins w:id="1092" w:author="Akash Virani" w:date="2015-09-21T16:24:00Z"/>
                <w:rFonts w:ascii="Segoe UI" w:hAnsi="Segoe UI" w:cs="Segoe UI"/>
                <w:color w:val="000000"/>
              </w:rPr>
              <w:pPrChange w:id="1093" w:author="Akash Virani" w:date="2015-09-21T16:23:00Z">
                <w:pPr>
                  <w:pStyle w:val="NoSpacing"/>
                  <w:ind w:left="360"/>
                </w:pPr>
              </w:pPrChange>
            </w:pPr>
            <w:ins w:id="1094" w:author="Akash Virani" w:date="2015-09-21T16:22:00Z">
              <w:r w:rsidRPr="00875477">
                <w:rPr>
                  <w:rFonts w:ascii="Segoe UI" w:hAnsi="Segoe UI" w:cs="Segoe UI"/>
                  <w:color w:val="000000"/>
                  <w:rPrChange w:id="1095" w:author="Akash Virani" w:date="2015-09-21T16:22:00Z">
                    <w:rPr>
                      <w:rFonts w:ascii="Consolas" w:eastAsiaTheme="minorHAnsi" w:hAnsi="Consolas" w:cs="Consolas"/>
                      <w:color w:val="000000"/>
                      <w:sz w:val="19"/>
                      <w:szCs w:val="19"/>
                      <w:highlight w:val="white"/>
                      <w:lang w:bidi="gu-IN"/>
                    </w:rPr>
                  </w:rPrChange>
                </w:rPr>
                <w:t>DecodeValues</w:t>
              </w:r>
            </w:ins>
          </w:p>
          <w:p w14:paraId="475A7460" w14:textId="5A3EEB66" w:rsidR="00826ECE" w:rsidRPr="00875477" w:rsidRDefault="00826ECE">
            <w:pPr>
              <w:pStyle w:val="NoSpacing"/>
              <w:ind w:left="360"/>
              <w:rPr>
                <w:ins w:id="1096" w:author="Akash Virani" w:date="2015-09-21T16:22:00Z"/>
                <w:rFonts w:ascii="Segoe UI" w:hAnsi="Segoe UI" w:cs="Segoe UI"/>
                <w:color w:val="000000"/>
                <w:rPrChange w:id="1097" w:author="Akash Virani" w:date="2015-09-21T16:22:00Z">
                  <w:rPr>
                    <w:ins w:id="1098" w:author="Akash Virani" w:date="2015-09-21T16:22:00Z"/>
                    <w:rFonts w:ascii="Consolas" w:eastAsiaTheme="minorHAnsi" w:hAnsi="Consolas" w:cs="Consolas"/>
                    <w:color w:val="000000"/>
                    <w:sz w:val="19"/>
                    <w:szCs w:val="19"/>
                    <w:lang w:bidi="gu-IN"/>
                  </w:rPr>
                </w:rPrChange>
              </w:rPr>
            </w:pPr>
            <w:ins w:id="1099" w:author="Akash Virani" w:date="2015-09-21T16:24:00Z">
              <w:r w:rsidRPr="00826ECE">
                <w:rPr>
                  <w:rFonts w:ascii="Segoe UI" w:hAnsi="Segoe UI" w:cs="Segoe UI"/>
                  <w:color w:val="000000"/>
                  <w:rPrChange w:id="1100" w:author="Akash Virani" w:date="2015-09-21T16:24:00Z">
                    <w:rPr>
                      <w:rFonts w:ascii="Consolas" w:eastAsiaTheme="minorHAnsi" w:hAnsi="Consolas" w:cs="Consolas"/>
                      <w:color w:val="008000"/>
                      <w:sz w:val="19"/>
                      <w:szCs w:val="19"/>
                      <w:highlight w:val="white"/>
                      <w:lang w:bidi="gu-IN"/>
                    </w:rPr>
                  </w:rPrChange>
                </w:rPr>
                <w:t>Provides the required matter properties</w:t>
              </w:r>
            </w:ins>
          </w:p>
          <w:p w14:paraId="2D91A4F6" w14:textId="0274D334" w:rsidR="00875477" w:rsidRDefault="00875477">
            <w:pPr>
              <w:pStyle w:val="NoSpacing"/>
              <w:numPr>
                <w:ilvl w:val="0"/>
                <w:numId w:val="36"/>
              </w:numPr>
              <w:rPr>
                <w:ins w:id="1101" w:author="Akash Virani" w:date="2015-09-21T16:24:00Z"/>
                <w:rFonts w:ascii="Segoe UI" w:hAnsi="Segoe UI" w:cs="Segoe UI"/>
                <w:color w:val="000000"/>
              </w:rPr>
              <w:pPrChange w:id="1102" w:author="Akash Virani" w:date="2015-09-21T16:23:00Z">
                <w:pPr>
                  <w:pStyle w:val="NoSpacing"/>
                  <w:ind w:left="360"/>
                </w:pPr>
              </w:pPrChange>
            </w:pPr>
            <w:ins w:id="1103" w:author="Akash Virani" w:date="2015-09-21T16:22:00Z">
              <w:r w:rsidRPr="00875477">
                <w:rPr>
                  <w:rFonts w:ascii="Segoe UI" w:hAnsi="Segoe UI" w:cs="Segoe UI"/>
                  <w:color w:val="000000"/>
                  <w:rPrChange w:id="1104" w:author="Akash Virani" w:date="2015-09-21T16:22:00Z">
                    <w:rPr>
                      <w:rFonts w:ascii="Consolas" w:eastAsiaTheme="minorHAnsi" w:hAnsi="Consolas" w:cs="Consolas"/>
                      <w:color w:val="000000"/>
                      <w:sz w:val="19"/>
                      <w:szCs w:val="19"/>
                      <w:highlight w:val="white"/>
                      <w:lang w:bidi="gu-IN"/>
                    </w:rPr>
                  </w:rPrChange>
                </w:rPr>
                <w:t>EncodeValues</w:t>
              </w:r>
            </w:ins>
          </w:p>
          <w:p w14:paraId="3AD991C7" w14:textId="54AC4B7F" w:rsidR="00826ECE" w:rsidRPr="00C54284" w:rsidRDefault="00826ECE">
            <w:pPr>
              <w:pStyle w:val="NoSpacing"/>
              <w:ind w:left="360"/>
              <w:rPr>
                <w:rFonts w:ascii="Segoe UI" w:hAnsi="Segoe UI" w:cs="Segoe UI"/>
                <w:color w:val="000000"/>
              </w:rPr>
            </w:pPr>
            <w:ins w:id="1105" w:author="Akash Virani" w:date="2015-09-21T16:24:00Z">
              <w:r w:rsidRPr="00826ECE">
                <w:rPr>
                  <w:rFonts w:ascii="Segoe UI" w:hAnsi="Segoe UI" w:cs="Segoe UI"/>
                  <w:color w:val="000000"/>
                  <w:rPrChange w:id="1106" w:author="Akash Virani" w:date="2015-09-21T16:24:00Z">
                    <w:rPr>
                      <w:rFonts w:ascii="Consolas" w:eastAsiaTheme="minorHAnsi" w:hAnsi="Consolas" w:cs="Consolas"/>
                      <w:color w:val="008000"/>
                      <w:sz w:val="19"/>
                      <w:szCs w:val="19"/>
                      <w:highlight w:val="white"/>
                      <w:lang w:bidi="gu-IN"/>
                    </w:rPr>
                  </w:rPrChange>
                </w:rPr>
                <w:t>Encodes the pinned user details</w:t>
              </w:r>
            </w:ins>
          </w:p>
          <w:p w14:paraId="1BF02AAD" w14:textId="77777777" w:rsidR="00E27C55" w:rsidRPr="00C54284" w:rsidRDefault="00E27C55" w:rsidP="00E27C55">
            <w:pPr>
              <w:pStyle w:val="NoSpacing"/>
              <w:numPr>
                <w:ilvl w:val="0"/>
                <w:numId w:val="36"/>
              </w:numPr>
              <w:rPr>
                <w:rFonts w:ascii="Segoe UI" w:hAnsi="Segoe UI" w:cs="Segoe UI"/>
                <w:color w:val="000000"/>
              </w:rPr>
            </w:pPr>
            <w:r w:rsidRPr="00C54284">
              <w:rPr>
                <w:rFonts w:ascii="Segoe UI" w:hAnsi="Segoe UI" w:cs="Segoe UI"/>
                <w:color w:val="000000"/>
              </w:rPr>
              <w:t>AssignSearchDetails:</w:t>
            </w:r>
          </w:p>
          <w:p w14:paraId="67A1F222"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Assigns search details</w:t>
            </w:r>
          </w:p>
          <w:p w14:paraId="4AD2E089" w14:textId="1BBB234F" w:rsidR="00E27C55" w:rsidRPr="00A34A12" w:rsidDel="0056489E" w:rsidRDefault="00E27C55" w:rsidP="00E27C55">
            <w:pPr>
              <w:pStyle w:val="NoSpacing"/>
              <w:numPr>
                <w:ilvl w:val="0"/>
                <w:numId w:val="36"/>
              </w:numPr>
              <w:rPr>
                <w:del w:id="1107" w:author="Saurabh Verma" w:date="2015-11-18T11:59:00Z"/>
                <w:rFonts w:ascii="Segoe UI" w:hAnsi="Segoe UI" w:cs="Segoe UI"/>
                <w:color w:val="000000"/>
                <w:highlight w:val="yellow"/>
                <w:rPrChange w:id="1108" w:author="Saurabh Verma" w:date="2015-11-18T11:22:00Z">
                  <w:rPr>
                    <w:del w:id="1109" w:author="Saurabh Verma" w:date="2015-11-18T11:59:00Z"/>
                    <w:rFonts w:ascii="Segoe UI" w:hAnsi="Segoe UI" w:cs="Segoe UI"/>
                    <w:color w:val="000000"/>
                  </w:rPr>
                </w:rPrChange>
              </w:rPr>
            </w:pPr>
            <w:del w:id="1110" w:author="Saurabh Verma" w:date="2015-11-18T11:59:00Z">
              <w:r w:rsidRPr="00A34A12" w:rsidDel="0056489E">
                <w:rPr>
                  <w:rFonts w:ascii="Segoe UI" w:hAnsi="Segoe UI" w:cs="Segoe UI"/>
                  <w:color w:val="000000"/>
                  <w:highlight w:val="yellow"/>
                  <w:rPrChange w:id="1111" w:author="Saurabh Verma" w:date="2015-11-18T11:22:00Z">
                    <w:rPr>
                      <w:rFonts w:ascii="Segoe UI" w:hAnsi="Segoe UI" w:cs="Segoe UI"/>
                      <w:color w:val="000000"/>
                    </w:rPr>
                  </w:rPrChange>
                </w:rPr>
                <w:delText>UpdateThisSearch:</w:delText>
              </w:r>
            </w:del>
          </w:p>
          <w:p w14:paraId="51731CA0" w14:textId="271EE067" w:rsidR="00E27C55" w:rsidDel="0056489E" w:rsidRDefault="00E27C55" w:rsidP="00E27C55">
            <w:pPr>
              <w:pStyle w:val="NoSpacing"/>
              <w:ind w:left="360"/>
              <w:rPr>
                <w:ins w:id="1112" w:author="Akash Virani" w:date="2015-09-21T16:25:00Z"/>
                <w:del w:id="1113" w:author="Saurabh Verma" w:date="2015-11-18T11:59:00Z"/>
                <w:rFonts w:ascii="Segoe UI" w:hAnsi="Segoe UI" w:cs="Segoe UI"/>
                <w:color w:val="000000"/>
              </w:rPr>
            </w:pPr>
            <w:del w:id="1114" w:author="Saurabh Verma" w:date="2015-11-18T11:59:00Z">
              <w:r w:rsidRPr="00A34A12" w:rsidDel="0056489E">
                <w:rPr>
                  <w:rFonts w:ascii="Segoe UI" w:hAnsi="Segoe UI" w:cs="Segoe UI"/>
                  <w:color w:val="000000"/>
                  <w:highlight w:val="yellow"/>
                  <w:rPrChange w:id="1115" w:author="Saurabh Verma" w:date="2015-11-18T11:22:00Z">
                    <w:rPr>
                      <w:rFonts w:ascii="Segoe UI" w:hAnsi="Segoe UI" w:cs="Segoe UI"/>
                      <w:color w:val="000000"/>
                    </w:rPr>
                  </w:rPrChange>
                </w:rPr>
                <w:delText>Updates/Removes the save search results</w:delText>
              </w:r>
            </w:del>
          </w:p>
          <w:p w14:paraId="4C840991" w14:textId="5F73DD8D" w:rsidR="00826ECE" w:rsidRDefault="00826ECE">
            <w:pPr>
              <w:pStyle w:val="NoSpacing"/>
              <w:numPr>
                <w:ilvl w:val="0"/>
                <w:numId w:val="36"/>
              </w:numPr>
              <w:rPr>
                <w:ins w:id="1116" w:author="Akash Virani" w:date="2015-09-21T16:26:00Z"/>
                <w:rFonts w:ascii="Segoe UI" w:hAnsi="Segoe UI" w:cs="Segoe UI"/>
                <w:color w:val="000000"/>
              </w:rPr>
              <w:pPrChange w:id="1117" w:author="Akash Virani" w:date="2015-09-21T16:26:00Z">
                <w:pPr>
                  <w:pStyle w:val="NoSpacing"/>
                  <w:ind w:left="360"/>
                </w:pPr>
              </w:pPrChange>
            </w:pPr>
            <w:ins w:id="1118" w:author="Akash Virani" w:date="2015-09-21T16:25:00Z">
              <w:r w:rsidRPr="00826ECE">
                <w:rPr>
                  <w:rFonts w:ascii="Segoe UI" w:hAnsi="Segoe UI" w:cs="Segoe UI"/>
                  <w:color w:val="000000"/>
                  <w:rPrChange w:id="1119" w:author="Akash Virani" w:date="2015-09-21T16:26:00Z">
                    <w:rPr>
                      <w:rFonts w:ascii="Consolas" w:eastAsiaTheme="minorHAnsi" w:hAnsi="Consolas" w:cs="Consolas"/>
                      <w:color w:val="000000"/>
                      <w:sz w:val="19"/>
                      <w:szCs w:val="19"/>
                      <w:highlight w:val="white"/>
                      <w:lang w:bidi="gu-IN"/>
                    </w:rPr>
                  </w:rPrChange>
                </w:rPr>
                <w:t>PopulateMetadeta</w:t>
              </w:r>
            </w:ins>
          </w:p>
          <w:p w14:paraId="25A51F7B" w14:textId="2F12E3BF" w:rsidR="00826ECE" w:rsidRPr="00826ECE" w:rsidRDefault="00826ECE">
            <w:pPr>
              <w:pStyle w:val="NoSpacing"/>
              <w:ind w:left="360"/>
              <w:rPr>
                <w:ins w:id="1120" w:author="Akash Virani" w:date="2015-09-21T16:25:00Z"/>
                <w:rFonts w:ascii="Segoe UI" w:hAnsi="Segoe UI" w:cs="Segoe UI"/>
                <w:color w:val="000000"/>
                <w:rPrChange w:id="1121" w:author="Akash Virani" w:date="2015-09-21T16:26:00Z">
                  <w:rPr>
                    <w:ins w:id="1122" w:author="Akash Virani" w:date="2015-09-21T16:25:00Z"/>
                    <w:rFonts w:ascii="Consolas" w:eastAsiaTheme="minorHAnsi" w:hAnsi="Consolas" w:cs="Consolas"/>
                    <w:color w:val="000000"/>
                    <w:sz w:val="19"/>
                    <w:szCs w:val="19"/>
                    <w:lang w:bidi="gu-IN"/>
                  </w:rPr>
                </w:rPrChange>
              </w:rPr>
            </w:pPr>
            <w:ins w:id="1123" w:author="Akash Virani" w:date="2015-09-21T16:26:00Z">
              <w:r w:rsidRPr="00826ECE">
                <w:rPr>
                  <w:rFonts w:ascii="Segoe UI" w:hAnsi="Segoe UI" w:cs="Segoe UI"/>
                  <w:color w:val="000000"/>
                  <w:rPrChange w:id="1124" w:author="Akash Virani" w:date="2015-09-21T16:28:00Z">
                    <w:rPr>
                      <w:rFonts w:ascii="Consolas" w:eastAsiaTheme="minorHAnsi" w:hAnsi="Consolas" w:cs="Consolas"/>
                      <w:color w:val="008000"/>
                      <w:sz w:val="19"/>
                      <w:szCs w:val="19"/>
                      <w:highlight w:val="white"/>
                      <w:lang w:bidi="gu-IN"/>
                    </w:rPr>
                  </w:rPrChange>
                </w:rPr>
                <w:t>Populate meta-data and perform pin operation for matter or document based upon the passed object.</w:t>
              </w:r>
            </w:ins>
          </w:p>
          <w:p w14:paraId="7B076314" w14:textId="3B4FD876" w:rsidR="00826ECE" w:rsidRDefault="00826ECE">
            <w:pPr>
              <w:pStyle w:val="NoSpacing"/>
              <w:numPr>
                <w:ilvl w:val="0"/>
                <w:numId w:val="36"/>
              </w:numPr>
              <w:rPr>
                <w:ins w:id="1125" w:author="Akash Virani" w:date="2015-09-21T16:26:00Z"/>
                <w:rFonts w:ascii="Segoe UI" w:hAnsi="Segoe UI" w:cs="Segoe UI"/>
                <w:color w:val="000000"/>
              </w:rPr>
              <w:pPrChange w:id="1126" w:author="Akash Virani" w:date="2015-09-21T16:26:00Z">
                <w:pPr>
                  <w:pStyle w:val="NoSpacing"/>
                  <w:ind w:left="360"/>
                </w:pPr>
              </w:pPrChange>
            </w:pPr>
            <w:ins w:id="1127" w:author="Akash Virani" w:date="2015-09-21T16:25:00Z">
              <w:r w:rsidRPr="00826ECE">
                <w:rPr>
                  <w:rFonts w:ascii="Segoe UI" w:hAnsi="Segoe UI" w:cs="Segoe UI"/>
                  <w:color w:val="000000"/>
                  <w:rPrChange w:id="1128" w:author="Akash Virani" w:date="2015-09-21T16:26:00Z">
                    <w:rPr>
                      <w:rFonts w:ascii="Consolas" w:eastAsiaTheme="minorHAnsi" w:hAnsi="Consolas" w:cs="Consolas"/>
                      <w:color w:val="000000"/>
                      <w:sz w:val="19"/>
                      <w:szCs w:val="19"/>
                      <w:highlight w:val="white"/>
                      <w:lang w:bidi="gu-IN"/>
                    </w:rPr>
                  </w:rPrChange>
                </w:rPr>
                <w:t>UnpinItem</w:t>
              </w:r>
            </w:ins>
          </w:p>
          <w:p w14:paraId="02B7D2C8" w14:textId="57C86D62" w:rsidR="00826ECE" w:rsidRPr="00826ECE" w:rsidRDefault="00826ECE">
            <w:pPr>
              <w:pStyle w:val="NoSpacing"/>
              <w:ind w:left="360"/>
              <w:rPr>
                <w:ins w:id="1129" w:author="Akash Virani" w:date="2015-09-21T16:25:00Z"/>
                <w:rFonts w:ascii="Segoe UI" w:hAnsi="Segoe UI" w:cs="Segoe UI"/>
                <w:color w:val="000000"/>
                <w:rPrChange w:id="1130" w:author="Akash Virani" w:date="2015-09-21T16:26:00Z">
                  <w:rPr>
                    <w:ins w:id="1131" w:author="Akash Virani" w:date="2015-09-21T16:25:00Z"/>
                    <w:rFonts w:ascii="Consolas" w:eastAsiaTheme="minorHAnsi" w:hAnsi="Consolas" w:cs="Consolas"/>
                    <w:color w:val="000000"/>
                    <w:sz w:val="19"/>
                    <w:szCs w:val="19"/>
                    <w:lang w:bidi="gu-IN"/>
                  </w:rPr>
                </w:rPrChange>
              </w:rPr>
            </w:pPr>
            <w:ins w:id="1132" w:author="Akash Virani" w:date="2015-09-21T16:26:00Z">
              <w:r w:rsidRPr="00826ECE">
                <w:rPr>
                  <w:rFonts w:ascii="Segoe UI" w:hAnsi="Segoe UI" w:cs="Segoe UI"/>
                  <w:color w:val="000000"/>
                  <w:rPrChange w:id="1133" w:author="Akash Virani" w:date="2015-09-21T16:28:00Z">
                    <w:rPr>
                      <w:rFonts w:ascii="Consolas" w:eastAsiaTheme="minorHAnsi" w:hAnsi="Consolas" w:cs="Consolas"/>
                      <w:color w:val="008000"/>
                      <w:sz w:val="19"/>
                      <w:szCs w:val="19"/>
                      <w:highlight w:val="white"/>
                      <w:lang w:bidi="gu-IN"/>
                    </w:rPr>
                  </w:rPrChange>
                </w:rPr>
                <w:t>Removes pinned item from user pinned details.</w:t>
              </w:r>
            </w:ins>
          </w:p>
          <w:p w14:paraId="012FED01" w14:textId="67D4E97D" w:rsidR="00826ECE" w:rsidRPr="00A34A12" w:rsidDel="0056489E" w:rsidRDefault="00826ECE">
            <w:pPr>
              <w:pStyle w:val="NoSpacing"/>
              <w:numPr>
                <w:ilvl w:val="0"/>
                <w:numId w:val="36"/>
              </w:numPr>
              <w:rPr>
                <w:ins w:id="1134" w:author="Akash Virani" w:date="2015-09-21T16:26:00Z"/>
                <w:del w:id="1135" w:author="Saurabh Verma" w:date="2015-11-18T11:59:00Z"/>
                <w:rFonts w:ascii="Segoe UI" w:hAnsi="Segoe UI" w:cs="Segoe UI"/>
                <w:color w:val="000000"/>
                <w:highlight w:val="yellow"/>
                <w:rPrChange w:id="1136" w:author="Saurabh Verma" w:date="2015-11-18T11:23:00Z">
                  <w:rPr>
                    <w:ins w:id="1137" w:author="Akash Virani" w:date="2015-09-21T16:26:00Z"/>
                    <w:del w:id="1138" w:author="Saurabh Verma" w:date="2015-11-18T11:59:00Z"/>
                    <w:rFonts w:ascii="Segoe UI" w:hAnsi="Segoe UI" w:cs="Segoe UI"/>
                    <w:color w:val="000000"/>
                  </w:rPr>
                </w:rPrChange>
              </w:rPr>
              <w:pPrChange w:id="1139" w:author="Akash Virani" w:date="2015-09-21T16:26:00Z">
                <w:pPr>
                  <w:pStyle w:val="NoSpacing"/>
                  <w:ind w:left="360"/>
                </w:pPr>
              </w:pPrChange>
            </w:pPr>
            <w:ins w:id="1140" w:author="Akash Virani" w:date="2015-09-21T16:25:00Z">
              <w:del w:id="1141" w:author="Saurabh Verma" w:date="2015-11-18T11:59:00Z">
                <w:r w:rsidRPr="00A34A12" w:rsidDel="0056489E">
                  <w:rPr>
                    <w:rFonts w:ascii="Segoe UI" w:hAnsi="Segoe UI" w:cs="Segoe UI"/>
                    <w:color w:val="000000"/>
                    <w:highlight w:val="yellow"/>
                    <w:rPrChange w:id="1142" w:author="Saurabh Verma" w:date="2015-11-18T11:23:00Z">
                      <w:rPr>
                        <w:rFonts w:ascii="Consolas" w:eastAsiaTheme="minorHAnsi" w:hAnsi="Consolas" w:cs="Consolas"/>
                        <w:color w:val="000000"/>
                        <w:sz w:val="19"/>
                        <w:szCs w:val="19"/>
                        <w:highlight w:val="white"/>
                        <w:lang w:bidi="gu-IN"/>
                      </w:rPr>
                    </w:rPrChange>
                  </w:rPr>
                  <w:delText>SaveSearchForUserUtility</w:delText>
                </w:r>
              </w:del>
            </w:ins>
          </w:p>
          <w:p w14:paraId="3F19340D" w14:textId="37302922" w:rsidR="00826ECE" w:rsidRPr="00826ECE" w:rsidDel="0056489E" w:rsidRDefault="00826ECE">
            <w:pPr>
              <w:pStyle w:val="NoSpacing"/>
              <w:ind w:left="360"/>
              <w:rPr>
                <w:ins w:id="1143" w:author="Akash Virani" w:date="2015-09-21T16:25:00Z"/>
                <w:del w:id="1144" w:author="Saurabh Verma" w:date="2015-11-18T11:59:00Z"/>
                <w:rFonts w:ascii="Segoe UI" w:hAnsi="Segoe UI" w:cs="Segoe UI"/>
                <w:color w:val="000000"/>
                <w:rPrChange w:id="1145" w:author="Akash Virani" w:date="2015-09-21T16:26:00Z">
                  <w:rPr>
                    <w:ins w:id="1146" w:author="Akash Virani" w:date="2015-09-21T16:25:00Z"/>
                    <w:del w:id="1147" w:author="Saurabh Verma" w:date="2015-11-18T11:59:00Z"/>
                    <w:rFonts w:ascii="Consolas" w:eastAsiaTheme="minorHAnsi" w:hAnsi="Consolas" w:cs="Consolas"/>
                    <w:color w:val="000000"/>
                    <w:sz w:val="19"/>
                    <w:szCs w:val="19"/>
                    <w:lang w:bidi="gu-IN"/>
                  </w:rPr>
                </w:rPrChange>
              </w:rPr>
            </w:pPr>
            <w:ins w:id="1148" w:author="Akash Virani" w:date="2015-09-21T16:27:00Z">
              <w:del w:id="1149" w:author="Saurabh Verma" w:date="2015-11-18T11:59:00Z">
                <w:r w:rsidRPr="00A34A12" w:rsidDel="0056489E">
                  <w:rPr>
                    <w:rFonts w:ascii="Segoe UI" w:hAnsi="Segoe UI" w:cs="Segoe UI"/>
                    <w:color w:val="000000"/>
                    <w:highlight w:val="yellow"/>
                    <w:rPrChange w:id="1150" w:author="Saurabh Verma" w:date="2015-11-18T11:23:00Z">
                      <w:rPr>
                        <w:rFonts w:ascii="Consolas" w:eastAsiaTheme="minorHAnsi" w:hAnsi="Consolas" w:cs="Consolas"/>
                        <w:color w:val="008000"/>
                        <w:sz w:val="19"/>
                        <w:szCs w:val="19"/>
                        <w:highlight w:val="white"/>
                        <w:lang w:bidi="gu-IN"/>
                      </w:rPr>
                    </w:rPrChange>
                  </w:rPr>
                  <w:delText>Saves the search criteria/details for particular user.</w:delText>
                </w:r>
              </w:del>
            </w:ins>
          </w:p>
          <w:p w14:paraId="0A734D50" w14:textId="65859A33" w:rsidR="00826ECE" w:rsidRDefault="00826ECE">
            <w:pPr>
              <w:pStyle w:val="NoSpacing"/>
              <w:numPr>
                <w:ilvl w:val="0"/>
                <w:numId w:val="36"/>
              </w:numPr>
              <w:rPr>
                <w:ins w:id="1151" w:author="Akash Virani" w:date="2015-09-21T16:27:00Z"/>
                <w:rFonts w:ascii="Segoe UI" w:hAnsi="Segoe UI" w:cs="Segoe UI"/>
                <w:color w:val="000000"/>
              </w:rPr>
              <w:pPrChange w:id="1152" w:author="Akash Virani" w:date="2015-09-21T16:26:00Z">
                <w:pPr>
                  <w:pStyle w:val="NoSpacing"/>
                  <w:ind w:left="360"/>
                </w:pPr>
              </w:pPrChange>
            </w:pPr>
            <w:ins w:id="1153" w:author="Akash Virani" w:date="2015-09-21T16:26:00Z">
              <w:r w:rsidRPr="00826ECE">
                <w:rPr>
                  <w:rFonts w:ascii="Segoe UI" w:hAnsi="Segoe UI" w:cs="Segoe UI"/>
                  <w:color w:val="000000"/>
                  <w:rPrChange w:id="1154" w:author="Akash Virani" w:date="2015-09-21T16:26:00Z">
                    <w:rPr>
                      <w:rFonts w:ascii="Consolas" w:eastAsiaTheme="minorHAnsi" w:hAnsi="Consolas" w:cs="Consolas"/>
                      <w:color w:val="000000"/>
                      <w:sz w:val="19"/>
                      <w:szCs w:val="19"/>
                      <w:highlight w:val="white"/>
                      <w:lang w:bidi="gu-IN"/>
                    </w:rPr>
                  </w:rPrChange>
                </w:rPr>
                <w:t>UpdateDictionary</w:t>
              </w:r>
            </w:ins>
          </w:p>
          <w:p w14:paraId="6AC3CF74" w14:textId="4C993EA2" w:rsidR="00826ECE" w:rsidRPr="00826ECE" w:rsidRDefault="00826ECE">
            <w:pPr>
              <w:pStyle w:val="NoSpacing"/>
              <w:ind w:left="360"/>
              <w:rPr>
                <w:ins w:id="1155" w:author="Akash Virani" w:date="2015-09-21T16:26:00Z"/>
                <w:rFonts w:ascii="Segoe UI" w:hAnsi="Segoe UI" w:cs="Segoe UI"/>
                <w:color w:val="000000"/>
                <w:rPrChange w:id="1156" w:author="Akash Virani" w:date="2015-09-21T16:26:00Z">
                  <w:rPr>
                    <w:ins w:id="1157" w:author="Akash Virani" w:date="2015-09-21T16:26:00Z"/>
                    <w:rFonts w:ascii="Consolas" w:eastAsiaTheme="minorHAnsi" w:hAnsi="Consolas" w:cs="Consolas"/>
                    <w:color w:val="000000"/>
                    <w:sz w:val="19"/>
                    <w:szCs w:val="19"/>
                    <w:lang w:bidi="gu-IN"/>
                  </w:rPr>
                </w:rPrChange>
              </w:rPr>
            </w:pPr>
            <w:ins w:id="1158" w:author="Akash Virani" w:date="2015-09-21T16:27:00Z">
              <w:r w:rsidRPr="00826ECE">
                <w:rPr>
                  <w:rFonts w:ascii="Segoe UI" w:hAnsi="Segoe UI" w:cs="Segoe UI"/>
                  <w:color w:val="000000"/>
                  <w:rPrChange w:id="1159" w:author="Akash Virani" w:date="2015-09-21T16:28:00Z">
                    <w:rPr>
                      <w:rFonts w:ascii="Consolas" w:eastAsiaTheme="minorHAnsi" w:hAnsi="Consolas" w:cs="Consolas"/>
                      <w:color w:val="008000"/>
                      <w:sz w:val="19"/>
                      <w:szCs w:val="19"/>
                      <w:highlight w:val="white"/>
                      <w:lang w:bidi="gu-IN"/>
                    </w:rPr>
                  </w:rPrChange>
                </w:rPr>
                <w:t>Logic to update dictionary item.</w:t>
              </w:r>
            </w:ins>
          </w:p>
          <w:p w14:paraId="51797742" w14:textId="7B06810C" w:rsidR="00826ECE" w:rsidRPr="00A34A12" w:rsidDel="0056489E" w:rsidRDefault="00826ECE">
            <w:pPr>
              <w:pStyle w:val="NoSpacing"/>
              <w:numPr>
                <w:ilvl w:val="0"/>
                <w:numId w:val="36"/>
              </w:numPr>
              <w:rPr>
                <w:ins w:id="1160" w:author="Akash Virani" w:date="2015-09-21T16:27:00Z"/>
                <w:del w:id="1161" w:author="Saurabh Verma" w:date="2015-11-18T11:59:00Z"/>
                <w:rFonts w:ascii="Segoe UI" w:hAnsi="Segoe UI" w:cs="Segoe UI"/>
                <w:color w:val="000000"/>
                <w:highlight w:val="yellow"/>
                <w:rPrChange w:id="1162" w:author="Saurabh Verma" w:date="2015-11-18T11:23:00Z">
                  <w:rPr>
                    <w:ins w:id="1163" w:author="Akash Virani" w:date="2015-09-21T16:27:00Z"/>
                    <w:del w:id="1164" w:author="Saurabh Verma" w:date="2015-11-18T11:59:00Z"/>
                    <w:rFonts w:ascii="Segoe UI" w:hAnsi="Segoe UI" w:cs="Segoe UI"/>
                    <w:color w:val="000000"/>
                  </w:rPr>
                </w:rPrChange>
              </w:rPr>
              <w:pPrChange w:id="1165" w:author="Akash Virani" w:date="2015-09-21T16:26:00Z">
                <w:pPr>
                  <w:pStyle w:val="NoSpacing"/>
                  <w:ind w:left="360"/>
                </w:pPr>
              </w:pPrChange>
            </w:pPr>
            <w:ins w:id="1166" w:author="Akash Virani" w:date="2015-09-21T16:26:00Z">
              <w:del w:id="1167" w:author="Saurabh Verma" w:date="2015-11-18T11:59:00Z">
                <w:r w:rsidRPr="00A34A12" w:rsidDel="0056489E">
                  <w:rPr>
                    <w:rFonts w:ascii="Segoe UI" w:hAnsi="Segoe UI" w:cs="Segoe UI"/>
                    <w:color w:val="000000"/>
                    <w:highlight w:val="yellow"/>
                    <w:rPrChange w:id="1168" w:author="Saurabh Verma" w:date="2015-11-18T11:23:00Z">
                      <w:rPr>
                        <w:rFonts w:ascii="Consolas" w:eastAsiaTheme="minorHAnsi" w:hAnsi="Consolas" w:cs="Consolas"/>
                        <w:color w:val="000000"/>
                        <w:sz w:val="19"/>
                        <w:szCs w:val="19"/>
                        <w:highlight w:val="white"/>
                        <w:lang w:bidi="gu-IN"/>
                      </w:rPr>
                    </w:rPrChange>
                  </w:rPr>
                  <w:delText>ValidateSaveSearchDetails</w:delText>
                </w:r>
              </w:del>
            </w:ins>
          </w:p>
          <w:p w14:paraId="2E0499A8" w14:textId="42D2D123" w:rsidR="00826ECE" w:rsidRPr="00826ECE" w:rsidDel="0056489E" w:rsidRDefault="00826ECE">
            <w:pPr>
              <w:pStyle w:val="NoSpacing"/>
              <w:ind w:left="360"/>
              <w:rPr>
                <w:ins w:id="1169" w:author="Akash Virani" w:date="2015-09-21T16:26:00Z"/>
                <w:del w:id="1170" w:author="Saurabh Verma" w:date="2015-11-18T11:59:00Z"/>
                <w:rFonts w:ascii="Segoe UI" w:hAnsi="Segoe UI" w:cs="Segoe UI"/>
                <w:color w:val="000000"/>
                <w:rPrChange w:id="1171" w:author="Akash Virani" w:date="2015-09-21T16:26:00Z">
                  <w:rPr>
                    <w:ins w:id="1172" w:author="Akash Virani" w:date="2015-09-21T16:26:00Z"/>
                    <w:del w:id="1173" w:author="Saurabh Verma" w:date="2015-11-18T11:59:00Z"/>
                    <w:rFonts w:ascii="Consolas" w:eastAsiaTheme="minorHAnsi" w:hAnsi="Consolas" w:cs="Consolas"/>
                    <w:color w:val="000000"/>
                    <w:sz w:val="19"/>
                    <w:szCs w:val="19"/>
                    <w:lang w:bidi="gu-IN"/>
                  </w:rPr>
                </w:rPrChange>
              </w:rPr>
            </w:pPr>
            <w:ins w:id="1174" w:author="Akash Virani" w:date="2015-09-21T16:27:00Z">
              <w:del w:id="1175" w:author="Saurabh Verma" w:date="2015-11-18T11:59:00Z">
                <w:r w:rsidRPr="00A34A12" w:rsidDel="0056489E">
                  <w:rPr>
                    <w:rFonts w:ascii="Segoe UI" w:hAnsi="Segoe UI" w:cs="Segoe UI"/>
                    <w:color w:val="000000"/>
                    <w:highlight w:val="yellow"/>
                    <w:rPrChange w:id="1176" w:author="Saurabh Verma" w:date="2015-11-18T11:23:00Z">
                      <w:rPr>
                        <w:rFonts w:ascii="Consolas" w:eastAsiaTheme="minorHAnsi" w:hAnsi="Consolas" w:cs="Consolas"/>
                        <w:color w:val="008000"/>
                        <w:sz w:val="19"/>
                        <w:szCs w:val="19"/>
                        <w:highlight w:val="white"/>
                        <w:lang w:bidi="gu-IN"/>
                      </w:rPr>
                    </w:rPrChange>
                  </w:rPr>
                  <w:delText>Server side validation for search parameters.</w:delText>
                </w:r>
              </w:del>
            </w:ins>
          </w:p>
          <w:p w14:paraId="023CB018" w14:textId="3BF20F6C" w:rsidR="00826ECE" w:rsidRDefault="00826ECE">
            <w:pPr>
              <w:pStyle w:val="NoSpacing"/>
              <w:numPr>
                <w:ilvl w:val="0"/>
                <w:numId w:val="36"/>
              </w:numPr>
              <w:rPr>
                <w:ins w:id="1177" w:author="Akash Virani" w:date="2015-09-21T16:27:00Z"/>
                <w:rFonts w:ascii="Segoe UI" w:hAnsi="Segoe UI" w:cs="Segoe UI"/>
                <w:color w:val="000000"/>
              </w:rPr>
              <w:pPrChange w:id="1178" w:author="Akash Virani" w:date="2015-09-21T16:26:00Z">
                <w:pPr>
                  <w:pStyle w:val="NoSpacing"/>
                  <w:ind w:left="360"/>
                </w:pPr>
              </w:pPrChange>
            </w:pPr>
            <w:ins w:id="1179" w:author="Akash Virani" w:date="2015-09-21T16:26:00Z">
              <w:r w:rsidRPr="00826ECE">
                <w:rPr>
                  <w:rFonts w:ascii="Segoe UI" w:hAnsi="Segoe UI" w:cs="Segoe UI"/>
                  <w:color w:val="000000"/>
                  <w:rPrChange w:id="1180" w:author="Akash Virani" w:date="2015-09-21T16:26:00Z">
                    <w:rPr>
                      <w:rFonts w:ascii="Consolas" w:eastAsiaTheme="minorHAnsi" w:hAnsi="Consolas" w:cs="Consolas"/>
                      <w:color w:val="000000"/>
                      <w:sz w:val="19"/>
                      <w:szCs w:val="19"/>
                      <w:highlight w:val="white"/>
                      <w:lang w:bidi="gu-IN"/>
                    </w:rPr>
                  </w:rPrChange>
                </w:rPr>
                <w:t>EncodeSearchDetailsUtility</w:t>
              </w:r>
            </w:ins>
          </w:p>
          <w:p w14:paraId="508341C7" w14:textId="6B98955C" w:rsidR="00826ECE" w:rsidRPr="00826ECE" w:rsidRDefault="00826ECE">
            <w:pPr>
              <w:pStyle w:val="NoSpacing"/>
              <w:ind w:left="360"/>
              <w:rPr>
                <w:ins w:id="1181" w:author="Akash Virani" w:date="2015-09-21T16:26:00Z"/>
                <w:rFonts w:ascii="Segoe UI" w:hAnsi="Segoe UI" w:cs="Segoe UI"/>
                <w:color w:val="000000"/>
                <w:rPrChange w:id="1182" w:author="Akash Virani" w:date="2015-09-21T16:26:00Z">
                  <w:rPr>
                    <w:ins w:id="1183" w:author="Akash Virani" w:date="2015-09-21T16:26:00Z"/>
                    <w:rFonts w:ascii="Consolas" w:eastAsiaTheme="minorHAnsi" w:hAnsi="Consolas" w:cs="Consolas"/>
                    <w:color w:val="000000"/>
                    <w:sz w:val="19"/>
                    <w:szCs w:val="19"/>
                    <w:lang w:bidi="gu-IN"/>
                  </w:rPr>
                </w:rPrChange>
              </w:rPr>
            </w:pPr>
            <w:ins w:id="1184" w:author="Akash Virani" w:date="2015-09-21T16:27:00Z">
              <w:r w:rsidRPr="00826ECE">
                <w:rPr>
                  <w:rFonts w:ascii="Segoe UI" w:hAnsi="Segoe UI" w:cs="Segoe UI"/>
                  <w:color w:val="000000"/>
                  <w:rPrChange w:id="1185" w:author="Akash Virani" w:date="2015-09-21T16:28:00Z">
                    <w:rPr>
                      <w:rFonts w:ascii="Consolas" w:eastAsiaTheme="minorHAnsi" w:hAnsi="Consolas" w:cs="Consolas"/>
                      <w:color w:val="008000"/>
                      <w:sz w:val="19"/>
                      <w:szCs w:val="19"/>
                      <w:highlight w:val="white"/>
                      <w:lang w:bidi="gu-IN"/>
                    </w:rPr>
                  </w:rPrChange>
                </w:rPr>
                <w:t>Encodes search results before saving to the list.</w:t>
              </w:r>
            </w:ins>
          </w:p>
          <w:p w14:paraId="504686B6" w14:textId="0301BB45" w:rsidR="00826ECE" w:rsidRDefault="00826ECE">
            <w:pPr>
              <w:pStyle w:val="NoSpacing"/>
              <w:numPr>
                <w:ilvl w:val="0"/>
                <w:numId w:val="36"/>
              </w:numPr>
              <w:rPr>
                <w:ins w:id="1186" w:author="Akash Virani" w:date="2015-09-21T16:27:00Z"/>
                <w:rFonts w:ascii="Segoe UI" w:hAnsi="Segoe UI" w:cs="Segoe UI"/>
                <w:color w:val="000000"/>
              </w:rPr>
              <w:pPrChange w:id="1187" w:author="Akash Virani" w:date="2015-09-21T16:26:00Z">
                <w:pPr>
                  <w:pStyle w:val="NoSpacing"/>
                  <w:ind w:left="360"/>
                </w:pPr>
              </w:pPrChange>
            </w:pPr>
            <w:ins w:id="1188" w:author="Akash Virani" w:date="2015-09-21T16:26:00Z">
              <w:r w:rsidRPr="00826ECE">
                <w:rPr>
                  <w:rFonts w:ascii="Segoe UI" w:hAnsi="Segoe UI" w:cs="Segoe UI"/>
                  <w:color w:val="000000"/>
                  <w:rPrChange w:id="1189" w:author="Akash Virani" w:date="2015-09-21T16:26:00Z">
                    <w:rPr>
                      <w:rFonts w:ascii="Consolas" w:eastAsiaTheme="minorHAnsi" w:hAnsi="Consolas" w:cs="Consolas"/>
                      <w:color w:val="000000"/>
                      <w:sz w:val="19"/>
                      <w:szCs w:val="19"/>
                      <w:highlight w:val="white"/>
                      <w:lang w:bidi="gu-IN"/>
                    </w:rPr>
                  </w:rPrChange>
                </w:rPr>
                <w:t>EncodeSearchDetails</w:t>
              </w:r>
            </w:ins>
          </w:p>
          <w:p w14:paraId="57A6CDED" w14:textId="15227861" w:rsidR="00826ECE" w:rsidRPr="00C54284" w:rsidRDefault="00826ECE">
            <w:pPr>
              <w:pStyle w:val="NoSpacing"/>
              <w:ind w:left="360"/>
              <w:rPr>
                <w:rFonts w:ascii="Segoe UI" w:hAnsi="Segoe UI" w:cs="Segoe UI"/>
                <w:color w:val="000000"/>
              </w:rPr>
            </w:pPr>
            <w:ins w:id="1190" w:author="Akash Virani" w:date="2015-09-21T16:27:00Z">
              <w:r w:rsidRPr="00826ECE">
                <w:rPr>
                  <w:rFonts w:ascii="Segoe UI" w:hAnsi="Segoe UI" w:cs="Segoe UI"/>
                  <w:color w:val="000000"/>
                  <w:rPrChange w:id="1191" w:author="Akash Virani" w:date="2015-09-21T16:28:00Z">
                    <w:rPr>
                      <w:rFonts w:ascii="Consolas" w:eastAsiaTheme="minorHAnsi" w:hAnsi="Consolas" w:cs="Consolas"/>
                      <w:color w:val="008000"/>
                      <w:sz w:val="19"/>
                      <w:szCs w:val="19"/>
                      <w:highlight w:val="white"/>
                      <w:lang w:bidi="gu-IN"/>
                    </w:rPr>
                  </w:rPrChange>
                </w:rPr>
                <w:lastRenderedPageBreak/>
                <w:t>Encodes search results before saving to the list.</w:t>
              </w:r>
            </w:ins>
          </w:p>
          <w:p w14:paraId="481E10F9" w14:textId="77777777" w:rsidR="00835C39" w:rsidRPr="00C54284" w:rsidRDefault="00835C39" w:rsidP="00835C39">
            <w:pPr>
              <w:pStyle w:val="NoSpacing"/>
              <w:numPr>
                <w:ilvl w:val="0"/>
                <w:numId w:val="36"/>
              </w:numPr>
              <w:rPr>
                <w:rFonts w:ascii="Segoe UI" w:hAnsi="Segoe UI" w:cs="Segoe UI"/>
                <w:color w:val="000000"/>
              </w:rPr>
            </w:pPr>
            <w:r w:rsidRPr="00C54284">
              <w:rPr>
                <w:rFonts w:ascii="Segoe UI" w:hAnsi="Segoe UI" w:cs="Segoe UI"/>
                <w:color w:val="000000"/>
              </w:rPr>
              <w:t>PageExists:</w:t>
            </w:r>
          </w:p>
          <w:p w14:paraId="447DFB0C" w14:textId="77777777" w:rsidR="00835C39" w:rsidRPr="00C54284" w:rsidRDefault="00835C39" w:rsidP="00835C39">
            <w:pPr>
              <w:pStyle w:val="NoSpacing"/>
              <w:ind w:left="360"/>
              <w:rPr>
                <w:rFonts w:ascii="Segoe UI" w:hAnsi="Segoe UI" w:cs="Segoe UI"/>
                <w:color w:val="000000"/>
              </w:rPr>
            </w:pPr>
            <w:r w:rsidRPr="00C54284">
              <w:rPr>
                <w:rFonts w:ascii="Segoe UI" w:hAnsi="Segoe UI" w:cs="Segoe UI"/>
                <w:color w:val="000000"/>
              </w:rPr>
              <w:t>Validate the input and places call to check page existence</w:t>
            </w:r>
          </w:p>
          <w:p w14:paraId="3014C5FD" w14:textId="48480352" w:rsidR="00835C39" w:rsidRPr="00826ECE" w:rsidDel="00826ECE" w:rsidRDefault="00835C39" w:rsidP="00835C39">
            <w:pPr>
              <w:pStyle w:val="NoSpacing"/>
              <w:numPr>
                <w:ilvl w:val="0"/>
                <w:numId w:val="36"/>
              </w:numPr>
              <w:rPr>
                <w:del w:id="1192" w:author="Akash Virani" w:date="2015-09-21T16:29:00Z"/>
                <w:rFonts w:ascii="Segoe UI" w:hAnsi="Segoe UI" w:cs="Segoe UI"/>
                <w:strike/>
                <w:color w:val="000000"/>
                <w:rPrChange w:id="1193" w:author="Akash Virani" w:date="2015-09-21T16:25:00Z">
                  <w:rPr>
                    <w:del w:id="1194" w:author="Akash Virani" w:date="2015-09-21T16:29:00Z"/>
                    <w:rFonts w:ascii="Segoe UI" w:hAnsi="Segoe UI" w:cs="Segoe UI"/>
                    <w:color w:val="000000"/>
                  </w:rPr>
                </w:rPrChange>
              </w:rPr>
            </w:pPr>
            <w:del w:id="1195" w:author="Akash Virani" w:date="2015-09-21T16:29:00Z">
              <w:r w:rsidRPr="00826ECE" w:rsidDel="00826ECE">
                <w:rPr>
                  <w:rFonts w:ascii="Segoe UI" w:hAnsi="Segoe UI" w:cs="Segoe UI"/>
                  <w:strike/>
                  <w:color w:val="000000"/>
                  <w:rPrChange w:id="1196" w:author="Akash Virani" w:date="2015-09-21T16:25:00Z">
                    <w:rPr>
                      <w:rFonts w:ascii="Segoe UI" w:hAnsi="Segoe UI" w:cs="Segoe UI"/>
                      <w:color w:val="000000"/>
                    </w:rPr>
                  </w:rPrChange>
                </w:rPr>
                <w:delText>CheckPageExists:</w:delText>
              </w:r>
            </w:del>
          </w:p>
          <w:p w14:paraId="27FC5174" w14:textId="0DB4487E" w:rsidR="00835C39" w:rsidRPr="00826ECE" w:rsidDel="00826ECE" w:rsidRDefault="00835C39" w:rsidP="00835C39">
            <w:pPr>
              <w:pStyle w:val="NoSpacing"/>
              <w:ind w:left="360"/>
              <w:rPr>
                <w:del w:id="1197" w:author="Akash Virani" w:date="2015-09-21T16:29:00Z"/>
                <w:rFonts w:ascii="Segoe UI" w:hAnsi="Segoe UI" w:cs="Segoe UI"/>
                <w:strike/>
                <w:color w:val="000000"/>
                <w:rPrChange w:id="1198" w:author="Akash Virani" w:date="2015-09-21T16:25:00Z">
                  <w:rPr>
                    <w:del w:id="1199" w:author="Akash Virani" w:date="2015-09-21T16:29:00Z"/>
                    <w:rFonts w:ascii="Segoe UI" w:hAnsi="Segoe UI" w:cs="Segoe UI"/>
                    <w:color w:val="000000"/>
                  </w:rPr>
                </w:rPrChange>
              </w:rPr>
            </w:pPr>
            <w:del w:id="1200" w:author="Akash Virani" w:date="2015-09-21T16:29:00Z">
              <w:r w:rsidRPr="00826ECE" w:rsidDel="00826ECE">
                <w:rPr>
                  <w:rFonts w:ascii="Segoe UI" w:hAnsi="Segoe UI" w:cs="Segoe UI"/>
                  <w:strike/>
                  <w:color w:val="000000"/>
                  <w:rPrChange w:id="1201" w:author="Akash Virani" w:date="2015-09-21T16:25:00Z">
                    <w:rPr>
                      <w:rFonts w:ascii="Segoe UI" w:hAnsi="Segoe UI" w:cs="Segoe UI"/>
                      <w:color w:val="000000"/>
                    </w:rPr>
                  </w:rPrChange>
                </w:rPr>
                <w:delText>Checks if the page exists on SharePoint based on the URL provided</w:delText>
              </w:r>
            </w:del>
          </w:p>
          <w:p w14:paraId="15CDA11D" w14:textId="77777777" w:rsidR="00835C39" w:rsidRPr="00C54284" w:rsidRDefault="00835C39" w:rsidP="00835C39">
            <w:pPr>
              <w:pStyle w:val="NoSpacing"/>
              <w:numPr>
                <w:ilvl w:val="0"/>
                <w:numId w:val="36"/>
              </w:numPr>
              <w:rPr>
                <w:rFonts w:ascii="Segoe UI" w:hAnsi="Segoe UI" w:cs="Segoe UI"/>
                <w:color w:val="000000"/>
              </w:rPr>
            </w:pPr>
            <w:r w:rsidRPr="00C54284">
              <w:rPr>
                <w:rFonts w:ascii="Segoe UI" w:hAnsi="Segoe UI" w:cs="Segoe UI"/>
                <w:color w:val="000000"/>
              </w:rPr>
              <w:t>FetchContextualHelpContentUtility:</w:t>
            </w:r>
          </w:p>
          <w:p w14:paraId="16FCCDF9" w14:textId="0CAAA470" w:rsidR="00835C39" w:rsidRPr="00C54284" w:rsidRDefault="00835C39" w:rsidP="00835C39">
            <w:pPr>
              <w:pStyle w:val="NoSpacing"/>
              <w:ind w:left="360"/>
              <w:rPr>
                <w:rFonts w:ascii="Segoe UI" w:hAnsi="Segoe UI" w:cs="Segoe UI"/>
                <w:color w:val="000000"/>
              </w:rPr>
            </w:pPr>
            <w:r w:rsidRPr="00C54284">
              <w:rPr>
                <w:rFonts w:ascii="Segoe UI" w:hAnsi="Segoe UI" w:cs="Segoe UI"/>
                <w:color w:val="000000"/>
              </w:rPr>
              <w:t>Fetches contextual help links from SharePoint list based</w:t>
            </w:r>
          </w:p>
        </w:tc>
      </w:tr>
    </w:tbl>
    <w:p w14:paraId="0FFEFC52" w14:textId="15F4C86B" w:rsidR="00E27C55" w:rsidRPr="00C54284" w:rsidRDefault="00E27C55" w:rsidP="00E27C55">
      <w:pPr>
        <w:ind w:left="1440"/>
        <w:rPr>
          <w:rFonts w:ascii="Segoe UI" w:hAnsi="Segoe UI" w:cs="Segoe UI"/>
        </w:rPr>
      </w:pPr>
    </w:p>
    <w:tbl>
      <w:tblPr>
        <w:tblStyle w:val="TableGrid"/>
        <w:tblW w:w="0" w:type="auto"/>
        <w:tblInd w:w="900" w:type="dxa"/>
        <w:tblLook w:val="04A0" w:firstRow="1" w:lastRow="0" w:firstColumn="1" w:lastColumn="0" w:noHBand="0" w:noVBand="1"/>
      </w:tblPr>
      <w:tblGrid>
        <w:gridCol w:w="1615"/>
        <w:gridCol w:w="7555"/>
      </w:tblGrid>
      <w:tr w:rsidR="00E27C55" w:rsidRPr="00C54284" w14:paraId="7E07B5C4" w14:textId="77777777" w:rsidTr="00E27C55">
        <w:tc>
          <w:tcPr>
            <w:tcW w:w="1615" w:type="dxa"/>
          </w:tcPr>
          <w:p w14:paraId="44229541" w14:textId="77777777" w:rsidR="00E27C55" w:rsidRPr="00C54284" w:rsidRDefault="00E27C55" w:rsidP="00E27C55">
            <w:pPr>
              <w:pStyle w:val="NoSpacing"/>
              <w:rPr>
                <w:rFonts w:ascii="Segoe UI" w:hAnsi="Segoe UI" w:cs="Segoe UI"/>
                <w:b/>
              </w:rPr>
            </w:pPr>
            <w:r w:rsidRPr="00C54284">
              <w:rPr>
                <w:rFonts w:ascii="Segoe UI" w:hAnsi="Segoe UI" w:cs="Segoe UI"/>
                <w:b/>
              </w:rPr>
              <w:t>Module</w:t>
            </w:r>
          </w:p>
        </w:tc>
        <w:tc>
          <w:tcPr>
            <w:tcW w:w="7555" w:type="dxa"/>
          </w:tcPr>
          <w:p w14:paraId="7DC4B2AE" w14:textId="77777777" w:rsidR="00E27C55" w:rsidRPr="00C54284" w:rsidRDefault="00E27C55" w:rsidP="00E27C55">
            <w:pPr>
              <w:pStyle w:val="NoSpacing"/>
              <w:rPr>
                <w:rFonts w:ascii="Segoe UI" w:hAnsi="Segoe UI" w:cs="Segoe UI"/>
                <w:b/>
              </w:rPr>
            </w:pPr>
            <w:r w:rsidRPr="00C54284">
              <w:rPr>
                <w:rFonts w:ascii="Segoe UI" w:hAnsi="Segoe UI" w:cs="Segoe UI"/>
                <w:b/>
              </w:rPr>
              <w:t>Details</w:t>
            </w:r>
          </w:p>
        </w:tc>
      </w:tr>
      <w:tr w:rsidR="00E27C55" w:rsidRPr="00C54284" w14:paraId="0C8E13C1" w14:textId="77777777" w:rsidTr="00E27C55">
        <w:tc>
          <w:tcPr>
            <w:tcW w:w="1615" w:type="dxa"/>
          </w:tcPr>
          <w:p w14:paraId="08D52A73" w14:textId="77777777" w:rsidR="00E27C55" w:rsidRPr="00C54284" w:rsidRDefault="00E27C55" w:rsidP="00E27C55">
            <w:pPr>
              <w:pStyle w:val="NoSpacing"/>
              <w:rPr>
                <w:rFonts w:ascii="Segoe UI" w:hAnsi="Segoe UI" w:cs="Segoe UI"/>
              </w:rPr>
            </w:pPr>
            <w:r w:rsidRPr="00C54284">
              <w:rPr>
                <w:rFonts w:ascii="Segoe UI" w:hAnsi="Segoe UI" w:cs="Segoe UI"/>
              </w:rPr>
              <w:t>File name</w:t>
            </w:r>
          </w:p>
        </w:tc>
        <w:tc>
          <w:tcPr>
            <w:tcW w:w="7555" w:type="dxa"/>
          </w:tcPr>
          <w:p w14:paraId="74CA3632" w14:textId="77777777" w:rsidR="00E27C55" w:rsidRPr="00C54284" w:rsidRDefault="00E27C55" w:rsidP="00E27C55">
            <w:pPr>
              <w:pStyle w:val="NoSpacing"/>
              <w:rPr>
                <w:rFonts w:ascii="Segoe UI" w:hAnsi="Segoe UI" w:cs="Segoe UI"/>
              </w:rPr>
            </w:pPr>
            <w:r w:rsidRPr="00C54284">
              <w:rPr>
                <w:rFonts w:ascii="Segoe UI" w:hAnsi="Segoe UI" w:cs="Segoe UI"/>
              </w:rPr>
              <w:t>ServiceConstantStrings.cs</w:t>
            </w:r>
          </w:p>
        </w:tc>
      </w:tr>
      <w:tr w:rsidR="00E27C55" w:rsidRPr="00C54284" w14:paraId="694F321E" w14:textId="77777777" w:rsidTr="00E27C55">
        <w:tc>
          <w:tcPr>
            <w:tcW w:w="1615" w:type="dxa"/>
          </w:tcPr>
          <w:p w14:paraId="419882B1" w14:textId="77777777" w:rsidR="00E27C55" w:rsidRPr="00C54284" w:rsidRDefault="00E27C55" w:rsidP="00E27C55">
            <w:pPr>
              <w:pStyle w:val="NoSpacing"/>
              <w:rPr>
                <w:rFonts w:ascii="Segoe UI" w:hAnsi="Segoe UI" w:cs="Segoe UI"/>
              </w:rPr>
            </w:pPr>
            <w:r w:rsidRPr="00C54284">
              <w:rPr>
                <w:rFonts w:ascii="Segoe UI" w:hAnsi="Segoe UI" w:cs="Segoe UI"/>
              </w:rPr>
              <w:t>Class Name</w:t>
            </w:r>
          </w:p>
        </w:tc>
        <w:tc>
          <w:tcPr>
            <w:tcW w:w="7555" w:type="dxa"/>
          </w:tcPr>
          <w:p w14:paraId="12DAA741" w14:textId="77777777" w:rsidR="00E27C55" w:rsidRPr="00C54284" w:rsidRDefault="00E27C55" w:rsidP="00E27C55">
            <w:pPr>
              <w:pStyle w:val="NoSpacing"/>
              <w:rPr>
                <w:rFonts w:ascii="Segoe UI" w:hAnsi="Segoe UI" w:cs="Segoe UI"/>
              </w:rPr>
            </w:pPr>
            <w:r w:rsidRPr="00C54284">
              <w:rPr>
                <w:rFonts w:ascii="Segoe UI" w:hAnsi="Segoe UI" w:cs="Segoe UI"/>
              </w:rPr>
              <w:t>ServiceConstantStrings.cs</w:t>
            </w:r>
          </w:p>
        </w:tc>
      </w:tr>
      <w:tr w:rsidR="00E27C55" w:rsidRPr="00C54284" w14:paraId="3743DBAA" w14:textId="77777777" w:rsidTr="00E27C55">
        <w:tc>
          <w:tcPr>
            <w:tcW w:w="1615" w:type="dxa"/>
          </w:tcPr>
          <w:p w14:paraId="1E428A02" w14:textId="77777777" w:rsidR="00E27C55" w:rsidRPr="00C54284" w:rsidRDefault="00E27C55" w:rsidP="00E27C55">
            <w:pPr>
              <w:pStyle w:val="NoSpacing"/>
              <w:rPr>
                <w:rFonts w:ascii="Segoe UI" w:hAnsi="Segoe UI" w:cs="Segoe UI"/>
              </w:rPr>
            </w:pPr>
            <w:r w:rsidRPr="00C54284">
              <w:rPr>
                <w:rFonts w:ascii="Segoe UI" w:hAnsi="Segoe UI" w:cs="Segoe UI"/>
              </w:rPr>
              <w:t>Namespace</w:t>
            </w:r>
          </w:p>
        </w:tc>
        <w:tc>
          <w:tcPr>
            <w:tcW w:w="7555" w:type="dxa"/>
          </w:tcPr>
          <w:p w14:paraId="79B531C9" w14:textId="77777777" w:rsidR="00E27C55" w:rsidRPr="00C54284" w:rsidRDefault="00E27C55" w:rsidP="00E27C55">
            <w:pPr>
              <w:pStyle w:val="NoSpacing"/>
              <w:rPr>
                <w:rFonts w:ascii="Segoe UI" w:hAnsi="Segoe UI" w:cs="Segoe UI"/>
              </w:rPr>
            </w:pPr>
            <w:r w:rsidRPr="00C54284">
              <w:rPr>
                <w:rFonts w:ascii="Segoe UI" w:hAnsi="Segoe UI" w:cs="Segoe UI"/>
              </w:rPr>
              <w:t>Microsoft.Legal.MatterCenter.ProviderService</w:t>
            </w:r>
          </w:p>
        </w:tc>
      </w:tr>
      <w:tr w:rsidR="00E27C55" w:rsidRPr="00C54284" w14:paraId="5DB3F7AF" w14:textId="77777777" w:rsidTr="00E27C55">
        <w:tc>
          <w:tcPr>
            <w:tcW w:w="1615" w:type="dxa"/>
          </w:tcPr>
          <w:p w14:paraId="414ED51C" w14:textId="77777777" w:rsidR="00E27C55" w:rsidRPr="00C54284" w:rsidRDefault="00E27C55" w:rsidP="00E27C55">
            <w:pPr>
              <w:pStyle w:val="NoSpacing"/>
              <w:rPr>
                <w:rFonts w:ascii="Segoe UI" w:hAnsi="Segoe UI" w:cs="Segoe UI"/>
              </w:rPr>
            </w:pPr>
            <w:r w:rsidRPr="00C54284">
              <w:rPr>
                <w:rFonts w:ascii="Segoe UI" w:hAnsi="Segoe UI" w:cs="Segoe UI"/>
              </w:rPr>
              <w:t>Assembly</w:t>
            </w:r>
          </w:p>
        </w:tc>
        <w:tc>
          <w:tcPr>
            <w:tcW w:w="7555" w:type="dxa"/>
          </w:tcPr>
          <w:p w14:paraId="08527089" w14:textId="77777777" w:rsidR="00E27C55" w:rsidRPr="00C54284" w:rsidRDefault="00E27C55" w:rsidP="00E27C55">
            <w:pPr>
              <w:pStyle w:val="NoSpacing"/>
              <w:rPr>
                <w:rFonts w:ascii="Segoe UI" w:hAnsi="Segoe UI" w:cs="Segoe UI"/>
              </w:rPr>
            </w:pPr>
            <w:r w:rsidRPr="00C54284">
              <w:rPr>
                <w:rFonts w:ascii="Segoe UI" w:hAnsi="Segoe UI" w:cs="Segoe UI"/>
              </w:rPr>
              <w:t>Microsoft.Legal.MatterCenter.ProviderService</w:t>
            </w:r>
          </w:p>
        </w:tc>
      </w:tr>
      <w:tr w:rsidR="00E27C55" w:rsidRPr="00C54284" w14:paraId="36E30D7E" w14:textId="77777777" w:rsidTr="00E27C55">
        <w:tc>
          <w:tcPr>
            <w:tcW w:w="1615" w:type="dxa"/>
          </w:tcPr>
          <w:p w14:paraId="5C31CC17" w14:textId="77777777" w:rsidR="00E27C55" w:rsidRPr="00C54284" w:rsidRDefault="00E27C55" w:rsidP="00E27C55">
            <w:pPr>
              <w:pStyle w:val="NoSpacing"/>
              <w:rPr>
                <w:rFonts w:ascii="Segoe UI" w:hAnsi="Segoe UI" w:cs="Segoe UI"/>
              </w:rPr>
            </w:pPr>
            <w:r w:rsidRPr="00C54284">
              <w:rPr>
                <w:rFonts w:ascii="Segoe UI" w:hAnsi="Segoe UI" w:cs="Segoe UI"/>
              </w:rPr>
              <w:t>Methods</w:t>
            </w:r>
          </w:p>
        </w:tc>
        <w:tc>
          <w:tcPr>
            <w:tcW w:w="7555" w:type="dxa"/>
          </w:tcPr>
          <w:p w14:paraId="7D6F6E2F" w14:textId="77777777" w:rsidR="00E27C55" w:rsidRPr="00C54284" w:rsidRDefault="00E27C55" w:rsidP="00E27C55">
            <w:pPr>
              <w:pStyle w:val="NoSpacing"/>
              <w:rPr>
                <w:rFonts w:ascii="Segoe UI" w:hAnsi="Segoe UI" w:cs="Segoe UI"/>
                <w:color w:val="000000"/>
              </w:rPr>
            </w:pPr>
            <w:r w:rsidRPr="00C54284">
              <w:rPr>
                <w:rFonts w:ascii="Segoe UI" w:hAnsi="Segoe UI" w:cs="Segoe UI"/>
                <w:color w:val="000000"/>
              </w:rPr>
              <w:t>Retrieves constant strings from the resource files</w:t>
            </w:r>
          </w:p>
        </w:tc>
      </w:tr>
    </w:tbl>
    <w:p w14:paraId="3F895D89" w14:textId="77777777" w:rsidR="00E27C55" w:rsidRPr="00C54284" w:rsidRDefault="00E27C55" w:rsidP="00E27C55">
      <w:pPr>
        <w:ind w:left="1440"/>
        <w:rPr>
          <w:rFonts w:ascii="Segoe UI" w:hAnsi="Segoe UI" w:cs="Segoe UI"/>
        </w:rPr>
      </w:pPr>
    </w:p>
    <w:p w14:paraId="13D6248B" w14:textId="77777777" w:rsidR="00E27C55" w:rsidRPr="00C54284" w:rsidRDefault="00E27C55" w:rsidP="00E27C55">
      <w:pPr>
        <w:ind w:left="1440"/>
        <w:rPr>
          <w:rFonts w:ascii="Segoe UI" w:hAnsi="Segoe UI" w:cs="Segoe UI"/>
        </w:rPr>
      </w:pPr>
    </w:p>
    <w:tbl>
      <w:tblPr>
        <w:tblStyle w:val="TableGrid"/>
        <w:tblW w:w="0" w:type="auto"/>
        <w:tblInd w:w="900" w:type="dxa"/>
        <w:tblLook w:val="04A0" w:firstRow="1" w:lastRow="0" w:firstColumn="1" w:lastColumn="0" w:noHBand="0" w:noVBand="1"/>
      </w:tblPr>
      <w:tblGrid>
        <w:gridCol w:w="1615"/>
        <w:gridCol w:w="7555"/>
      </w:tblGrid>
      <w:tr w:rsidR="00E27C55" w:rsidRPr="00C54284" w14:paraId="6E149038" w14:textId="77777777" w:rsidTr="00E27C55">
        <w:tc>
          <w:tcPr>
            <w:tcW w:w="1615" w:type="dxa"/>
          </w:tcPr>
          <w:p w14:paraId="19449ED2" w14:textId="77777777" w:rsidR="00E27C55" w:rsidRPr="00C54284" w:rsidRDefault="00E27C55" w:rsidP="00E27C55">
            <w:pPr>
              <w:pStyle w:val="NoSpacing"/>
              <w:rPr>
                <w:rFonts w:ascii="Segoe UI" w:hAnsi="Segoe UI" w:cs="Segoe UI"/>
                <w:b/>
              </w:rPr>
            </w:pPr>
            <w:r w:rsidRPr="00C54284">
              <w:rPr>
                <w:rFonts w:ascii="Segoe UI" w:hAnsi="Segoe UI" w:cs="Segoe UI"/>
                <w:b/>
              </w:rPr>
              <w:t>Module</w:t>
            </w:r>
          </w:p>
        </w:tc>
        <w:tc>
          <w:tcPr>
            <w:tcW w:w="7555" w:type="dxa"/>
          </w:tcPr>
          <w:p w14:paraId="788DAC36" w14:textId="77777777" w:rsidR="00E27C55" w:rsidRPr="00C54284" w:rsidRDefault="00E27C55" w:rsidP="00E27C55">
            <w:pPr>
              <w:pStyle w:val="NoSpacing"/>
              <w:rPr>
                <w:rFonts w:ascii="Segoe UI" w:hAnsi="Segoe UI" w:cs="Segoe UI"/>
                <w:b/>
              </w:rPr>
            </w:pPr>
            <w:r w:rsidRPr="00C54284">
              <w:rPr>
                <w:rFonts w:ascii="Segoe UI" w:hAnsi="Segoe UI" w:cs="Segoe UI"/>
                <w:b/>
              </w:rPr>
              <w:t>Details</w:t>
            </w:r>
          </w:p>
        </w:tc>
      </w:tr>
      <w:tr w:rsidR="00E27C55" w:rsidRPr="00C54284" w14:paraId="0E206EBC" w14:textId="77777777" w:rsidTr="00E27C55">
        <w:tc>
          <w:tcPr>
            <w:tcW w:w="1615" w:type="dxa"/>
          </w:tcPr>
          <w:p w14:paraId="25EDB73F" w14:textId="77777777" w:rsidR="00E27C55" w:rsidRPr="00C54284" w:rsidRDefault="00E27C55" w:rsidP="00E27C55">
            <w:pPr>
              <w:pStyle w:val="NoSpacing"/>
              <w:rPr>
                <w:rFonts w:ascii="Segoe UI" w:hAnsi="Segoe UI" w:cs="Segoe UI"/>
              </w:rPr>
            </w:pPr>
            <w:r w:rsidRPr="00C54284">
              <w:rPr>
                <w:rFonts w:ascii="Segoe UI" w:hAnsi="Segoe UI" w:cs="Segoe UI"/>
              </w:rPr>
              <w:t>File name</w:t>
            </w:r>
          </w:p>
        </w:tc>
        <w:tc>
          <w:tcPr>
            <w:tcW w:w="7555" w:type="dxa"/>
          </w:tcPr>
          <w:p w14:paraId="2B9BABF4" w14:textId="77777777" w:rsidR="00E27C55" w:rsidRPr="00C54284" w:rsidRDefault="00E27C55" w:rsidP="00E27C55">
            <w:pPr>
              <w:pStyle w:val="NoSpacing"/>
              <w:rPr>
                <w:rFonts w:ascii="Segoe UI" w:hAnsi="Segoe UI" w:cs="Segoe UI"/>
              </w:rPr>
            </w:pPr>
            <w:r w:rsidRPr="00C54284">
              <w:rPr>
                <w:rFonts w:ascii="Segoe UI" w:hAnsi="Segoe UI" w:cs="Segoe UI"/>
              </w:rPr>
              <w:t>TermStoreHelperFunctions.cs</w:t>
            </w:r>
          </w:p>
        </w:tc>
      </w:tr>
      <w:tr w:rsidR="00E27C55" w:rsidRPr="00C54284" w14:paraId="032D2A9E" w14:textId="77777777" w:rsidTr="00E27C55">
        <w:tc>
          <w:tcPr>
            <w:tcW w:w="1615" w:type="dxa"/>
          </w:tcPr>
          <w:p w14:paraId="0D44D387" w14:textId="77777777" w:rsidR="00E27C55" w:rsidRPr="00C54284" w:rsidRDefault="00E27C55" w:rsidP="00E27C55">
            <w:pPr>
              <w:pStyle w:val="NoSpacing"/>
              <w:rPr>
                <w:rFonts w:ascii="Segoe UI" w:hAnsi="Segoe UI" w:cs="Segoe UI"/>
              </w:rPr>
            </w:pPr>
            <w:r w:rsidRPr="00C54284">
              <w:rPr>
                <w:rFonts w:ascii="Segoe UI" w:hAnsi="Segoe UI" w:cs="Segoe UI"/>
              </w:rPr>
              <w:t>Class Name</w:t>
            </w:r>
          </w:p>
        </w:tc>
        <w:tc>
          <w:tcPr>
            <w:tcW w:w="7555" w:type="dxa"/>
          </w:tcPr>
          <w:p w14:paraId="2473A27C" w14:textId="77777777" w:rsidR="00E27C55" w:rsidRPr="00C54284" w:rsidRDefault="00E27C55" w:rsidP="00E27C55">
            <w:pPr>
              <w:pStyle w:val="NoSpacing"/>
              <w:rPr>
                <w:rFonts w:ascii="Segoe UI" w:hAnsi="Segoe UI" w:cs="Segoe UI"/>
              </w:rPr>
            </w:pPr>
            <w:r w:rsidRPr="00C54284">
              <w:rPr>
                <w:rFonts w:ascii="Segoe UI" w:hAnsi="Segoe UI" w:cs="Segoe UI"/>
              </w:rPr>
              <w:t>TermStoreFunctions.cs</w:t>
            </w:r>
          </w:p>
        </w:tc>
      </w:tr>
      <w:tr w:rsidR="00E27C55" w:rsidRPr="00C54284" w14:paraId="49AB851E" w14:textId="77777777" w:rsidTr="00E27C55">
        <w:tc>
          <w:tcPr>
            <w:tcW w:w="1615" w:type="dxa"/>
          </w:tcPr>
          <w:p w14:paraId="76C8B262" w14:textId="77777777" w:rsidR="00E27C55" w:rsidRPr="00C54284" w:rsidRDefault="00E27C55" w:rsidP="00E27C55">
            <w:pPr>
              <w:pStyle w:val="NoSpacing"/>
              <w:rPr>
                <w:rFonts w:ascii="Segoe UI" w:hAnsi="Segoe UI" w:cs="Segoe UI"/>
              </w:rPr>
            </w:pPr>
            <w:r w:rsidRPr="00C54284">
              <w:rPr>
                <w:rFonts w:ascii="Segoe UI" w:hAnsi="Segoe UI" w:cs="Segoe UI"/>
              </w:rPr>
              <w:t>Namespace</w:t>
            </w:r>
          </w:p>
        </w:tc>
        <w:tc>
          <w:tcPr>
            <w:tcW w:w="7555" w:type="dxa"/>
          </w:tcPr>
          <w:p w14:paraId="0C704248" w14:textId="77777777" w:rsidR="00E27C55" w:rsidRPr="00C54284" w:rsidRDefault="00E27C55" w:rsidP="00E27C55">
            <w:pPr>
              <w:pStyle w:val="NoSpacing"/>
              <w:rPr>
                <w:rFonts w:ascii="Segoe UI" w:hAnsi="Segoe UI" w:cs="Segoe UI"/>
              </w:rPr>
            </w:pPr>
            <w:r w:rsidRPr="00C54284">
              <w:rPr>
                <w:rFonts w:ascii="Segoe UI" w:hAnsi="Segoe UI" w:cs="Segoe UI"/>
              </w:rPr>
              <w:t>Microsoft.Legal.MatterCenter.ProviderService</w:t>
            </w:r>
          </w:p>
        </w:tc>
      </w:tr>
      <w:tr w:rsidR="00E27C55" w:rsidRPr="00C54284" w14:paraId="402B8643" w14:textId="77777777" w:rsidTr="00E27C55">
        <w:tc>
          <w:tcPr>
            <w:tcW w:w="1615" w:type="dxa"/>
          </w:tcPr>
          <w:p w14:paraId="541EBC3E" w14:textId="77777777" w:rsidR="00E27C55" w:rsidRPr="00C54284" w:rsidRDefault="00E27C55" w:rsidP="00E27C55">
            <w:pPr>
              <w:pStyle w:val="NoSpacing"/>
              <w:rPr>
                <w:rFonts w:ascii="Segoe UI" w:hAnsi="Segoe UI" w:cs="Segoe UI"/>
              </w:rPr>
            </w:pPr>
            <w:r w:rsidRPr="00C54284">
              <w:rPr>
                <w:rFonts w:ascii="Segoe UI" w:hAnsi="Segoe UI" w:cs="Segoe UI"/>
              </w:rPr>
              <w:t>Assembly</w:t>
            </w:r>
          </w:p>
        </w:tc>
        <w:tc>
          <w:tcPr>
            <w:tcW w:w="7555" w:type="dxa"/>
          </w:tcPr>
          <w:p w14:paraId="3A288964" w14:textId="77777777" w:rsidR="00E27C55" w:rsidRPr="00C54284" w:rsidRDefault="00E27C55" w:rsidP="00E27C55">
            <w:pPr>
              <w:pStyle w:val="NoSpacing"/>
              <w:rPr>
                <w:rFonts w:ascii="Segoe UI" w:hAnsi="Segoe UI" w:cs="Segoe UI"/>
              </w:rPr>
            </w:pPr>
            <w:r w:rsidRPr="00C54284">
              <w:rPr>
                <w:rFonts w:ascii="Segoe UI" w:hAnsi="Segoe UI" w:cs="Segoe UI"/>
              </w:rPr>
              <w:t>Microsoft.Legal.MatterCenter.ProviderService</w:t>
            </w:r>
          </w:p>
        </w:tc>
      </w:tr>
      <w:tr w:rsidR="00E27C55" w:rsidRPr="00C54284" w14:paraId="24F20782" w14:textId="77777777" w:rsidTr="00E27C55">
        <w:tc>
          <w:tcPr>
            <w:tcW w:w="1615" w:type="dxa"/>
          </w:tcPr>
          <w:p w14:paraId="60CA9660" w14:textId="77777777" w:rsidR="00E27C55" w:rsidRPr="00C54284" w:rsidRDefault="00E27C55" w:rsidP="00E27C55">
            <w:pPr>
              <w:pStyle w:val="NoSpacing"/>
              <w:rPr>
                <w:rFonts w:ascii="Segoe UI" w:hAnsi="Segoe UI" w:cs="Segoe UI"/>
              </w:rPr>
            </w:pPr>
            <w:r w:rsidRPr="00C54284">
              <w:rPr>
                <w:rFonts w:ascii="Segoe UI" w:hAnsi="Segoe UI" w:cs="Segoe UI"/>
              </w:rPr>
              <w:t>Methods</w:t>
            </w:r>
          </w:p>
        </w:tc>
        <w:tc>
          <w:tcPr>
            <w:tcW w:w="7555" w:type="dxa"/>
          </w:tcPr>
          <w:p w14:paraId="56F7B924" w14:textId="77777777" w:rsidR="00E27C55" w:rsidRPr="00C54284" w:rsidRDefault="00E27C55" w:rsidP="00E27C55">
            <w:pPr>
              <w:pStyle w:val="NoSpacing"/>
              <w:numPr>
                <w:ilvl w:val="0"/>
                <w:numId w:val="37"/>
              </w:numPr>
              <w:rPr>
                <w:rFonts w:ascii="Segoe UI" w:hAnsi="Segoe UI" w:cs="Segoe UI"/>
                <w:color w:val="000000"/>
              </w:rPr>
            </w:pPr>
            <w:r w:rsidRPr="00C54284">
              <w:rPr>
                <w:rFonts w:ascii="Segoe UI" w:hAnsi="Segoe UI" w:cs="Segoe UI"/>
                <w:color w:val="000000"/>
              </w:rPr>
              <w:t>GetTaxonomyHierarchy:</w:t>
            </w:r>
          </w:p>
          <w:p w14:paraId="788672DD"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Gets the taxonomy hierarchy for the specified term set group</w:t>
            </w:r>
          </w:p>
          <w:p w14:paraId="58F191DA" w14:textId="77777777" w:rsidR="00E27C55" w:rsidRPr="00C54284" w:rsidRDefault="00E27C55" w:rsidP="00E27C55">
            <w:pPr>
              <w:pStyle w:val="NoSpacing"/>
              <w:numPr>
                <w:ilvl w:val="0"/>
                <w:numId w:val="37"/>
              </w:numPr>
              <w:rPr>
                <w:rFonts w:ascii="Segoe UI" w:hAnsi="Segoe UI" w:cs="Segoe UI"/>
                <w:color w:val="000000"/>
              </w:rPr>
            </w:pPr>
            <w:r w:rsidRPr="00C54284">
              <w:rPr>
                <w:rFonts w:ascii="Segoe UI" w:hAnsi="Segoe UI" w:cs="Segoe UI"/>
                <w:color w:val="000000"/>
              </w:rPr>
              <w:t>GetReturnFlag:</w:t>
            </w:r>
          </w:p>
          <w:p w14:paraId="467544EB"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Iterates through the taxonomy hierarchy for the specified term set group</w:t>
            </w:r>
          </w:p>
          <w:p w14:paraId="1BE1B45B" w14:textId="77777777" w:rsidR="00E27C55" w:rsidRPr="00C54284" w:rsidRDefault="00E27C55" w:rsidP="00E27C55">
            <w:pPr>
              <w:pStyle w:val="NoSpacing"/>
              <w:numPr>
                <w:ilvl w:val="0"/>
                <w:numId w:val="37"/>
              </w:numPr>
              <w:rPr>
                <w:rFonts w:ascii="Segoe UI" w:hAnsi="Segoe UI" w:cs="Segoe UI"/>
                <w:color w:val="000000"/>
              </w:rPr>
            </w:pPr>
            <w:r w:rsidRPr="00C54284">
              <w:rPr>
                <w:rFonts w:ascii="Segoe UI" w:hAnsi="Segoe UI" w:cs="Segoe UI"/>
                <w:color w:val="000000"/>
              </w:rPr>
              <w:t>GetPracticeGroupTermSetHierarchy:</w:t>
            </w:r>
          </w:p>
          <w:p w14:paraId="3CD0B763"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Gets the taxonomy hierarchy for Practice Group term set</w:t>
            </w:r>
          </w:p>
          <w:p w14:paraId="2E1830E0" w14:textId="77777777" w:rsidR="00E27C55" w:rsidRPr="00C54284" w:rsidRDefault="00E27C55" w:rsidP="00E27C55">
            <w:pPr>
              <w:pStyle w:val="NoSpacing"/>
              <w:numPr>
                <w:ilvl w:val="0"/>
                <w:numId w:val="37"/>
              </w:numPr>
              <w:rPr>
                <w:rFonts w:ascii="Segoe UI" w:hAnsi="Segoe UI" w:cs="Segoe UI"/>
                <w:color w:val="000000"/>
              </w:rPr>
            </w:pPr>
            <w:r w:rsidRPr="00C54284">
              <w:rPr>
                <w:rFonts w:ascii="Segoe UI" w:hAnsi="Segoe UI" w:cs="Segoe UI"/>
                <w:color w:val="000000"/>
              </w:rPr>
              <w:t>GetClientTermSetHierarchy:</w:t>
            </w:r>
          </w:p>
          <w:p w14:paraId="7117C808"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 xml:space="preserve">Gets the taxonomy hierarchy for Client </w:t>
            </w:r>
          </w:p>
          <w:p w14:paraId="3861BFC3" w14:textId="77777777" w:rsidR="00E27C55" w:rsidRPr="00C54284" w:rsidRDefault="00E27C55" w:rsidP="00E27C55">
            <w:pPr>
              <w:pStyle w:val="NoSpacing"/>
              <w:numPr>
                <w:ilvl w:val="0"/>
                <w:numId w:val="37"/>
              </w:numPr>
              <w:rPr>
                <w:rFonts w:ascii="Segoe UI" w:hAnsi="Segoe UI" w:cs="Segoe UI"/>
                <w:color w:val="000000"/>
              </w:rPr>
            </w:pPr>
            <w:r w:rsidRPr="00C54284">
              <w:rPr>
                <w:rFonts w:ascii="Segoe UI" w:hAnsi="Segoe UI" w:cs="Segoe UI"/>
                <w:color w:val="000000"/>
              </w:rPr>
              <w:t>FetchGroupTerms:</w:t>
            </w:r>
          </w:p>
          <w:p w14:paraId="19066233"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Fetches the Term store data for the Term Group specified</w:t>
            </w:r>
          </w:p>
        </w:tc>
      </w:tr>
    </w:tbl>
    <w:p w14:paraId="7416DCEA" w14:textId="77777777" w:rsidR="00E27C55" w:rsidRPr="00C54284" w:rsidRDefault="00E27C55" w:rsidP="00E27C55">
      <w:pPr>
        <w:ind w:left="1440"/>
        <w:rPr>
          <w:rFonts w:ascii="Segoe UI" w:hAnsi="Segoe UI" w:cs="Segoe UI"/>
        </w:rPr>
      </w:pPr>
    </w:p>
    <w:tbl>
      <w:tblPr>
        <w:tblStyle w:val="TableGrid"/>
        <w:tblW w:w="0" w:type="auto"/>
        <w:tblInd w:w="900" w:type="dxa"/>
        <w:tblLook w:val="04A0" w:firstRow="1" w:lastRow="0" w:firstColumn="1" w:lastColumn="0" w:noHBand="0" w:noVBand="1"/>
      </w:tblPr>
      <w:tblGrid>
        <w:gridCol w:w="1615"/>
        <w:gridCol w:w="7555"/>
      </w:tblGrid>
      <w:tr w:rsidR="00E27C55" w:rsidRPr="00C54284" w14:paraId="692ABB6A" w14:textId="77777777" w:rsidTr="00E27C55">
        <w:tc>
          <w:tcPr>
            <w:tcW w:w="1615" w:type="dxa"/>
          </w:tcPr>
          <w:p w14:paraId="2C260348" w14:textId="77777777" w:rsidR="00E27C55" w:rsidRPr="00C54284" w:rsidRDefault="00E27C55" w:rsidP="00E27C55">
            <w:pPr>
              <w:pStyle w:val="NoSpacing"/>
              <w:rPr>
                <w:rFonts w:ascii="Segoe UI" w:hAnsi="Segoe UI" w:cs="Segoe UI"/>
                <w:b/>
              </w:rPr>
            </w:pPr>
            <w:r w:rsidRPr="00C54284">
              <w:rPr>
                <w:rFonts w:ascii="Segoe UI" w:hAnsi="Segoe UI" w:cs="Segoe UI"/>
                <w:b/>
              </w:rPr>
              <w:t>Module</w:t>
            </w:r>
          </w:p>
        </w:tc>
        <w:tc>
          <w:tcPr>
            <w:tcW w:w="7555" w:type="dxa"/>
          </w:tcPr>
          <w:p w14:paraId="4958A7D0" w14:textId="77777777" w:rsidR="00E27C55" w:rsidRPr="00C54284" w:rsidRDefault="00E27C55" w:rsidP="00E27C55">
            <w:pPr>
              <w:pStyle w:val="NoSpacing"/>
              <w:rPr>
                <w:rFonts w:ascii="Segoe UI" w:hAnsi="Segoe UI" w:cs="Segoe UI"/>
                <w:b/>
              </w:rPr>
            </w:pPr>
            <w:r w:rsidRPr="00C54284">
              <w:rPr>
                <w:rFonts w:ascii="Segoe UI" w:hAnsi="Segoe UI" w:cs="Segoe UI"/>
                <w:b/>
              </w:rPr>
              <w:t>Details</w:t>
            </w:r>
          </w:p>
        </w:tc>
      </w:tr>
      <w:tr w:rsidR="00E27C55" w:rsidRPr="00C54284" w14:paraId="5B8A336B" w14:textId="77777777" w:rsidTr="00E27C55">
        <w:tc>
          <w:tcPr>
            <w:tcW w:w="1615" w:type="dxa"/>
          </w:tcPr>
          <w:p w14:paraId="2764BE15" w14:textId="77777777" w:rsidR="00E27C55" w:rsidRPr="00C54284" w:rsidRDefault="00E27C55" w:rsidP="00E27C55">
            <w:pPr>
              <w:pStyle w:val="NoSpacing"/>
              <w:rPr>
                <w:rFonts w:ascii="Segoe UI" w:hAnsi="Segoe UI" w:cs="Segoe UI"/>
              </w:rPr>
            </w:pPr>
            <w:r w:rsidRPr="00C54284">
              <w:rPr>
                <w:rFonts w:ascii="Segoe UI" w:hAnsi="Segoe UI" w:cs="Segoe UI"/>
              </w:rPr>
              <w:t>File name</w:t>
            </w:r>
          </w:p>
        </w:tc>
        <w:tc>
          <w:tcPr>
            <w:tcW w:w="7555" w:type="dxa"/>
          </w:tcPr>
          <w:p w14:paraId="5EDCE6AC" w14:textId="77777777" w:rsidR="00E27C55" w:rsidRPr="00C54284" w:rsidRDefault="00E27C55" w:rsidP="00E27C55">
            <w:pPr>
              <w:pStyle w:val="NoSpacing"/>
              <w:rPr>
                <w:rFonts w:ascii="Segoe UI" w:hAnsi="Segoe UI" w:cs="Segoe UI"/>
              </w:rPr>
            </w:pPr>
            <w:r w:rsidRPr="00C54284">
              <w:rPr>
                <w:rFonts w:ascii="Segoe UI" w:hAnsi="Segoe UI" w:cs="Segoe UI"/>
              </w:rPr>
              <w:t>SharePointHelper.cs</w:t>
            </w:r>
          </w:p>
        </w:tc>
      </w:tr>
      <w:tr w:rsidR="00E27C55" w:rsidRPr="00C54284" w14:paraId="06BF4903" w14:textId="77777777" w:rsidTr="00E27C55">
        <w:tc>
          <w:tcPr>
            <w:tcW w:w="1615" w:type="dxa"/>
          </w:tcPr>
          <w:p w14:paraId="5FE36F07" w14:textId="77777777" w:rsidR="00E27C55" w:rsidRPr="00C54284" w:rsidRDefault="00E27C55" w:rsidP="00E27C55">
            <w:pPr>
              <w:pStyle w:val="NoSpacing"/>
              <w:rPr>
                <w:rFonts w:ascii="Segoe UI" w:hAnsi="Segoe UI" w:cs="Segoe UI"/>
              </w:rPr>
            </w:pPr>
            <w:r w:rsidRPr="00C54284">
              <w:rPr>
                <w:rFonts w:ascii="Segoe UI" w:hAnsi="Segoe UI" w:cs="Segoe UI"/>
              </w:rPr>
              <w:t>Class Name</w:t>
            </w:r>
          </w:p>
        </w:tc>
        <w:tc>
          <w:tcPr>
            <w:tcW w:w="7555" w:type="dxa"/>
          </w:tcPr>
          <w:p w14:paraId="3327539C" w14:textId="77777777" w:rsidR="00E27C55" w:rsidRPr="00C54284" w:rsidRDefault="00E27C55" w:rsidP="00E27C55">
            <w:pPr>
              <w:pStyle w:val="NoSpacing"/>
              <w:rPr>
                <w:rFonts w:ascii="Segoe UI" w:hAnsi="Segoe UI" w:cs="Segoe UI"/>
              </w:rPr>
            </w:pPr>
            <w:r w:rsidRPr="00C54284">
              <w:rPr>
                <w:rFonts w:ascii="Segoe UI" w:hAnsi="Segoe UI" w:cs="Segoe UI"/>
              </w:rPr>
              <w:t>SharePointHelper.cs</w:t>
            </w:r>
          </w:p>
        </w:tc>
      </w:tr>
      <w:tr w:rsidR="00E27C55" w:rsidRPr="00C54284" w14:paraId="48970901" w14:textId="77777777" w:rsidTr="00E27C55">
        <w:tc>
          <w:tcPr>
            <w:tcW w:w="1615" w:type="dxa"/>
          </w:tcPr>
          <w:p w14:paraId="7360BA8C" w14:textId="77777777" w:rsidR="00E27C55" w:rsidRPr="00C54284" w:rsidRDefault="00E27C55" w:rsidP="00E27C55">
            <w:pPr>
              <w:pStyle w:val="NoSpacing"/>
              <w:rPr>
                <w:rFonts w:ascii="Segoe UI" w:hAnsi="Segoe UI" w:cs="Segoe UI"/>
              </w:rPr>
            </w:pPr>
            <w:r w:rsidRPr="00C54284">
              <w:rPr>
                <w:rFonts w:ascii="Segoe UI" w:hAnsi="Segoe UI" w:cs="Segoe UI"/>
              </w:rPr>
              <w:t>Namespace</w:t>
            </w:r>
          </w:p>
        </w:tc>
        <w:tc>
          <w:tcPr>
            <w:tcW w:w="7555" w:type="dxa"/>
          </w:tcPr>
          <w:p w14:paraId="60E1917B" w14:textId="77777777" w:rsidR="00E27C55" w:rsidRPr="00C54284" w:rsidRDefault="00E27C55" w:rsidP="00E27C55">
            <w:pPr>
              <w:pStyle w:val="NoSpacing"/>
              <w:rPr>
                <w:rFonts w:ascii="Segoe UI" w:hAnsi="Segoe UI" w:cs="Segoe UI"/>
              </w:rPr>
            </w:pPr>
            <w:r w:rsidRPr="00C54284">
              <w:rPr>
                <w:rFonts w:ascii="Segoe UI" w:hAnsi="Segoe UI" w:cs="Segoe UI"/>
              </w:rPr>
              <w:t>Microsoft.Legal.MatterCenter.ProviderService</w:t>
            </w:r>
          </w:p>
        </w:tc>
      </w:tr>
      <w:tr w:rsidR="00E27C55" w:rsidRPr="00C54284" w14:paraId="2FE42BF0" w14:textId="77777777" w:rsidTr="00E27C55">
        <w:tc>
          <w:tcPr>
            <w:tcW w:w="1615" w:type="dxa"/>
          </w:tcPr>
          <w:p w14:paraId="654145BA" w14:textId="77777777" w:rsidR="00E27C55" w:rsidRPr="00C54284" w:rsidRDefault="00E27C55" w:rsidP="00E27C55">
            <w:pPr>
              <w:pStyle w:val="NoSpacing"/>
              <w:rPr>
                <w:rFonts w:ascii="Segoe UI" w:hAnsi="Segoe UI" w:cs="Segoe UI"/>
              </w:rPr>
            </w:pPr>
            <w:r w:rsidRPr="00C54284">
              <w:rPr>
                <w:rFonts w:ascii="Segoe UI" w:hAnsi="Segoe UI" w:cs="Segoe UI"/>
              </w:rPr>
              <w:t>Assembly</w:t>
            </w:r>
          </w:p>
        </w:tc>
        <w:tc>
          <w:tcPr>
            <w:tcW w:w="7555" w:type="dxa"/>
          </w:tcPr>
          <w:p w14:paraId="141CCCA9" w14:textId="77777777" w:rsidR="00E27C55" w:rsidRPr="00C54284" w:rsidRDefault="00E27C55" w:rsidP="00E27C55">
            <w:pPr>
              <w:pStyle w:val="NoSpacing"/>
              <w:rPr>
                <w:rFonts w:ascii="Segoe UI" w:hAnsi="Segoe UI" w:cs="Segoe UI"/>
              </w:rPr>
            </w:pPr>
            <w:r w:rsidRPr="00C54284">
              <w:rPr>
                <w:rFonts w:ascii="Segoe UI" w:hAnsi="Segoe UI" w:cs="Segoe UI"/>
              </w:rPr>
              <w:t>Microsoft.Legal.MatterCenter.ProviderService</w:t>
            </w:r>
          </w:p>
        </w:tc>
      </w:tr>
      <w:tr w:rsidR="00E27C55" w:rsidRPr="00C54284" w14:paraId="4023E05E" w14:textId="77777777" w:rsidTr="00E27C55">
        <w:tc>
          <w:tcPr>
            <w:tcW w:w="1615" w:type="dxa"/>
          </w:tcPr>
          <w:p w14:paraId="5F766709" w14:textId="77777777" w:rsidR="00E27C55" w:rsidRPr="00C54284" w:rsidRDefault="00E27C55" w:rsidP="00E27C55">
            <w:pPr>
              <w:pStyle w:val="NoSpacing"/>
              <w:rPr>
                <w:rFonts w:ascii="Segoe UI" w:hAnsi="Segoe UI" w:cs="Segoe UI"/>
              </w:rPr>
            </w:pPr>
            <w:r w:rsidRPr="00C54284">
              <w:rPr>
                <w:rFonts w:ascii="Segoe UI" w:hAnsi="Segoe UI" w:cs="Segoe UI"/>
              </w:rPr>
              <w:t>Methods</w:t>
            </w:r>
          </w:p>
        </w:tc>
        <w:tc>
          <w:tcPr>
            <w:tcW w:w="7555" w:type="dxa"/>
          </w:tcPr>
          <w:p w14:paraId="5C5B9DBC" w14:textId="0B9DE779" w:rsidR="00E27C55" w:rsidRPr="00C54284" w:rsidDel="00CE7AA5" w:rsidRDefault="00E27C55" w:rsidP="00E27C55">
            <w:pPr>
              <w:pStyle w:val="NoSpacing"/>
              <w:numPr>
                <w:ilvl w:val="0"/>
                <w:numId w:val="41"/>
              </w:numPr>
              <w:rPr>
                <w:del w:id="1202" w:author="Akash Virani" w:date="2015-09-21T16:35:00Z"/>
                <w:rFonts w:ascii="Segoe UI" w:hAnsi="Segoe UI" w:cs="Segoe UI"/>
                <w:color w:val="000000"/>
              </w:rPr>
            </w:pPr>
            <w:del w:id="1203" w:author="Akash Virani" w:date="2015-09-21T16:35:00Z">
              <w:r w:rsidRPr="00C54284" w:rsidDel="00CE7AA5">
                <w:rPr>
                  <w:rFonts w:ascii="Segoe UI" w:hAnsi="Segoe UI" w:cs="Segoe UI"/>
                  <w:color w:val="000000"/>
                </w:rPr>
                <w:delText>GetListData:</w:delText>
              </w:r>
            </w:del>
          </w:p>
          <w:p w14:paraId="41BF0A7E" w14:textId="43C5BEEF" w:rsidR="00E27C55" w:rsidRPr="00C54284" w:rsidDel="00CE7AA5" w:rsidRDefault="00E27C55" w:rsidP="00E27C55">
            <w:pPr>
              <w:pStyle w:val="NoSpacing"/>
              <w:ind w:left="360"/>
              <w:rPr>
                <w:del w:id="1204" w:author="Akash Virani" w:date="2015-09-21T16:35:00Z"/>
                <w:rFonts w:ascii="Segoe UI" w:hAnsi="Segoe UI" w:cs="Segoe UI"/>
                <w:color w:val="000000"/>
              </w:rPr>
            </w:pPr>
            <w:del w:id="1205" w:author="Akash Virani" w:date="2015-09-21T16:35:00Z">
              <w:r w:rsidRPr="00C54284" w:rsidDel="00CE7AA5">
                <w:rPr>
                  <w:rFonts w:ascii="Segoe UI" w:hAnsi="Segoe UI" w:cs="Segoe UI"/>
                  <w:color w:val="000000"/>
                </w:rPr>
                <w:delText>Gets the list items of specified list based on CAML query</w:delText>
              </w:r>
            </w:del>
          </w:p>
          <w:p w14:paraId="59024B67" w14:textId="77777777" w:rsidR="00E27C55" w:rsidDel="00CE7AA5" w:rsidRDefault="00E27C55">
            <w:pPr>
              <w:pStyle w:val="NoSpacing"/>
              <w:numPr>
                <w:ilvl w:val="0"/>
                <w:numId w:val="41"/>
              </w:numPr>
              <w:rPr>
                <w:del w:id="1206" w:author="Akash Virani" w:date="2015-09-21T16:37:00Z"/>
                <w:rFonts w:ascii="Segoe UI" w:hAnsi="Segoe UI" w:cs="Segoe UI"/>
                <w:color w:val="000000"/>
              </w:rPr>
            </w:pPr>
            <w:r w:rsidRPr="00C54284">
              <w:rPr>
                <w:rFonts w:ascii="Segoe UI" w:hAnsi="Segoe UI" w:cs="Segoe UI"/>
                <w:color w:val="000000"/>
              </w:rPr>
              <w:t>GetContentTypeData:</w:t>
            </w:r>
          </w:p>
          <w:p w14:paraId="0265D16E" w14:textId="77777777" w:rsidR="00CE7AA5" w:rsidRPr="00C54284" w:rsidRDefault="00CE7AA5" w:rsidP="00E27C55">
            <w:pPr>
              <w:pStyle w:val="NoSpacing"/>
              <w:numPr>
                <w:ilvl w:val="0"/>
                <w:numId w:val="41"/>
              </w:numPr>
              <w:rPr>
                <w:ins w:id="1207" w:author="Akash Virani" w:date="2015-09-21T16:37:00Z"/>
                <w:rFonts w:ascii="Segoe UI" w:hAnsi="Segoe UI" w:cs="Segoe UI"/>
                <w:color w:val="000000"/>
              </w:rPr>
            </w:pPr>
          </w:p>
          <w:p w14:paraId="4813A122" w14:textId="77777777" w:rsidR="00E27C55" w:rsidDel="00CE7AA5" w:rsidRDefault="00E27C55">
            <w:pPr>
              <w:pStyle w:val="NoSpacing"/>
              <w:ind w:left="360"/>
              <w:rPr>
                <w:del w:id="1208" w:author="Akash Virani" w:date="2015-09-21T16:36:00Z"/>
                <w:rFonts w:ascii="Segoe UI" w:hAnsi="Segoe UI" w:cs="Segoe UI"/>
                <w:color w:val="000000"/>
              </w:rPr>
              <w:pPrChange w:id="1209" w:author="Akash Virani" w:date="2015-09-21T16:37:00Z">
                <w:pPr>
                  <w:pStyle w:val="NoSpacing"/>
                  <w:numPr>
                    <w:numId w:val="41"/>
                  </w:numPr>
                  <w:ind w:left="360" w:hanging="360"/>
                </w:pPr>
              </w:pPrChange>
            </w:pPr>
            <w:r w:rsidRPr="00CE7AA5">
              <w:rPr>
                <w:rFonts w:ascii="Segoe UI" w:hAnsi="Segoe UI" w:cs="Segoe UI"/>
                <w:color w:val="000000"/>
              </w:rPr>
              <w:t>Gets the list of content types along with their properties</w:t>
            </w:r>
          </w:p>
          <w:p w14:paraId="17202522" w14:textId="77777777" w:rsidR="00CE7AA5" w:rsidRPr="00CE7AA5" w:rsidRDefault="00CE7AA5">
            <w:pPr>
              <w:pStyle w:val="NoSpacing"/>
              <w:ind w:left="360"/>
              <w:rPr>
                <w:ins w:id="1210" w:author="Akash Virani" w:date="2015-09-21T16:37:00Z"/>
                <w:rFonts w:ascii="Segoe UI" w:hAnsi="Segoe UI" w:cs="Segoe UI"/>
                <w:color w:val="000000"/>
              </w:rPr>
              <w:pPrChange w:id="1211" w:author="Akash Virani" w:date="2015-09-21T16:37:00Z">
                <w:pPr>
                  <w:pStyle w:val="NoSpacing"/>
                  <w:numPr>
                    <w:numId w:val="41"/>
                  </w:numPr>
                  <w:ind w:left="360" w:hanging="360"/>
                </w:pPr>
              </w:pPrChange>
            </w:pPr>
          </w:p>
          <w:p w14:paraId="341972B7" w14:textId="143AB696" w:rsidR="00E27C55" w:rsidRPr="00C54284" w:rsidDel="00CE7AA5" w:rsidRDefault="00E27C55">
            <w:pPr>
              <w:pStyle w:val="NoSpacing"/>
              <w:numPr>
                <w:ilvl w:val="0"/>
                <w:numId w:val="41"/>
              </w:numPr>
              <w:ind w:left="0"/>
              <w:rPr>
                <w:del w:id="1212" w:author="Akash Virani" w:date="2015-09-21T16:35:00Z"/>
                <w:rFonts w:ascii="Segoe UI" w:hAnsi="Segoe UI" w:cs="Segoe UI"/>
                <w:color w:val="000000"/>
              </w:rPr>
              <w:pPrChange w:id="1213" w:author="Akash Virani" w:date="2015-09-21T16:37:00Z">
                <w:pPr>
                  <w:pStyle w:val="NoSpacing"/>
                  <w:numPr>
                    <w:numId w:val="41"/>
                  </w:numPr>
                  <w:ind w:left="360" w:hanging="360"/>
                </w:pPr>
              </w:pPrChange>
            </w:pPr>
            <w:del w:id="1214" w:author="Akash Virani" w:date="2015-09-21T16:35:00Z">
              <w:r w:rsidRPr="00C54284" w:rsidDel="00CE7AA5">
                <w:rPr>
                  <w:rFonts w:ascii="Segoe UI" w:hAnsi="Segoe UI" w:cs="Segoe UI"/>
                  <w:color w:val="000000"/>
                </w:rPr>
                <w:delText>GetUserData:</w:delText>
              </w:r>
            </w:del>
          </w:p>
          <w:p w14:paraId="4F529665" w14:textId="2B7B5137" w:rsidR="00E27C55" w:rsidRPr="00C54284" w:rsidDel="00CE7AA5" w:rsidRDefault="00E27C55">
            <w:pPr>
              <w:pStyle w:val="NoSpacing"/>
              <w:rPr>
                <w:del w:id="1215" w:author="Akash Virani" w:date="2015-09-21T16:35:00Z"/>
                <w:rFonts w:ascii="Segoe UI" w:hAnsi="Segoe UI" w:cs="Segoe UI"/>
                <w:color w:val="000000"/>
              </w:rPr>
              <w:pPrChange w:id="1216" w:author="Akash Virani" w:date="2015-09-21T16:37:00Z">
                <w:pPr>
                  <w:pStyle w:val="NoSpacing"/>
                  <w:ind w:left="360"/>
                </w:pPr>
              </w:pPrChange>
            </w:pPr>
            <w:del w:id="1217" w:author="Akash Virani" w:date="2015-09-21T16:35:00Z">
              <w:r w:rsidRPr="00C54284" w:rsidDel="00CE7AA5">
                <w:rPr>
                  <w:rFonts w:ascii="Segoe UI" w:hAnsi="Segoe UI" w:cs="Segoe UI"/>
                  <w:color w:val="000000"/>
                </w:rPr>
                <w:delText>Gets all the site users</w:delText>
              </w:r>
            </w:del>
          </w:p>
          <w:p w14:paraId="2E607836" w14:textId="34E771B7" w:rsidR="00E27C55" w:rsidRPr="00C54284" w:rsidDel="00CE7AA5" w:rsidRDefault="00E27C55">
            <w:pPr>
              <w:pStyle w:val="NoSpacing"/>
              <w:numPr>
                <w:ilvl w:val="0"/>
                <w:numId w:val="41"/>
              </w:numPr>
              <w:ind w:left="0"/>
              <w:rPr>
                <w:del w:id="1218" w:author="Akash Virani" w:date="2015-09-21T16:35:00Z"/>
                <w:rFonts w:ascii="Segoe UI" w:hAnsi="Segoe UI" w:cs="Segoe UI"/>
                <w:color w:val="000000"/>
              </w:rPr>
              <w:pPrChange w:id="1219" w:author="Akash Virani" w:date="2015-09-21T16:37:00Z">
                <w:pPr>
                  <w:pStyle w:val="NoSpacing"/>
                  <w:numPr>
                    <w:numId w:val="41"/>
                  </w:numPr>
                  <w:ind w:left="360" w:hanging="360"/>
                </w:pPr>
              </w:pPrChange>
            </w:pPr>
            <w:del w:id="1220" w:author="Akash Virani" w:date="2015-09-21T16:35:00Z">
              <w:r w:rsidRPr="00C54284" w:rsidDel="00CE7AA5">
                <w:rPr>
                  <w:rFonts w:ascii="Segoe UI" w:hAnsi="Segoe UI" w:cs="Segoe UI"/>
                  <w:color w:val="000000"/>
                </w:rPr>
                <w:delText>SetPermissionOnList:</w:delText>
              </w:r>
            </w:del>
          </w:p>
          <w:p w14:paraId="45F06916" w14:textId="4688FFFF" w:rsidR="00E27C55" w:rsidRPr="00C54284" w:rsidDel="00CE7AA5" w:rsidRDefault="00E27C55">
            <w:pPr>
              <w:pStyle w:val="NoSpacing"/>
              <w:rPr>
                <w:del w:id="1221" w:author="Akash Virani" w:date="2015-09-21T16:35:00Z"/>
                <w:rFonts w:ascii="Segoe UI" w:hAnsi="Segoe UI" w:cs="Segoe UI"/>
                <w:color w:val="000000"/>
              </w:rPr>
              <w:pPrChange w:id="1222" w:author="Akash Virani" w:date="2015-09-21T16:37:00Z">
                <w:pPr>
                  <w:pStyle w:val="NoSpacing"/>
                  <w:ind w:left="360"/>
                </w:pPr>
              </w:pPrChange>
            </w:pPr>
            <w:del w:id="1223" w:author="Akash Virani" w:date="2015-09-21T16:35:00Z">
              <w:r w:rsidRPr="00C54284" w:rsidDel="00CE7AA5">
                <w:rPr>
                  <w:rFonts w:ascii="Segoe UI" w:hAnsi="Segoe UI" w:cs="Segoe UI"/>
                  <w:color w:val="000000"/>
                </w:rPr>
                <w:delText>Set specified permissions to users on specified list</w:delText>
              </w:r>
            </w:del>
          </w:p>
          <w:p w14:paraId="32FC570C" w14:textId="5E881572" w:rsidR="00E27C55" w:rsidRPr="00C54284" w:rsidDel="00CE7AA5" w:rsidRDefault="00E27C55">
            <w:pPr>
              <w:pStyle w:val="NoSpacing"/>
              <w:rPr>
                <w:del w:id="1224" w:author="Akash Virani" w:date="2015-09-21T16:36:00Z"/>
                <w:rFonts w:ascii="Segoe UI" w:hAnsi="Segoe UI" w:cs="Segoe UI"/>
                <w:color w:val="000000"/>
              </w:rPr>
              <w:pPrChange w:id="1225" w:author="Akash Virani" w:date="2015-09-21T16:37:00Z">
                <w:pPr>
                  <w:pStyle w:val="NoSpacing"/>
                  <w:numPr>
                    <w:numId w:val="41"/>
                  </w:numPr>
                  <w:ind w:left="360" w:hanging="360"/>
                </w:pPr>
              </w:pPrChange>
            </w:pPr>
            <w:del w:id="1226" w:author="Akash Virani" w:date="2015-09-21T16:35:00Z">
              <w:r w:rsidRPr="00C54284" w:rsidDel="00CE7AA5">
                <w:rPr>
                  <w:rFonts w:ascii="Segoe UI" w:hAnsi="Segoe UI" w:cs="Segoe UI"/>
                  <w:color w:val="000000"/>
                </w:rPr>
                <w:delText>ValidateUniquePermis</w:delText>
              </w:r>
            </w:del>
            <w:del w:id="1227" w:author="Akash Virani" w:date="2015-09-21T16:36:00Z">
              <w:r w:rsidRPr="00C54284" w:rsidDel="00CE7AA5">
                <w:rPr>
                  <w:rFonts w:ascii="Segoe UI" w:hAnsi="Segoe UI" w:cs="Segoe UI"/>
                  <w:color w:val="000000"/>
                </w:rPr>
                <w:delText>sionAndSetPermission</w:delText>
              </w:r>
            </w:del>
          </w:p>
          <w:p w14:paraId="15A429F9" w14:textId="26352681" w:rsidR="00E27C55" w:rsidRPr="00C54284" w:rsidDel="00CE7AA5" w:rsidRDefault="00E27C55">
            <w:pPr>
              <w:pStyle w:val="NoSpacing"/>
              <w:rPr>
                <w:del w:id="1228" w:author="Akash Virani" w:date="2015-09-21T16:36:00Z"/>
                <w:rFonts w:ascii="Segoe UI" w:hAnsi="Segoe UI" w:cs="Segoe UI"/>
                <w:color w:val="000000"/>
              </w:rPr>
              <w:pPrChange w:id="1229" w:author="Akash Virani" w:date="2015-09-21T16:37:00Z">
                <w:pPr>
                  <w:pStyle w:val="NoSpacing"/>
                  <w:ind w:left="360"/>
                </w:pPr>
              </w:pPrChange>
            </w:pPr>
            <w:del w:id="1230" w:author="Akash Virani" w:date="2015-09-21T16:36:00Z">
              <w:r w:rsidRPr="00C54284" w:rsidDel="00CE7AA5">
                <w:rPr>
                  <w:rFonts w:ascii="Segoe UI" w:hAnsi="Segoe UI" w:cs="Segoe UI"/>
                  <w:color w:val="000000"/>
                </w:rPr>
                <w:delText>Validate if list has unique permission and then set permissions for users</w:delText>
              </w:r>
            </w:del>
          </w:p>
          <w:p w14:paraId="55EAFB4A" w14:textId="19410F28" w:rsidR="00E27C55" w:rsidRPr="00C54284" w:rsidDel="00CE7AA5" w:rsidRDefault="00E27C55">
            <w:pPr>
              <w:pStyle w:val="NoSpacing"/>
              <w:rPr>
                <w:del w:id="1231" w:author="Akash Virani" w:date="2015-09-21T16:36:00Z"/>
                <w:rFonts w:ascii="Segoe UI" w:hAnsi="Segoe UI" w:cs="Segoe UI"/>
                <w:color w:val="000000"/>
              </w:rPr>
              <w:pPrChange w:id="1232" w:author="Akash Virani" w:date="2015-09-21T16:37:00Z">
                <w:pPr>
                  <w:pStyle w:val="NoSpacing"/>
                  <w:numPr>
                    <w:numId w:val="41"/>
                  </w:numPr>
                  <w:ind w:left="360" w:hanging="360"/>
                </w:pPr>
              </w:pPrChange>
            </w:pPr>
            <w:del w:id="1233" w:author="Akash Virani" w:date="2015-09-21T16:36:00Z">
              <w:r w:rsidRPr="00C54284" w:rsidDel="00CE7AA5">
                <w:rPr>
                  <w:rFonts w:ascii="Segoe UI" w:hAnsi="Segoe UI" w:cs="Segoe UI"/>
                  <w:color w:val="000000"/>
                </w:rPr>
                <w:delText>CreateListItem</w:delText>
              </w:r>
            </w:del>
          </w:p>
          <w:p w14:paraId="32B72AD0" w14:textId="543BF8DD" w:rsidR="00E27C55" w:rsidRPr="00C54284" w:rsidDel="00CE7AA5" w:rsidRDefault="00E27C55">
            <w:pPr>
              <w:pStyle w:val="NoSpacing"/>
              <w:rPr>
                <w:del w:id="1234" w:author="Akash Virani" w:date="2015-09-21T16:36:00Z"/>
                <w:rFonts w:ascii="Segoe UI" w:hAnsi="Segoe UI" w:cs="Segoe UI"/>
                <w:color w:val="000000"/>
              </w:rPr>
              <w:pPrChange w:id="1235" w:author="Akash Virani" w:date="2015-09-21T16:37:00Z">
                <w:pPr>
                  <w:pStyle w:val="NoSpacing"/>
                  <w:ind w:left="360"/>
                </w:pPr>
              </w:pPrChange>
            </w:pPr>
            <w:del w:id="1236" w:author="Akash Virani" w:date="2015-09-21T16:36:00Z">
              <w:r w:rsidRPr="00C54284" w:rsidDel="00CE7AA5">
                <w:rPr>
                  <w:rFonts w:ascii="Segoe UI" w:hAnsi="Segoe UI" w:cs="Segoe UI"/>
                  <w:color w:val="000000"/>
                </w:rPr>
                <w:delText>Creates list item in specified list</w:delText>
              </w:r>
            </w:del>
          </w:p>
          <w:p w14:paraId="37F23ABD" w14:textId="77777777" w:rsidR="00E27C55" w:rsidRPr="00C54284" w:rsidRDefault="00E27C55">
            <w:pPr>
              <w:pStyle w:val="NoSpacing"/>
              <w:numPr>
                <w:ilvl w:val="0"/>
                <w:numId w:val="41"/>
              </w:numPr>
              <w:rPr>
                <w:rFonts w:ascii="Segoe UI" w:hAnsi="Segoe UI" w:cs="Segoe UI"/>
                <w:color w:val="000000"/>
              </w:rPr>
            </w:pPr>
            <w:r w:rsidRPr="00C54284">
              <w:rPr>
                <w:rFonts w:ascii="Segoe UI" w:hAnsi="Segoe UI" w:cs="Segoe UI"/>
                <w:color w:val="000000"/>
              </w:rPr>
              <w:t>Re</w:t>
            </w:r>
            <w:r w:rsidRPr="00CE7AA5">
              <w:rPr>
                <w:rFonts w:ascii="Segoe UI" w:hAnsi="Segoe UI" w:cs="Segoe UI"/>
                <w:rPrChange w:id="1237" w:author="Akash Virani" w:date="2015-09-21T16:38:00Z">
                  <w:rPr>
                    <w:rFonts w:ascii="Segoe UI" w:hAnsi="Segoe UI" w:cs="Segoe UI"/>
                    <w:color w:val="000000"/>
                  </w:rPr>
                </w:rPrChange>
              </w:rPr>
              <w:t>solve</w:t>
            </w:r>
            <w:r w:rsidRPr="00C54284">
              <w:rPr>
                <w:rFonts w:ascii="Segoe UI" w:hAnsi="Segoe UI" w:cs="Segoe UI"/>
                <w:color w:val="000000"/>
              </w:rPr>
              <w:t>UserNames</w:t>
            </w:r>
          </w:p>
          <w:p w14:paraId="62C441F2" w14:textId="77777777" w:rsidR="00E27C55" w:rsidRDefault="00E27C55" w:rsidP="00E27C55">
            <w:pPr>
              <w:pStyle w:val="NoSpacing"/>
              <w:ind w:left="360"/>
              <w:rPr>
                <w:ins w:id="1238" w:author="Akash Virani" w:date="2015-09-21T16:37:00Z"/>
                <w:rFonts w:ascii="Segoe UI" w:hAnsi="Segoe UI" w:cs="Segoe UI"/>
                <w:color w:val="000000"/>
              </w:rPr>
            </w:pPr>
            <w:r w:rsidRPr="00C54284">
              <w:rPr>
                <w:rFonts w:ascii="Segoe UI" w:hAnsi="Segoe UI" w:cs="Segoe UI"/>
                <w:color w:val="000000"/>
              </w:rPr>
              <w:t>Bulk resolves the specified users</w:t>
            </w:r>
          </w:p>
          <w:p w14:paraId="09B40E1D" w14:textId="76C15E80" w:rsidR="00CE7AA5" w:rsidRDefault="00CE7AA5">
            <w:pPr>
              <w:pStyle w:val="NoSpacing"/>
              <w:numPr>
                <w:ilvl w:val="0"/>
                <w:numId w:val="41"/>
              </w:numPr>
              <w:rPr>
                <w:ins w:id="1239" w:author="Akash Virani" w:date="2015-09-21T16:38:00Z"/>
                <w:rFonts w:ascii="Segoe UI" w:hAnsi="Segoe UI" w:cs="Segoe UI"/>
              </w:rPr>
              <w:pPrChange w:id="1240" w:author="Akash Virani" w:date="2015-09-21T16:38:00Z">
                <w:pPr>
                  <w:pStyle w:val="NoSpacing"/>
                  <w:ind w:left="360"/>
                </w:pPr>
              </w:pPrChange>
            </w:pPr>
            <w:ins w:id="1241" w:author="Akash Virani" w:date="2015-09-21T16:37:00Z">
              <w:r w:rsidRPr="00CE7AA5">
                <w:rPr>
                  <w:rFonts w:ascii="Segoe UI" w:hAnsi="Segoe UI" w:cs="Segoe UI"/>
                  <w:rPrChange w:id="1242" w:author="Akash Virani" w:date="2015-09-21T16:38:00Z">
                    <w:rPr>
                      <w:rFonts w:ascii="Consolas" w:eastAsiaTheme="minorHAnsi" w:hAnsi="Consolas" w:cs="Consolas"/>
                      <w:color w:val="000000"/>
                      <w:sz w:val="19"/>
                      <w:szCs w:val="19"/>
                      <w:highlight w:val="white"/>
                      <w:lang w:bidi="gu-IN"/>
                    </w:rPr>
                  </w:rPrChange>
                </w:rPr>
                <w:t>GetContentTypeList</w:t>
              </w:r>
            </w:ins>
          </w:p>
          <w:p w14:paraId="73534C02" w14:textId="0A8E2349" w:rsidR="00CE7AA5" w:rsidRPr="00CE7AA5" w:rsidRDefault="00CE7AA5" w:rsidP="00E27C55">
            <w:pPr>
              <w:pStyle w:val="NoSpacing"/>
              <w:ind w:left="360"/>
              <w:rPr>
                <w:rFonts w:ascii="Segoe UI" w:hAnsi="Segoe UI" w:cs="Segoe UI"/>
                <w:color w:val="000000"/>
                <w:lang w:val="en-IN"/>
                <w:rPrChange w:id="1243" w:author="Akash Virani" w:date="2015-09-21T16:38:00Z">
                  <w:rPr>
                    <w:rFonts w:ascii="Segoe UI" w:hAnsi="Segoe UI" w:cs="Segoe UI"/>
                    <w:color w:val="000000"/>
                  </w:rPr>
                </w:rPrChange>
              </w:rPr>
            </w:pPr>
            <w:ins w:id="1244" w:author="Akash Virani" w:date="2015-09-21T16:38:00Z">
              <w:r w:rsidRPr="00CE7AA5">
                <w:rPr>
                  <w:rFonts w:ascii="Segoe UI" w:hAnsi="Segoe UI" w:cs="Segoe UI"/>
                  <w:color w:val="000000"/>
                  <w:lang w:val="en-IN"/>
                  <w:rPrChange w:id="1245" w:author="Akash Virani" w:date="2015-09-21T16:38:00Z">
                    <w:rPr>
                      <w:rFonts w:ascii="Consolas" w:eastAsiaTheme="minorHAnsi" w:hAnsi="Consolas" w:cs="Consolas"/>
                      <w:color w:val="008000"/>
                      <w:sz w:val="19"/>
                      <w:szCs w:val="19"/>
                      <w:highlight w:val="white"/>
                      <w:lang w:bidi="gu-IN"/>
                    </w:rPr>
                  </w:rPrChange>
                </w:rPr>
                <w:t>Generates the list of Content Types that are associated with matter.</w:t>
              </w:r>
            </w:ins>
          </w:p>
          <w:p w14:paraId="1E22C03A" w14:textId="473D375C" w:rsidR="00E27C55" w:rsidRPr="00CE7AA5" w:rsidDel="00CE7AA5" w:rsidRDefault="00E27C55" w:rsidP="00E27C55">
            <w:pPr>
              <w:pStyle w:val="NoSpacing"/>
              <w:numPr>
                <w:ilvl w:val="0"/>
                <w:numId w:val="41"/>
              </w:numPr>
              <w:rPr>
                <w:del w:id="1246" w:author="Akash Virani" w:date="2015-09-21T16:37:00Z"/>
                <w:rFonts w:ascii="Segoe UI" w:hAnsi="Segoe UI" w:cs="Segoe UI"/>
                <w:color w:val="000000"/>
                <w:lang w:val="en-IN"/>
                <w:rPrChange w:id="1247" w:author="Akash Virani" w:date="2015-09-21T16:38:00Z">
                  <w:rPr>
                    <w:del w:id="1248" w:author="Akash Virani" w:date="2015-09-21T16:37:00Z"/>
                    <w:rFonts w:ascii="Segoe UI" w:hAnsi="Segoe UI" w:cs="Segoe UI"/>
                    <w:color w:val="000000"/>
                  </w:rPr>
                </w:rPrChange>
              </w:rPr>
            </w:pPr>
            <w:del w:id="1249" w:author="Akash Virani" w:date="2015-09-21T16:37:00Z">
              <w:r w:rsidRPr="00CE7AA5" w:rsidDel="00CE7AA5">
                <w:rPr>
                  <w:rFonts w:ascii="Segoe UI" w:hAnsi="Segoe UI" w:cs="Segoe UI"/>
                  <w:color w:val="000000"/>
                  <w:lang w:val="en-IN"/>
                  <w:rPrChange w:id="1250" w:author="Akash Virani" w:date="2015-09-21T16:38:00Z">
                    <w:rPr>
                      <w:rFonts w:ascii="Segoe UI" w:hAnsi="Segoe UI" w:cs="Segoe UI"/>
                      <w:color w:val="000000"/>
                    </w:rPr>
                  </w:rPrChange>
                </w:rPr>
                <w:delText>BreakPermission</w:delText>
              </w:r>
            </w:del>
          </w:p>
          <w:p w14:paraId="36352658" w14:textId="724F295F" w:rsidR="00E27C55" w:rsidRPr="00CE7AA5" w:rsidDel="00CE7AA5" w:rsidRDefault="00E27C55" w:rsidP="00E27C55">
            <w:pPr>
              <w:pStyle w:val="NoSpacing"/>
              <w:ind w:left="360"/>
              <w:rPr>
                <w:del w:id="1251" w:author="Akash Virani" w:date="2015-09-21T16:37:00Z"/>
                <w:rFonts w:ascii="Segoe UI" w:hAnsi="Segoe UI" w:cs="Segoe UI"/>
                <w:color w:val="000000"/>
                <w:lang w:val="en-IN"/>
                <w:rPrChange w:id="1252" w:author="Akash Virani" w:date="2015-09-21T16:38:00Z">
                  <w:rPr>
                    <w:del w:id="1253" w:author="Akash Virani" w:date="2015-09-21T16:37:00Z"/>
                    <w:rFonts w:ascii="Segoe UI" w:hAnsi="Segoe UI" w:cs="Segoe UI"/>
                    <w:color w:val="000000"/>
                  </w:rPr>
                </w:rPrChange>
              </w:rPr>
            </w:pPr>
            <w:del w:id="1254" w:author="Akash Virani" w:date="2015-09-21T16:37:00Z">
              <w:r w:rsidRPr="00CE7AA5" w:rsidDel="00CE7AA5">
                <w:rPr>
                  <w:rFonts w:ascii="Segoe UI" w:hAnsi="Segoe UI" w:cs="Segoe UI"/>
                  <w:color w:val="000000"/>
                  <w:lang w:val="en-IN"/>
                  <w:rPrChange w:id="1255" w:author="Akash Virani" w:date="2015-09-21T16:38:00Z">
                    <w:rPr>
                      <w:rFonts w:ascii="Segoe UI" w:hAnsi="Segoe UI" w:cs="Segoe UI"/>
                      <w:color w:val="000000"/>
                    </w:rPr>
                  </w:rPrChange>
                </w:rPr>
                <w:delText>Break the permissions of the specified matter (document library)</w:delText>
              </w:r>
              <w:r w:rsidR="00667B92" w:rsidRPr="00CE7AA5" w:rsidDel="00CE7AA5">
                <w:rPr>
                  <w:rFonts w:ascii="Segoe UI" w:hAnsi="Segoe UI" w:cs="Segoe UI"/>
                  <w:color w:val="000000"/>
                  <w:lang w:val="en-IN"/>
                  <w:rPrChange w:id="1256" w:author="Akash Virani" w:date="2015-09-21T16:38:00Z">
                    <w:rPr>
                      <w:rFonts w:ascii="Segoe UI" w:hAnsi="Segoe UI" w:cs="Segoe UI"/>
                      <w:color w:val="000000"/>
                    </w:rPr>
                  </w:rPrChange>
                </w:rPr>
                <w:delText xml:space="preserve"> as well as corresponding calendar (list)</w:delText>
              </w:r>
            </w:del>
          </w:p>
          <w:p w14:paraId="300CDD6E" w14:textId="61F30816" w:rsidR="00E27C55" w:rsidRPr="00CE7AA5" w:rsidDel="00CE7AA5" w:rsidRDefault="00E27C55" w:rsidP="00E27C55">
            <w:pPr>
              <w:pStyle w:val="NoSpacing"/>
              <w:numPr>
                <w:ilvl w:val="0"/>
                <w:numId w:val="41"/>
              </w:numPr>
              <w:rPr>
                <w:del w:id="1257" w:author="Akash Virani" w:date="2015-09-21T16:37:00Z"/>
                <w:rFonts w:ascii="Segoe UI" w:hAnsi="Segoe UI" w:cs="Segoe UI"/>
                <w:color w:val="000000"/>
                <w:lang w:val="en-IN"/>
                <w:rPrChange w:id="1258" w:author="Akash Virani" w:date="2015-09-21T16:38:00Z">
                  <w:rPr>
                    <w:del w:id="1259" w:author="Akash Virani" w:date="2015-09-21T16:37:00Z"/>
                    <w:rFonts w:ascii="Segoe UI" w:hAnsi="Segoe UI" w:cs="Segoe UI"/>
                    <w:color w:val="000000"/>
                  </w:rPr>
                </w:rPrChange>
              </w:rPr>
            </w:pPr>
            <w:del w:id="1260" w:author="Akash Virani" w:date="2015-09-21T16:37:00Z">
              <w:r w:rsidRPr="00CE7AA5" w:rsidDel="00CE7AA5">
                <w:rPr>
                  <w:rFonts w:ascii="Segoe UI" w:hAnsi="Segoe UI" w:cs="Segoe UI"/>
                  <w:color w:val="000000"/>
                  <w:lang w:val="en-IN"/>
                  <w:rPrChange w:id="1261" w:author="Akash Virani" w:date="2015-09-21T16:38:00Z">
                    <w:rPr>
                      <w:rFonts w:ascii="Segoe UI" w:hAnsi="Segoe UI" w:cs="Segoe UI"/>
                      <w:color w:val="000000"/>
                    </w:rPr>
                  </w:rPrChange>
                </w:rPr>
                <w:delText>CreateOneNote</w:delText>
              </w:r>
            </w:del>
          </w:p>
          <w:p w14:paraId="7897882B" w14:textId="438A2775" w:rsidR="00E27C55" w:rsidRPr="00CE7AA5" w:rsidDel="00CE7AA5" w:rsidRDefault="00E27C55" w:rsidP="00E27C55">
            <w:pPr>
              <w:pStyle w:val="NoSpacing"/>
              <w:ind w:left="360"/>
              <w:rPr>
                <w:del w:id="1262" w:author="Akash Virani" w:date="2015-09-21T16:37:00Z"/>
                <w:rFonts w:ascii="Segoe UI" w:hAnsi="Segoe UI" w:cs="Segoe UI"/>
                <w:color w:val="000000"/>
                <w:lang w:val="en-IN"/>
                <w:rPrChange w:id="1263" w:author="Akash Virani" w:date="2015-09-21T16:38:00Z">
                  <w:rPr>
                    <w:del w:id="1264" w:author="Akash Virani" w:date="2015-09-21T16:37:00Z"/>
                    <w:rFonts w:ascii="Segoe UI" w:hAnsi="Segoe UI" w:cs="Segoe UI"/>
                    <w:color w:val="000000"/>
                  </w:rPr>
                </w:rPrChange>
              </w:rPr>
            </w:pPr>
            <w:del w:id="1265" w:author="Akash Virani" w:date="2015-09-21T16:37:00Z">
              <w:r w:rsidRPr="00CE7AA5" w:rsidDel="00CE7AA5">
                <w:rPr>
                  <w:rFonts w:ascii="Segoe UI" w:hAnsi="Segoe UI" w:cs="Segoe UI"/>
                  <w:color w:val="000000"/>
                  <w:lang w:val="en-IN"/>
                  <w:rPrChange w:id="1266" w:author="Akash Virani" w:date="2015-09-21T16:38:00Z">
                    <w:rPr>
                      <w:rFonts w:ascii="Segoe UI" w:hAnsi="Segoe UI" w:cs="Segoe UI"/>
                      <w:color w:val="000000"/>
                    </w:rPr>
                  </w:rPrChange>
                </w:rPr>
                <w:delText>Creates One Note</w:delText>
              </w:r>
            </w:del>
          </w:p>
          <w:p w14:paraId="684FD733" w14:textId="77777777" w:rsidR="003510BC" w:rsidRPr="00CE7AA5" w:rsidRDefault="003510BC" w:rsidP="003510BC">
            <w:pPr>
              <w:pStyle w:val="NoSpacing"/>
              <w:numPr>
                <w:ilvl w:val="0"/>
                <w:numId w:val="41"/>
              </w:numPr>
              <w:rPr>
                <w:rFonts w:ascii="Segoe UI" w:hAnsi="Segoe UI" w:cs="Segoe UI"/>
                <w:color w:val="000000"/>
                <w:lang w:val="en-IN"/>
                <w:rPrChange w:id="1267" w:author="Akash Virani" w:date="2015-09-21T16:38:00Z">
                  <w:rPr>
                    <w:rFonts w:ascii="Segoe UI" w:hAnsi="Segoe UI" w:cs="Segoe UI"/>
                    <w:color w:val="000000"/>
                  </w:rPr>
                </w:rPrChange>
              </w:rPr>
            </w:pPr>
            <w:r w:rsidRPr="00CE7AA5">
              <w:rPr>
                <w:rFonts w:ascii="Segoe UI" w:hAnsi="Segoe UI" w:cs="Segoe UI"/>
                <w:color w:val="000000"/>
                <w:lang w:val="en-IN"/>
                <w:rPrChange w:id="1268" w:author="Akash Virani" w:date="2015-09-21T16:38:00Z">
                  <w:rPr>
                    <w:rFonts w:ascii="Segoe UI" w:hAnsi="Segoe UI" w:cs="Segoe UI"/>
                    <w:color w:val="000000"/>
                  </w:rPr>
                </w:rPrChange>
              </w:rPr>
              <w:t>SearchUsers</w:t>
            </w:r>
          </w:p>
          <w:p w14:paraId="7C9C61DA" w14:textId="77777777" w:rsidR="003510BC" w:rsidRPr="00CE7AA5" w:rsidDel="00CE7AA5" w:rsidRDefault="007A7C6B" w:rsidP="00D10A36">
            <w:pPr>
              <w:pStyle w:val="NoSpacing"/>
              <w:ind w:left="360"/>
              <w:rPr>
                <w:del w:id="1269" w:author="Akash Virani" w:date="2015-09-21T16:37:00Z"/>
                <w:rFonts w:ascii="Segoe UI" w:hAnsi="Segoe UI" w:cs="Segoe UI"/>
                <w:color w:val="000000"/>
                <w:lang w:val="en-IN"/>
                <w:rPrChange w:id="1270" w:author="Akash Virani" w:date="2015-09-21T16:38:00Z">
                  <w:rPr>
                    <w:del w:id="1271" w:author="Akash Virani" w:date="2015-09-21T16:37:00Z"/>
                    <w:rFonts w:ascii="Segoe UI" w:hAnsi="Segoe UI" w:cs="Segoe UI"/>
                    <w:color w:val="000000"/>
                  </w:rPr>
                </w:rPrChange>
              </w:rPr>
            </w:pPr>
            <w:r w:rsidRPr="00C54284">
              <w:rPr>
                <w:rFonts w:ascii="Segoe UI" w:hAnsi="Segoe UI" w:cs="Segoe UI"/>
                <w:color w:val="000000"/>
                <w:lang w:val="en-IN"/>
              </w:rPr>
              <w:t>P</w:t>
            </w:r>
            <w:r w:rsidR="00D10A36" w:rsidRPr="00C54284">
              <w:rPr>
                <w:rFonts w:ascii="Segoe UI" w:hAnsi="Segoe UI" w:cs="Segoe UI"/>
                <w:color w:val="000000"/>
                <w:lang w:val="en-IN"/>
              </w:rPr>
              <w:t>lace</w:t>
            </w:r>
            <w:r w:rsidRPr="00C54284">
              <w:rPr>
                <w:rFonts w:ascii="Segoe UI" w:hAnsi="Segoe UI" w:cs="Segoe UI"/>
                <w:color w:val="000000"/>
                <w:lang w:val="en-IN"/>
              </w:rPr>
              <w:t>s</w:t>
            </w:r>
            <w:r w:rsidR="00D10A36" w:rsidRPr="00C54284">
              <w:rPr>
                <w:rFonts w:ascii="Segoe UI" w:hAnsi="Segoe UI" w:cs="Segoe UI"/>
                <w:color w:val="000000"/>
                <w:lang w:val="en-IN"/>
              </w:rPr>
              <w:t xml:space="preserve"> service call to search user based on the search term.</w:t>
            </w:r>
            <w:del w:id="1272" w:author="Akash Virani" w:date="2015-09-21T16:37:00Z">
              <w:r w:rsidR="00D10A36" w:rsidRPr="00CE7AA5" w:rsidDel="00CE7AA5">
                <w:rPr>
                  <w:rFonts w:ascii="Segoe UI" w:hAnsi="Segoe UI" w:cs="Segoe UI"/>
                  <w:color w:val="000000"/>
                  <w:lang w:val="en-IN"/>
                  <w:rPrChange w:id="1273" w:author="Akash Virani" w:date="2015-09-21T16:38:00Z">
                    <w:rPr>
                      <w:rFonts w:ascii="Segoe UI" w:hAnsi="Segoe UI" w:cs="Segoe UI"/>
                      <w:color w:val="000000"/>
                    </w:rPr>
                  </w:rPrChange>
                </w:rPr>
                <w:delText xml:space="preserve"> </w:delText>
              </w:r>
            </w:del>
          </w:p>
          <w:p w14:paraId="1662E8DA" w14:textId="261889D3" w:rsidR="0047357A" w:rsidRPr="00C54284" w:rsidDel="00CE7AA5" w:rsidRDefault="0047357A">
            <w:pPr>
              <w:pStyle w:val="NoSpacing"/>
              <w:numPr>
                <w:ilvl w:val="0"/>
                <w:numId w:val="41"/>
              </w:numPr>
              <w:ind w:left="0"/>
              <w:rPr>
                <w:del w:id="1274" w:author="Akash Virani" w:date="2015-09-21T16:37:00Z"/>
                <w:rFonts w:ascii="Segoe UI" w:hAnsi="Segoe UI" w:cs="Segoe UI"/>
                <w:color w:val="000000"/>
              </w:rPr>
              <w:pPrChange w:id="1275" w:author="Akash Virani" w:date="2015-09-21T16:37:00Z">
                <w:pPr>
                  <w:pStyle w:val="NoSpacing"/>
                  <w:numPr>
                    <w:numId w:val="41"/>
                  </w:numPr>
                  <w:ind w:left="360" w:hanging="360"/>
                </w:pPr>
              </w:pPrChange>
            </w:pPr>
            <w:del w:id="1276" w:author="Akash Virani" w:date="2015-09-21T16:37:00Z">
              <w:r w:rsidRPr="00C54284" w:rsidDel="00CE7AA5">
                <w:rPr>
                  <w:rFonts w:ascii="Segoe UI" w:hAnsi="Segoe UI" w:cs="Segoe UI"/>
                  <w:color w:val="000000"/>
                </w:rPr>
                <w:delText>BreakItemPermission</w:delText>
              </w:r>
            </w:del>
          </w:p>
          <w:p w14:paraId="6B8BA206" w14:textId="4D300E1B" w:rsidR="0047357A" w:rsidRPr="00C54284" w:rsidDel="00CE7AA5" w:rsidRDefault="0047357A">
            <w:pPr>
              <w:pStyle w:val="NoSpacing"/>
              <w:rPr>
                <w:del w:id="1277" w:author="Akash Virani" w:date="2015-09-21T16:37:00Z"/>
                <w:rFonts w:ascii="Segoe UI" w:hAnsi="Segoe UI" w:cs="Segoe UI"/>
                <w:color w:val="000000"/>
              </w:rPr>
              <w:pPrChange w:id="1278" w:author="Akash Virani" w:date="2015-09-21T16:37:00Z">
                <w:pPr>
                  <w:pStyle w:val="NoSpacing"/>
                  <w:ind w:left="360"/>
                </w:pPr>
              </w:pPrChange>
            </w:pPr>
            <w:del w:id="1279" w:author="Akash Virani" w:date="2015-09-21T16:37:00Z">
              <w:r w:rsidRPr="00C54284" w:rsidDel="00CE7AA5">
                <w:rPr>
                  <w:rFonts w:ascii="Segoe UI" w:hAnsi="Segoe UI" w:cs="Segoe UI"/>
                  <w:color w:val="000000"/>
                </w:rPr>
                <w:delText>Breaks item level permission</w:delText>
              </w:r>
            </w:del>
          </w:p>
          <w:p w14:paraId="66D3AE2C" w14:textId="479A04CA" w:rsidR="0047357A" w:rsidRPr="00C54284" w:rsidDel="00CE7AA5" w:rsidRDefault="0047357A">
            <w:pPr>
              <w:pStyle w:val="NoSpacing"/>
              <w:numPr>
                <w:ilvl w:val="0"/>
                <w:numId w:val="41"/>
              </w:numPr>
              <w:ind w:left="0"/>
              <w:rPr>
                <w:del w:id="1280" w:author="Akash Virani" w:date="2015-09-21T16:37:00Z"/>
                <w:rFonts w:ascii="Segoe UI" w:hAnsi="Segoe UI" w:cs="Segoe UI"/>
                <w:color w:val="000000"/>
              </w:rPr>
              <w:pPrChange w:id="1281" w:author="Akash Virani" w:date="2015-09-21T16:37:00Z">
                <w:pPr>
                  <w:pStyle w:val="NoSpacing"/>
                  <w:numPr>
                    <w:numId w:val="41"/>
                  </w:numPr>
                  <w:ind w:left="360" w:hanging="360"/>
                </w:pPr>
              </w:pPrChange>
            </w:pPr>
            <w:del w:id="1282" w:author="Akash Virani" w:date="2015-09-21T16:37:00Z">
              <w:r w:rsidRPr="00C54284" w:rsidDel="00CE7AA5">
                <w:rPr>
                  <w:rFonts w:ascii="Segoe UI" w:hAnsi="Segoe UI" w:cs="Segoe UI"/>
                  <w:color w:val="000000"/>
                </w:rPr>
                <w:delText>ValidateItemUniquePermissionAndSetPermission</w:delText>
              </w:r>
            </w:del>
          </w:p>
          <w:p w14:paraId="61CDC0B3" w14:textId="7AB69132" w:rsidR="0047357A" w:rsidRPr="00C54284" w:rsidDel="00CE7AA5" w:rsidRDefault="0047357A">
            <w:pPr>
              <w:pStyle w:val="NoSpacing"/>
              <w:rPr>
                <w:del w:id="1283" w:author="Akash Virani" w:date="2015-09-21T16:37:00Z"/>
                <w:rFonts w:ascii="Segoe UI" w:hAnsi="Segoe UI" w:cs="Segoe UI"/>
                <w:color w:val="000000"/>
              </w:rPr>
              <w:pPrChange w:id="1284" w:author="Akash Virani" w:date="2015-09-21T16:37:00Z">
                <w:pPr>
                  <w:pStyle w:val="NoSpacing"/>
                  <w:ind w:left="360"/>
                </w:pPr>
              </w:pPrChange>
            </w:pPr>
            <w:del w:id="1285" w:author="Akash Virani" w:date="2015-09-21T16:37:00Z">
              <w:r w:rsidRPr="00C54284" w:rsidDel="00CE7AA5">
                <w:rPr>
                  <w:rFonts w:ascii="Segoe UI" w:hAnsi="Segoe UI" w:cs="Segoe UI"/>
                  <w:color w:val="000000"/>
                </w:rPr>
                <w:delText xml:space="preserve">Validates if item has unique permission and places call to assign permission to users </w:delText>
              </w:r>
            </w:del>
          </w:p>
          <w:p w14:paraId="2D667064" w14:textId="48ED26DF" w:rsidR="0047357A" w:rsidRPr="00C54284" w:rsidDel="00CE7AA5" w:rsidRDefault="0047357A">
            <w:pPr>
              <w:pStyle w:val="NoSpacing"/>
              <w:numPr>
                <w:ilvl w:val="0"/>
                <w:numId w:val="41"/>
              </w:numPr>
              <w:ind w:left="0"/>
              <w:rPr>
                <w:del w:id="1286" w:author="Akash Virani" w:date="2015-09-21T16:37:00Z"/>
                <w:rFonts w:ascii="Segoe UI" w:hAnsi="Segoe UI" w:cs="Segoe UI"/>
                <w:color w:val="000000"/>
              </w:rPr>
              <w:pPrChange w:id="1287" w:author="Akash Virani" w:date="2015-09-21T16:37:00Z">
                <w:pPr>
                  <w:pStyle w:val="NoSpacing"/>
                  <w:numPr>
                    <w:numId w:val="41"/>
                  </w:numPr>
                  <w:ind w:left="360" w:hanging="360"/>
                </w:pPr>
              </w:pPrChange>
            </w:pPr>
            <w:del w:id="1288" w:author="Akash Virani" w:date="2015-09-21T16:37:00Z">
              <w:r w:rsidRPr="00C54284" w:rsidDel="00CE7AA5">
                <w:rPr>
                  <w:rFonts w:ascii="Segoe UI" w:hAnsi="Segoe UI" w:cs="Segoe UI"/>
                  <w:color w:val="000000"/>
                </w:rPr>
                <w:delText>SetPermissionOnListItem</w:delText>
              </w:r>
            </w:del>
          </w:p>
          <w:p w14:paraId="59FFA9D9" w14:textId="4CF90EA7" w:rsidR="0047357A" w:rsidRPr="00C54284" w:rsidRDefault="0047357A">
            <w:pPr>
              <w:pStyle w:val="NoSpacing"/>
              <w:ind w:left="360"/>
              <w:rPr>
                <w:rFonts w:ascii="Segoe UI" w:hAnsi="Segoe UI" w:cs="Segoe UI"/>
                <w:color w:val="000000"/>
              </w:rPr>
            </w:pPr>
            <w:del w:id="1289" w:author="Akash Virani" w:date="2015-09-21T16:37:00Z">
              <w:r w:rsidRPr="00C54284" w:rsidDel="00CE7AA5">
                <w:rPr>
                  <w:rFonts w:ascii="Segoe UI" w:hAnsi="Segoe UI" w:cs="Segoe UI"/>
                  <w:color w:val="000000"/>
                </w:rPr>
                <w:delText>Assigns permissions to user on a particular list item</w:delText>
              </w:r>
            </w:del>
          </w:p>
        </w:tc>
      </w:tr>
    </w:tbl>
    <w:p w14:paraId="3B635DA0" w14:textId="77777777" w:rsidR="00E27C55" w:rsidRPr="00C54284" w:rsidRDefault="00E27C55" w:rsidP="00E27C55">
      <w:pPr>
        <w:ind w:left="1440"/>
        <w:rPr>
          <w:rFonts w:ascii="Segoe UI" w:hAnsi="Segoe UI" w:cs="Segoe UI"/>
        </w:rPr>
      </w:pPr>
    </w:p>
    <w:p w14:paraId="6E0B970B" w14:textId="77777777" w:rsidR="00E27C55" w:rsidRPr="00C54284" w:rsidRDefault="00E27C55" w:rsidP="00E27C55">
      <w:pPr>
        <w:ind w:left="1440"/>
        <w:rPr>
          <w:rFonts w:ascii="Segoe UI" w:hAnsi="Segoe UI" w:cs="Segoe UI"/>
        </w:rPr>
      </w:pPr>
    </w:p>
    <w:tbl>
      <w:tblPr>
        <w:tblStyle w:val="TableGrid"/>
        <w:tblW w:w="0" w:type="auto"/>
        <w:tblInd w:w="900" w:type="dxa"/>
        <w:tblLook w:val="04A0" w:firstRow="1" w:lastRow="0" w:firstColumn="1" w:lastColumn="0" w:noHBand="0" w:noVBand="1"/>
      </w:tblPr>
      <w:tblGrid>
        <w:gridCol w:w="1615"/>
        <w:gridCol w:w="7555"/>
      </w:tblGrid>
      <w:tr w:rsidR="00E27C55" w:rsidRPr="00C54284" w14:paraId="7E136446" w14:textId="77777777" w:rsidTr="00E27C55">
        <w:tc>
          <w:tcPr>
            <w:tcW w:w="1615" w:type="dxa"/>
          </w:tcPr>
          <w:p w14:paraId="4DAE6B9E" w14:textId="77777777" w:rsidR="00E27C55" w:rsidRPr="00C54284" w:rsidRDefault="00E27C55" w:rsidP="00E27C55">
            <w:pPr>
              <w:pStyle w:val="NoSpacing"/>
              <w:rPr>
                <w:rFonts w:ascii="Segoe UI" w:hAnsi="Segoe UI" w:cs="Segoe UI"/>
                <w:b/>
              </w:rPr>
            </w:pPr>
            <w:r w:rsidRPr="00C54284">
              <w:rPr>
                <w:rFonts w:ascii="Segoe UI" w:hAnsi="Segoe UI" w:cs="Segoe UI"/>
                <w:b/>
              </w:rPr>
              <w:lastRenderedPageBreak/>
              <w:t>Module</w:t>
            </w:r>
          </w:p>
        </w:tc>
        <w:tc>
          <w:tcPr>
            <w:tcW w:w="7555" w:type="dxa"/>
          </w:tcPr>
          <w:p w14:paraId="37637885" w14:textId="77777777" w:rsidR="00E27C55" w:rsidRPr="00C54284" w:rsidRDefault="00E27C55" w:rsidP="00E27C55">
            <w:pPr>
              <w:pStyle w:val="NoSpacing"/>
              <w:rPr>
                <w:rFonts w:ascii="Segoe UI" w:hAnsi="Segoe UI" w:cs="Segoe UI"/>
                <w:b/>
              </w:rPr>
            </w:pPr>
            <w:r w:rsidRPr="00C54284">
              <w:rPr>
                <w:rFonts w:ascii="Segoe UI" w:hAnsi="Segoe UI" w:cs="Segoe UI"/>
                <w:b/>
              </w:rPr>
              <w:t>Details</w:t>
            </w:r>
          </w:p>
        </w:tc>
      </w:tr>
      <w:tr w:rsidR="00E27C55" w:rsidRPr="00C54284" w14:paraId="460D7767" w14:textId="77777777" w:rsidTr="00E27C55">
        <w:tc>
          <w:tcPr>
            <w:tcW w:w="1615" w:type="dxa"/>
          </w:tcPr>
          <w:p w14:paraId="48FAC917" w14:textId="77777777" w:rsidR="00E27C55" w:rsidRPr="00C54284" w:rsidRDefault="00E27C55" w:rsidP="00E27C55">
            <w:pPr>
              <w:pStyle w:val="NoSpacing"/>
              <w:rPr>
                <w:rFonts w:ascii="Segoe UI" w:hAnsi="Segoe UI" w:cs="Segoe UI"/>
              </w:rPr>
            </w:pPr>
            <w:r w:rsidRPr="00C54284">
              <w:rPr>
                <w:rFonts w:ascii="Segoe UI" w:hAnsi="Segoe UI" w:cs="Segoe UI"/>
              </w:rPr>
              <w:t>File name</w:t>
            </w:r>
          </w:p>
        </w:tc>
        <w:tc>
          <w:tcPr>
            <w:tcW w:w="7555" w:type="dxa"/>
          </w:tcPr>
          <w:p w14:paraId="58015457" w14:textId="77777777" w:rsidR="00E27C55" w:rsidRPr="00C54284" w:rsidRDefault="00E27C55" w:rsidP="00E27C55">
            <w:pPr>
              <w:pStyle w:val="NoSpacing"/>
              <w:rPr>
                <w:rFonts w:ascii="Segoe UI" w:hAnsi="Segoe UI" w:cs="Segoe UI"/>
              </w:rPr>
            </w:pPr>
            <w:r w:rsidRPr="00C54284">
              <w:rPr>
                <w:rFonts w:ascii="Segoe UI" w:hAnsi="Segoe UI" w:cs="Segoe UI"/>
              </w:rPr>
              <w:t>ServiceUtility.cs</w:t>
            </w:r>
          </w:p>
        </w:tc>
      </w:tr>
      <w:tr w:rsidR="00E27C55" w:rsidRPr="00C54284" w14:paraId="06B60C05" w14:textId="77777777" w:rsidTr="00E27C55">
        <w:tc>
          <w:tcPr>
            <w:tcW w:w="1615" w:type="dxa"/>
          </w:tcPr>
          <w:p w14:paraId="0DAA968B" w14:textId="77777777" w:rsidR="00E27C55" w:rsidRPr="00C54284" w:rsidRDefault="00E27C55" w:rsidP="00E27C55">
            <w:pPr>
              <w:pStyle w:val="NoSpacing"/>
              <w:rPr>
                <w:rFonts w:ascii="Segoe UI" w:hAnsi="Segoe UI" w:cs="Segoe UI"/>
              </w:rPr>
            </w:pPr>
            <w:r w:rsidRPr="00C54284">
              <w:rPr>
                <w:rFonts w:ascii="Segoe UI" w:hAnsi="Segoe UI" w:cs="Segoe UI"/>
              </w:rPr>
              <w:t>Class Name</w:t>
            </w:r>
          </w:p>
        </w:tc>
        <w:tc>
          <w:tcPr>
            <w:tcW w:w="7555" w:type="dxa"/>
          </w:tcPr>
          <w:p w14:paraId="645E0A17" w14:textId="77777777" w:rsidR="00E27C55" w:rsidRPr="00C54284" w:rsidRDefault="00E27C55" w:rsidP="00E27C55">
            <w:pPr>
              <w:pStyle w:val="NoSpacing"/>
              <w:rPr>
                <w:rFonts w:ascii="Segoe UI" w:hAnsi="Segoe UI" w:cs="Segoe UI"/>
              </w:rPr>
            </w:pPr>
            <w:r w:rsidRPr="00C54284">
              <w:rPr>
                <w:rFonts w:ascii="Segoe UI" w:hAnsi="Segoe UI" w:cs="Segoe UI"/>
              </w:rPr>
              <w:t>ServiceUtility.cs</w:t>
            </w:r>
          </w:p>
        </w:tc>
      </w:tr>
      <w:tr w:rsidR="00E27C55" w:rsidRPr="00C54284" w14:paraId="65ACA347" w14:textId="77777777" w:rsidTr="00E27C55">
        <w:tc>
          <w:tcPr>
            <w:tcW w:w="1615" w:type="dxa"/>
          </w:tcPr>
          <w:p w14:paraId="10F7D25E" w14:textId="77777777" w:rsidR="00E27C55" w:rsidRPr="00C54284" w:rsidRDefault="00E27C55" w:rsidP="00E27C55">
            <w:pPr>
              <w:pStyle w:val="NoSpacing"/>
              <w:rPr>
                <w:rFonts w:ascii="Segoe UI" w:hAnsi="Segoe UI" w:cs="Segoe UI"/>
              </w:rPr>
            </w:pPr>
            <w:r w:rsidRPr="00C54284">
              <w:rPr>
                <w:rFonts w:ascii="Segoe UI" w:hAnsi="Segoe UI" w:cs="Segoe UI"/>
              </w:rPr>
              <w:t>Namespace</w:t>
            </w:r>
          </w:p>
        </w:tc>
        <w:tc>
          <w:tcPr>
            <w:tcW w:w="7555" w:type="dxa"/>
          </w:tcPr>
          <w:p w14:paraId="0E4E1C9E" w14:textId="77777777" w:rsidR="00E27C55" w:rsidRPr="00C54284" w:rsidRDefault="00E27C55" w:rsidP="00E27C55">
            <w:pPr>
              <w:pStyle w:val="NoSpacing"/>
              <w:rPr>
                <w:rFonts w:ascii="Segoe UI" w:hAnsi="Segoe UI" w:cs="Segoe UI"/>
              </w:rPr>
            </w:pPr>
            <w:r w:rsidRPr="00C54284">
              <w:rPr>
                <w:rFonts w:ascii="Segoe UI" w:hAnsi="Segoe UI" w:cs="Segoe UI"/>
              </w:rPr>
              <w:t>Microsoft.Legal.MatterCenter.Utility</w:t>
            </w:r>
          </w:p>
        </w:tc>
      </w:tr>
      <w:tr w:rsidR="00E27C55" w:rsidRPr="00C54284" w14:paraId="175CA89B" w14:textId="77777777" w:rsidTr="00E27C55">
        <w:tc>
          <w:tcPr>
            <w:tcW w:w="1615" w:type="dxa"/>
          </w:tcPr>
          <w:p w14:paraId="2B00B861" w14:textId="77777777" w:rsidR="00E27C55" w:rsidRPr="00C54284" w:rsidRDefault="00E27C55" w:rsidP="00E27C55">
            <w:pPr>
              <w:pStyle w:val="NoSpacing"/>
              <w:rPr>
                <w:rFonts w:ascii="Segoe UI" w:hAnsi="Segoe UI" w:cs="Segoe UI"/>
              </w:rPr>
            </w:pPr>
            <w:r w:rsidRPr="00C54284">
              <w:rPr>
                <w:rFonts w:ascii="Segoe UI" w:hAnsi="Segoe UI" w:cs="Segoe UI"/>
              </w:rPr>
              <w:t>Assembly</w:t>
            </w:r>
          </w:p>
        </w:tc>
        <w:tc>
          <w:tcPr>
            <w:tcW w:w="7555" w:type="dxa"/>
          </w:tcPr>
          <w:p w14:paraId="55AE360E" w14:textId="77777777" w:rsidR="00E27C55" w:rsidRPr="00C54284" w:rsidRDefault="00E27C55" w:rsidP="00E27C55">
            <w:pPr>
              <w:pStyle w:val="NoSpacing"/>
              <w:rPr>
                <w:rFonts w:ascii="Segoe UI" w:hAnsi="Segoe UI" w:cs="Segoe UI"/>
              </w:rPr>
            </w:pPr>
            <w:r w:rsidRPr="00C54284">
              <w:rPr>
                <w:rFonts w:ascii="Segoe UI" w:hAnsi="Segoe UI" w:cs="Segoe UI"/>
              </w:rPr>
              <w:t>Microsoft.Legal.MatterCenter.Utility</w:t>
            </w:r>
          </w:p>
        </w:tc>
      </w:tr>
      <w:tr w:rsidR="00E27C55" w:rsidRPr="00C54284" w14:paraId="71D021D9" w14:textId="77777777" w:rsidTr="00E27C55">
        <w:tc>
          <w:tcPr>
            <w:tcW w:w="1615" w:type="dxa"/>
          </w:tcPr>
          <w:p w14:paraId="58BCFCE7" w14:textId="77777777" w:rsidR="00E27C55" w:rsidRPr="00C54284" w:rsidRDefault="00E27C55" w:rsidP="00E27C55">
            <w:pPr>
              <w:pStyle w:val="NoSpacing"/>
              <w:rPr>
                <w:rFonts w:ascii="Segoe UI" w:hAnsi="Segoe UI" w:cs="Segoe UI"/>
              </w:rPr>
            </w:pPr>
            <w:r w:rsidRPr="00C54284">
              <w:rPr>
                <w:rFonts w:ascii="Segoe UI" w:hAnsi="Segoe UI" w:cs="Segoe UI"/>
              </w:rPr>
              <w:t>Methods</w:t>
            </w:r>
          </w:p>
        </w:tc>
        <w:tc>
          <w:tcPr>
            <w:tcW w:w="7555" w:type="dxa"/>
          </w:tcPr>
          <w:p w14:paraId="653F0567" w14:textId="77777777" w:rsidR="00E27C55" w:rsidRPr="00C54284" w:rsidRDefault="00E27C55" w:rsidP="00E27C55">
            <w:pPr>
              <w:pStyle w:val="NoSpacing"/>
              <w:numPr>
                <w:ilvl w:val="0"/>
                <w:numId w:val="38"/>
              </w:numPr>
              <w:rPr>
                <w:rFonts w:ascii="Segoe UI" w:hAnsi="Segoe UI" w:cs="Segoe UI"/>
                <w:color w:val="000000"/>
              </w:rPr>
            </w:pPr>
            <w:r w:rsidRPr="00C54284">
              <w:rPr>
                <w:rFonts w:ascii="Segoe UI" w:hAnsi="Segoe UI" w:cs="Segoe UI"/>
                <w:color w:val="000000"/>
              </w:rPr>
              <w:t>GetClientContext:</w:t>
            </w:r>
          </w:p>
          <w:p w14:paraId="4D41D103" w14:textId="77777777" w:rsidR="009D51D4" w:rsidRDefault="00E27C55">
            <w:pPr>
              <w:pStyle w:val="NoSpacing"/>
              <w:ind w:left="360"/>
              <w:rPr>
                <w:ins w:id="1290" w:author="Akash Virani" w:date="2015-09-21T16:43:00Z"/>
                <w:rFonts w:ascii="Segoe UI" w:hAnsi="Segoe UI" w:cs="Segoe UI"/>
                <w:color w:val="000000"/>
              </w:rPr>
            </w:pPr>
            <w:r w:rsidRPr="00C54284">
              <w:rPr>
                <w:rFonts w:ascii="Segoe UI" w:hAnsi="Segoe UI" w:cs="Segoe UI"/>
                <w:color w:val="000000"/>
              </w:rPr>
              <w:t>Gets the client context for the specified site using SP app token</w:t>
            </w:r>
          </w:p>
          <w:p w14:paraId="4268EFD0" w14:textId="0B89B0EE" w:rsidR="00CE7AA5" w:rsidRDefault="00CE7AA5">
            <w:pPr>
              <w:pStyle w:val="NoSpacing"/>
              <w:numPr>
                <w:ilvl w:val="0"/>
                <w:numId w:val="38"/>
              </w:numPr>
              <w:rPr>
                <w:ins w:id="1291" w:author="Akash Virani" w:date="2015-09-21T16:45:00Z"/>
                <w:rFonts w:ascii="Segoe UI" w:hAnsi="Segoe UI" w:cs="Segoe UI"/>
                <w:color w:val="000000"/>
              </w:rPr>
              <w:pPrChange w:id="1292" w:author="Akash Virani" w:date="2015-09-21T16:44:00Z">
                <w:pPr>
                  <w:pStyle w:val="NoSpacing"/>
                  <w:ind w:left="360"/>
                </w:pPr>
              </w:pPrChange>
            </w:pPr>
            <w:ins w:id="1293" w:author="Akash Virani" w:date="2015-09-21T16:41:00Z">
              <w:r w:rsidRPr="009D51D4">
                <w:rPr>
                  <w:rFonts w:ascii="Segoe UI" w:hAnsi="Segoe UI" w:cs="Segoe UI"/>
                  <w:color w:val="000000"/>
                  <w:rPrChange w:id="1294" w:author="Akash Virani" w:date="2015-09-21T16:43:00Z">
                    <w:rPr>
                      <w:rFonts w:ascii="Consolas" w:eastAsiaTheme="minorHAnsi" w:hAnsi="Consolas" w:cs="Consolas"/>
                      <w:color w:val="000000"/>
                      <w:sz w:val="19"/>
                      <w:szCs w:val="19"/>
                      <w:highlight w:val="white"/>
                      <w:lang w:bidi="gu-IN"/>
                    </w:rPr>
                  </w:rPrChange>
                </w:rPr>
                <w:t>FetchClientContext</w:t>
              </w:r>
            </w:ins>
            <w:ins w:id="1295" w:author="Akash Virani" w:date="2015-09-21T16:44:00Z">
              <w:r w:rsidR="009D51D4">
                <w:rPr>
                  <w:rFonts w:ascii="Segoe UI" w:hAnsi="Segoe UI" w:cs="Segoe UI"/>
                  <w:color w:val="000000"/>
                </w:rPr>
                <w:t>:</w:t>
              </w:r>
            </w:ins>
          </w:p>
          <w:p w14:paraId="3C554CE3" w14:textId="7D8F23D7" w:rsidR="009D51D4" w:rsidRPr="00C54284" w:rsidRDefault="009D51D4">
            <w:pPr>
              <w:pStyle w:val="NoSpacing"/>
              <w:ind w:left="360"/>
              <w:rPr>
                <w:rFonts w:ascii="Segoe UI" w:hAnsi="Segoe UI" w:cs="Segoe UI"/>
                <w:color w:val="000000"/>
              </w:rPr>
            </w:pPr>
            <w:ins w:id="1296" w:author="Akash Virani" w:date="2015-09-21T16:45:00Z">
              <w:r w:rsidRPr="009D51D4">
                <w:rPr>
                  <w:rFonts w:ascii="Segoe UI" w:hAnsi="Segoe UI" w:cs="Segoe UI"/>
                  <w:color w:val="000000"/>
                  <w:rPrChange w:id="1297" w:author="Akash Virani" w:date="2015-09-21T16:47:00Z">
                    <w:rPr>
                      <w:rFonts w:ascii="Consolas" w:eastAsiaTheme="minorHAnsi" w:hAnsi="Consolas" w:cs="Consolas"/>
                      <w:color w:val="008000"/>
                      <w:sz w:val="19"/>
                      <w:szCs w:val="19"/>
                      <w:highlight w:val="white"/>
                      <w:lang w:bidi="gu-IN"/>
                    </w:rPr>
                  </w:rPrChange>
                </w:rPr>
                <w:t>Gets the client context for the refresh token</w:t>
              </w:r>
              <w:r>
                <w:rPr>
                  <w:rFonts w:ascii="Consolas" w:eastAsiaTheme="minorHAnsi" w:hAnsi="Consolas" w:cs="Consolas"/>
                  <w:color w:val="008000"/>
                  <w:sz w:val="19"/>
                  <w:szCs w:val="19"/>
                  <w:highlight w:val="white"/>
                  <w:lang w:bidi="gu-IN"/>
                </w:rPr>
                <w:t>.</w:t>
              </w:r>
            </w:ins>
          </w:p>
          <w:p w14:paraId="6BDFD3C9" w14:textId="77777777" w:rsidR="00E27C55" w:rsidRPr="00C54284" w:rsidRDefault="00E27C55" w:rsidP="00E27C55">
            <w:pPr>
              <w:pStyle w:val="NoSpacing"/>
              <w:numPr>
                <w:ilvl w:val="0"/>
                <w:numId w:val="38"/>
              </w:numPr>
              <w:rPr>
                <w:rFonts w:ascii="Segoe UI" w:hAnsi="Segoe UI" w:cs="Segoe UI"/>
                <w:color w:val="000000"/>
              </w:rPr>
            </w:pPr>
            <w:r w:rsidRPr="00C54284">
              <w:rPr>
                <w:rFonts w:ascii="Segoe UI" w:hAnsi="Segoe UI" w:cs="Segoe UI"/>
                <w:color w:val="000000"/>
              </w:rPr>
              <w:t>GetEncodedValueForSearchIndexProperty:</w:t>
            </w:r>
          </w:p>
          <w:p w14:paraId="04CCC2DB"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Gets encoded value for search index property</w:t>
            </w:r>
          </w:p>
          <w:p w14:paraId="3E5BF059" w14:textId="77777777" w:rsidR="00E27C55" w:rsidRPr="00C54284" w:rsidRDefault="00E27C55" w:rsidP="00E27C55">
            <w:pPr>
              <w:pStyle w:val="NoSpacing"/>
              <w:numPr>
                <w:ilvl w:val="0"/>
                <w:numId w:val="38"/>
              </w:numPr>
              <w:rPr>
                <w:rFonts w:ascii="Segoe UI" w:hAnsi="Segoe UI" w:cs="Segoe UI"/>
                <w:color w:val="000000"/>
              </w:rPr>
            </w:pPr>
            <w:r w:rsidRPr="00C54284">
              <w:rPr>
                <w:rFonts w:ascii="Segoe UI" w:hAnsi="Segoe UI" w:cs="Segoe UI"/>
                <w:color w:val="000000"/>
              </w:rPr>
              <w:t>SetPropertyValueForList:</w:t>
            </w:r>
          </w:p>
          <w:p w14:paraId="6820674A"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Sets the value of the specified property</w:t>
            </w:r>
          </w:p>
          <w:p w14:paraId="3E275D5F" w14:textId="77777777" w:rsidR="00E27C55" w:rsidRPr="00C54284" w:rsidRDefault="00E27C55" w:rsidP="00E27C55">
            <w:pPr>
              <w:pStyle w:val="NoSpacing"/>
              <w:numPr>
                <w:ilvl w:val="0"/>
                <w:numId w:val="38"/>
              </w:numPr>
              <w:rPr>
                <w:rFonts w:ascii="Segoe UI" w:hAnsi="Segoe UI" w:cs="Segoe UI"/>
                <w:color w:val="000000"/>
              </w:rPr>
            </w:pPr>
            <w:r w:rsidRPr="00C54284">
              <w:rPr>
                <w:rFonts w:ascii="Segoe UI" w:hAnsi="Segoe UI" w:cs="Segoe UI"/>
                <w:color w:val="000000"/>
              </w:rPr>
              <w:t>GetPropertyValueForList:</w:t>
            </w:r>
          </w:p>
          <w:p w14:paraId="0735D70A"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Fetches the values of property for specified matter</w:t>
            </w:r>
          </w:p>
          <w:p w14:paraId="37873FB9" w14:textId="77777777" w:rsidR="00E27C55" w:rsidRPr="00C54284" w:rsidRDefault="00E27C55" w:rsidP="00E27C55">
            <w:pPr>
              <w:pStyle w:val="NoSpacing"/>
              <w:numPr>
                <w:ilvl w:val="0"/>
                <w:numId w:val="38"/>
              </w:numPr>
              <w:rPr>
                <w:rFonts w:ascii="Segoe UI" w:hAnsi="Segoe UI" w:cs="Segoe UI"/>
                <w:color w:val="000000"/>
              </w:rPr>
            </w:pPr>
            <w:r w:rsidRPr="00C54284">
              <w:rPr>
                <w:rFonts w:ascii="Segoe UI" w:hAnsi="Segoe UI" w:cs="Segoe UI"/>
                <w:color w:val="000000"/>
              </w:rPr>
              <w:t>AccessClientContext:</w:t>
            </w:r>
          </w:p>
          <w:p w14:paraId="6848A572" w14:textId="77777777" w:rsidR="00E27C55" w:rsidRDefault="00E27C55" w:rsidP="00E27C55">
            <w:pPr>
              <w:pStyle w:val="NoSpacing"/>
              <w:ind w:left="360"/>
              <w:rPr>
                <w:ins w:id="1298" w:author="Akash Virani" w:date="2015-09-21T16:42:00Z"/>
                <w:rFonts w:ascii="Segoe UI" w:hAnsi="Segoe UI" w:cs="Segoe UI"/>
                <w:color w:val="000000"/>
              </w:rPr>
            </w:pPr>
            <w:r w:rsidRPr="00C54284">
              <w:rPr>
                <w:rFonts w:ascii="Segoe UI" w:hAnsi="Segoe UI" w:cs="Segoe UI"/>
                <w:color w:val="000000"/>
              </w:rPr>
              <w:t>Accesses the client context</w:t>
            </w:r>
          </w:p>
          <w:p w14:paraId="77BB455B" w14:textId="28602F89" w:rsidR="00CE7AA5" w:rsidRDefault="00CE7AA5">
            <w:pPr>
              <w:pStyle w:val="NoSpacing"/>
              <w:numPr>
                <w:ilvl w:val="0"/>
                <w:numId w:val="38"/>
              </w:numPr>
              <w:rPr>
                <w:ins w:id="1299" w:author="Akash Virani" w:date="2015-09-21T16:45:00Z"/>
                <w:rFonts w:ascii="Segoe UI" w:hAnsi="Segoe UI" w:cs="Segoe UI"/>
                <w:color w:val="000000"/>
              </w:rPr>
              <w:pPrChange w:id="1300" w:author="Akash Virani" w:date="2015-09-21T16:44:00Z">
                <w:pPr>
                  <w:pStyle w:val="NoSpacing"/>
                  <w:ind w:left="360"/>
                </w:pPr>
              </w:pPrChange>
            </w:pPr>
            <w:ins w:id="1301" w:author="Akash Virani" w:date="2015-09-21T16:42:00Z">
              <w:r w:rsidRPr="009D51D4">
                <w:rPr>
                  <w:rFonts w:ascii="Segoe UI" w:hAnsi="Segoe UI" w:cs="Segoe UI"/>
                  <w:color w:val="000000"/>
                  <w:rPrChange w:id="1302" w:author="Akash Virani" w:date="2015-09-21T16:43:00Z">
                    <w:rPr>
                      <w:rFonts w:ascii="Consolas" w:eastAsiaTheme="minorHAnsi" w:hAnsi="Consolas" w:cs="Consolas"/>
                      <w:color w:val="000000"/>
                      <w:sz w:val="19"/>
                      <w:szCs w:val="19"/>
                      <w:highlight w:val="white"/>
                      <w:lang w:bidi="gu-IN"/>
                    </w:rPr>
                  </w:rPrChange>
                </w:rPr>
                <w:t>SetUploadItemProperties</w:t>
              </w:r>
            </w:ins>
            <w:ins w:id="1303" w:author="Akash Virani" w:date="2015-09-21T16:45:00Z">
              <w:r w:rsidR="009D51D4">
                <w:rPr>
                  <w:rFonts w:ascii="Segoe UI" w:hAnsi="Segoe UI" w:cs="Segoe UI"/>
                  <w:color w:val="000000"/>
                </w:rPr>
                <w:t>:</w:t>
              </w:r>
            </w:ins>
          </w:p>
          <w:p w14:paraId="775EDE72" w14:textId="3E97D62C" w:rsidR="009D51D4" w:rsidRPr="009D51D4" w:rsidRDefault="009D51D4">
            <w:pPr>
              <w:pStyle w:val="NoSpacing"/>
              <w:ind w:left="360"/>
              <w:rPr>
                <w:ins w:id="1304" w:author="Akash Virani" w:date="2015-09-21T16:42:00Z"/>
                <w:rFonts w:ascii="Segoe UI" w:hAnsi="Segoe UI" w:cs="Segoe UI"/>
                <w:color w:val="000000"/>
                <w:rPrChange w:id="1305" w:author="Akash Virani" w:date="2015-09-21T16:43:00Z">
                  <w:rPr>
                    <w:ins w:id="1306" w:author="Akash Virani" w:date="2015-09-21T16:42:00Z"/>
                    <w:rFonts w:ascii="Consolas" w:eastAsiaTheme="minorHAnsi" w:hAnsi="Consolas" w:cs="Consolas"/>
                    <w:color w:val="000000"/>
                    <w:sz w:val="19"/>
                    <w:szCs w:val="19"/>
                    <w:lang w:bidi="gu-IN"/>
                  </w:rPr>
                </w:rPrChange>
              </w:rPr>
            </w:pPr>
            <w:ins w:id="1307" w:author="Akash Virani" w:date="2015-09-21T16:45:00Z">
              <w:r w:rsidRPr="009D51D4">
                <w:rPr>
                  <w:rFonts w:ascii="Segoe UI" w:hAnsi="Segoe UI" w:cs="Segoe UI"/>
                  <w:color w:val="000000"/>
                  <w:rPrChange w:id="1308" w:author="Akash Virani" w:date="2015-09-21T16:47:00Z">
                    <w:rPr>
                      <w:rFonts w:ascii="Consolas" w:eastAsiaTheme="minorHAnsi" w:hAnsi="Consolas" w:cs="Consolas"/>
                      <w:color w:val="008000"/>
                      <w:sz w:val="19"/>
                      <w:szCs w:val="19"/>
                      <w:highlight w:val="white"/>
                      <w:lang w:bidi="gu-IN"/>
                    </w:rPr>
                  </w:rPrChange>
                </w:rPr>
                <w:t>Sets the upload item properties</w:t>
              </w:r>
            </w:ins>
          </w:p>
          <w:p w14:paraId="0D0C5E5C" w14:textId="63666DD4" w:rsidR="00CE7AA5" w:rsidRDefault="00CE7AA5">
            <w:pPr>
              <w:pStyle w:val="NoSpacing"/>
              <w:numPr>
                <w:ilvl w:val="0"/>
                <w:numId w:val="38"/>
              </w:numPr>
              <w:rPr>
                <w:ins w:id="1309" w:author="Akash Virani" w:date="2015-09-21T16:45:00Z"/>
                <w:rFonts w:ascii="Segoe UI" w:hAnsi="Segoe UI" w:cs="Segoe UI"/>
                <w:color w:val="000000"/>
              </w:rPr>
              <w:pPrChange w:id="1310" w:author="Akash Virani" w:date="2015-09-21T16:44:00Z">
                <w:pPr>
                  <w:pStyle w:val="NoSpacing"/>
                  <w:ind w:left="360"/>
                </w:pPr>
              </w:pPrChange>
            </w:pPr>
            <w:ins w:id="1311" w:author="Akash Virani" w:date="2015-09-21T16:42:00Z">
              <w:r w:rsidRPr="009D51D4">
                <w:rPr>
                  <w:rFonts w:ascii="Segoe UI" w:hAnsi="Segoe UI" w:cs="Segoe UI"/>
                  <w:color w:val="000000"/>
                  <w:rPrChange w:id="1312" w:author="Akash Virani" w:date="2015-09-21T16:43:00Z">
                    <w:rPr>
                      <w:rFonts w:ascii="Consolas" w:eastAsiaTheme="minorHAnsi" w:hAnsi="Consolas" w:cs="Consolas"/>
                      <w:color w:val="000000"/>
                      <w:sz w:val="19"/>
                      <w:szCs w:val="19"/>
                      <w:highlight w:val="white"/>
                      <w:lang w:bidi="gu-IN"/>
                    </w:rPr>
                  </w:rPrChange>
                </w:rPr>
                <w:t>DocumentExists</w:t>
              </w:r>
            </w:ins>
          </w:p>
          <w:p w14:paraId="62003777" w14:textId="28C41164" w:rsidR="009D51D4" w:rsidRPr="009D51D4" w:rsidRDefault="009D51D4">
            <w:pPr>
              <w:pStyle w:val="NoSpacing"/>
              <w:ind w:left="360"/>
              <w:rPr>
                <w:ins w:id="1313" w:author="Akash Virani" w:date="2015-09-21T16:42:00Z"/>
                <w:rFonts w:ascii="Segoe UI" w:hAnsi="Segoe UI" w:cs="Segoe UI"/>
                <w:color w:val="000000"/>
                <w:rPrChange w:id="1314" w:author="Akash Virani" w:date="2015-09-21T16:43:00Z">
                  <w:rPr>
                    <w:ins w:id="1315" w:author="Akash Virani" w:date="2015-09-21T16:42:00Z"/>
                    <w:rFonts w:ascii="Consolas" w:eastAsiaTheme="minorHAnsi" w:hAnsi="Consolas" w:cs="Consolas"/>
                    <w:color w:val="000000"/>
                    <w:sz w:val="19"/>
                    <w:szCs w:val="19"/>
                    <w:lang w:bidi="gu-IN"/>
                  </w:rPr>
                </w:rPrChange>
              </w:rPr>
            </w:pPr>
            <w:ins w:id="1316" w:author="Akash Virani" w:date="2015-09-21T16:45:00Z">
              <w:r w:rsidRPr="009D51D4">
                <w:rPr>
                  <w:rFonts w:ascii="Segoe UI" w:hAnsi="Segoe UI" w:cs="Segoe UI"/>
                  <w:color w:val="000000"/>
                  <w:rPrChange w:id="1317" w:author="Akash Virani" w:date="2015-09-21T16:47:00Z">
                    <w:rPr>
                      <w:rFonts w:ascii="Consolas" w:eastAsiaTheme="minorHAnsi" w:hAnsi="Consolas" w:cs="Consolas"/>
                      <w:color w:val="008000"/>
                      <w:sz w:val="19"/>
                      <w:szCs w:val="19"/>
                      <w:highlight w:val="white"/>
                      <w:lang w:bidi="gu-IN"/>
                    </w:rPr>
                  </w:rPrChange>
                </w:rPr>
                <w:t>Checks if document exists</w:t>
              </w:r>
            </w:ins>
          </w:p>
          <w:p w14:paraId="6B90566C" w14:textId="76EADA5C" w:rsidR="00CE7AA5" w:rsidRDefault="00CE7AA5">
            <w:pPr>
              <w:pStyle w:val="NoSpacing"/>
              <w:numPr>
                <w:ilvl w:val="0"/>
                <w:numId w:val="38"/>
              </w:numPr>
              <w:rPr>
                <w:ins w:id="1318" w:author="Akash Virani" w:date="2015-09-21T16:45:00Z"/>
                <w:rFonts w:ascii="Segoe UI" w:hAnsi="Segoe UI" w:cs="Segoe UI"/>
                <w:color w:val="000000"/>
              </w:rPr>
              <w:pPrChange w:id="1319" w:author="Akash Virani" w:date="2015-09-21T16:44:00Z">
                <w:pPr>
                  <w:pStyle w:val="NoSpacing"/>
                  <w:ind w:left="360"/>
                </w:pPr>
              </w:pPrChange>
            </w:pPr>
            <w:ins w:id="1320" w:author="Akash Virani" w:date="2015-09-21T16:42:00Z">
              <w:r w:rsidRPr="009D51D4">
                <w:rPr>
                  <w:rFonts w:ascii="Segoe UI" w:hAnsi="Segoe UI" w:cs="Segoe UI"/>
                  <w:color w:val="000000"/>
                  <w:rPrChange w:id="1321" w:author="Akash Virani" w:date="2015-09-21T16:43:00Z">
                    <w:rPr>
                      <w:rFonts w:ascii="Consolas" w:eastAsiaTheme="minorHAnsi" w:hAnsi="Consolas" w:cs="Consolas"/>
                      <w:color w:val="000000"/>
                      <w:sz w:val="19"/>
                      <w:szCs w:val="19"/>
                      <w:highlight w:val="white"/>
                      <w:lang w:bidi="gu-IN"/>
                    </w:rPr>
                  </w:rPrChange>
                </w:rPr>
                <w:t>PerformContentCheck</w:t>
              </w:r>
            </w:ins>
          </w:p>
          <w:p w14:paraId="04DBF768" w14:textId="27CFD7CE" w:rsidR="009D51D4" w:rsidRPr="009D51D4" w:rsidRDefault="009D51D4">
            <w:pPr>
              <w:pStyle w:val="NoSpacing"/>
              <w:ind w:left="360"/>
              <w:rPr>
                <w:ins w:id="1322" w:author="Akash Virani" w:date="2015-09-21T16:42:00Z"/>
                <w:rFonts w:ascii="Segoe UI" w:hAnsi="Segoe UI" w:cs="Segoe UI"/>
                <w:color w:val="000000"/>
                <w:rPrChange w:id="1323" w:author="Akash Virani" w:date="2015-09-21T16:43:00Z">
                  <w:rPr>
                    <w:ins w:id="1324" w:author="Akash Virani" w:date="2015-09-21T16:42:00Z"/>
                    <w:rFonts w:ascii="Consolas" w:eastAsiaTheme="minorHAnsi" w:hAnsi="Consolas" w:cs="Consolas"/>
                    <w:color w:val="000000"/>
                    <w:sz w:val="19"/>
                    <w:szCs w:val="19"/>
                    <w:lang w:bidi="gu-IN"/>
                  </w:rPr>
                </w:rPrChange>
              </w:rPr>
            </w:pPr>
            <w:ins w:id="1325" w:author="Akash Virani" w:date="2015-09-21T16:46:00Z">
              <w:r w:rsidRPr="009D51D4">
                <w:rPr>
                  <w:rFonts w:ascii="Segoe UI" w:hAnsi="Segoe UI" w:cs="Segoe UI"/>
                  <w:color w:val="000000"/>
                  <w:rPrChange w:id="1326" w:author="Akash Virani" w:date="2015-09-21T16:47:00Z">
                    <w:rPr>
                      <w:rFonts w:ascii="Consolas" w:eastAsiaTheme="minorHAnsi" w:hAnsi="Consolas" w:cs="Consolas"/>
                      <w:color w:val="008000"/>
                      <w:sz w:val="19"/>
                      <w:szCs w:val="19"/>
                      <w:highlight w:val="white"/>
                      <w:lang w:bidi="gu-IN"/>
                    </w:rPr>
                  </w:rPrChange>
                </w:rPr>
                <w:t>Check if Content of local file and server file matches</w:t>
              </w:r>
            </w:ins>
          </w:p>
          <w:p w14:paraId="2AC7FD59" w14:textId="565780B9" w:rsidR="00CE7AA5" w:rsidRDefault="00CE7AA5">
            <w:pPr>
              <w:pStyle w:val="NoSpacing"/>
              <w:numPr>
                <w:ilvl w:val="0"/>
                <w:numId w:val="38"/>
              </w:numPr>
              <w:rPr>
                <w:ins w:id="1327" w:author="Akash Virani" w:date="2015-09-21T16:46:00Z"/>
                <w:rFonts w:ascii="Segoe UI" w:hAnsi="Segoe UI" w:cs="Segoe UI"/>
                <w:color w:val="000000"/>
              </w:rPr>
              <w:pPrChange w:id="1328" w:author="Akash Virani" w:date="2015-09-21T16:44:00Z">
                <w:pPr>
                  <w:pStyle w:val="NoSpacing"/>
                  <w:ind w:left="360"/>
                </w:pPr>
              </w:pPrChange>
            </w:pPr>
            <w:ins w:id="1329" w:author="Akash Virani" w:date="2015-09-21T16:42:00Z">
              <w:r w:rsidRPr="009D51D4">
                <w:rPr>
                  <w:rFonts w:ascii="Segoe UI" w:hAnsi="Segoe UI" w:cs="Segoe UI"/>
                  <w:color w:val="000000"/>
                  <w:rPrChange w:id="1330" w:author="Akash Virani" w:date="2015-09-21T16:43:00Z">
                    <w:rPr>
                      <w:rFonts w:ascii="Consolas" w:eastAsiaTheme="minorHAnsi" w:hAnsi="Consolas" w:cs="Consolas"/>
                      <w:color w:val="000000"/>
                      <w:sz w:val="19"/>
                      <w:szCs w:val="19"/>
                      <w:highlight w:val="white"/>
                      <w:lang w:bidi="gu-IN"/>
                    </w:rPr>
                  </w:rPrChange>
                </w:rPr>
                <w:t>ValidateRequestToken</w:t>
              </w:r>
            </w:ins>
          </w:p>
          <w:p w14:paraId="6B96B39A" w14:textId="1AE16FA8" w:rsidR="009D51D4" w:rsidRPr="009D51D4" w:rsidRDefault="009D51D4">
            <w:pPr>
              <w:pStyle w:val="NoSpacing"/>
              <w:ind w:left="360"/>
              <w:rPr>
                <w:ins w:id="1331" w:author="Akash Virani" w:date="2015-09-21T16:42:00Z"/>
                <w:rFonts w:ascii="Segoe UI" w:hAnsi="Segoe UI" w:cs="Segoe UI"/>
                <w:color w:val="000000"/>
                <w:rPrChange w:id="1332" w:author="Akash Virani" w:date="2015-09-21T16:43:00Z">
                  <w:rPr>
                    <w:ins w:id="1333" w:author="Akash Virani" w:date="2015-09-21T16:42:00Z"/>
                    <w:rFonts w:ascii="Consolas" w:eastAsiaTheme="minorHAnsi" w:hAnsi="Consolas" w:cs="Consolas"/>
                    <w:color w:val="000000"/>
                    <w:sz w:val="19"/>
                    <w:szCs w:val="19"/>
                    <w:lang w:bidi="gu-IN"/>
                  </w:rPr>
                </w:rPrChange>
              </w:rPr>
            </w:pPr>
            <w:ins w:id="1334" w:author="Akash Virani" w:date="2015-09-21T16:46:00Z">
              <w:r w:rsidRPr="009D51D4">
                <w:rPr>
                  <w:rFonts w:ascii="Segoe UI" w:hAnsi="Segoe UI" w:cs="Segoe UI"/>
                  <w:color w:val="000000"/>
                  <w:rPrChange w:id="1335" w:author="Akash Virani" w:date="2015-09-21T16:47:00Z">
                    <w:rPr>
                      <w:rFonts w:ascii="Consolas" w:eastAsiaTheme="minorHAnsi" w:hAnsi="Consolas" w:cs="Consolas"/>
                      <w:color w:val="008000"/>
                      <w:sz w:val="19"/>
                      <w:szCs w:val="19"/>
                      <w:highlight w:val="white"/>
                      <w:lang w:bidi="gu-IN"/>
                    </w:rPr>
                  </w:rPrChange>
                </w:rPr>
                <w:t>Checks if request token is valid or not</w:t>
              </w:r>
            </w:ins>
          </w:p>
          <w:p w14:paraId="75F22E2B" w14:textId="0A7B19B8" w:rsidR="00CE7AA5" w:rsidRDefault="00CE7AA5">
            <w:pPr>
              <w:pStyle w:val="NoSpacing"/>
              <w:numPr>
                <w:ilvl w:val="0"/>
                <w:numId w:val="38"/>
              </w:numPr>
              <w:rPr>
                <w:ins w:id="1336" w:author="Akash Virani" w:date="2015-09-21T16:46:00Z"/>
                <w:rFonts w:ascii="Segoe UI" w:hAnsi="Segoe UI" w:cs="Segoe UI"/>
                <w:color w:val="000000"/>
              </w:rPr>
              <w:pPrChange w:id="1337" w:author="Akash Virani" w:date="2015-09-21T16:44:00Z">
                <w:pPr>
                  <w:pStyle w:val="NoSpacing"/>
                  <w:ind w:left="360"/>
                </w:pPr>
              </w:pPrChange>
            </w:pPr>
            <w:ins w:id="1338" w:author="Akash Virani" w:date="2015-09-21T16:42:00Z">
              <w:r w:rsidRPr="009D51D4">
                <w:rPr>
                  <w:rFonts w:ascii="Segoe UI" w:hAnsi="Segoe UI" w:cs="Segoe UI"/>
                  <w:color w:val="000000"/>
                  <w:rPrChange w:id="1339" w:author="Akash Virani" w:date="2015-09-21T16:43:00Z">
                    <w:rPr>
                      <w:rFonts w:ascii="Consolas" w:eastAsiaTheme="minorHAnsi" w:hAnsi="Consolas" w:cs="Consolas"/>
                      <w:color w:val="000000"/>
                      <w:sz w:val="19"/>
                      <w:szCs w:val="19"/>
                      <w:highlight w:val="white"/>
                      <w:lang w:bidi="gu-IN"/>
                    </w:rPr>
                  </w:rPrChange>
                </w:rPr>
                <w:t>RemoveEscapeCharacter</w:t>
              </w:r>
            </w:ins>
          </w:p>
          <w:p w14:paraId="55852EEF" w14:textId="03A7BC9E" w:rsidR="009D51D4" w:rsidRPr="009D51D4" w:rsidRDefault="009D51D4">
            <w:pPr>
              <w:pStyle w:val="NoSpacing"/>
              <w:ind w:left="360"/>
              <w:rPr>
                <w:ins w:id="1340" w:author="Akash Virani" w:date="2015-09-21T16:42:00Z"/>
                <w:rFonts w:ascii="Segoe UI" w:hAnsi="Segoe UI" w:cs="Segoe UI"/>
                <w:color w:val="000000"/>
                <w:rPrChange w:id="1341" w:author="Akash Virani" w:date="2015-09-21T16:43:00Z">
                  <w:rPr>
                    <w:ins w:id="1342" w:author="Akash Virani" w:date="2015-09-21T16:42:00Z"/>
                    <w:rFonts w:ascii="Consolas" w:eastAsiaTheme="minorHAnsi" w:hAnsi="Consolas" w:cs="Consolas"/>
                    <w:color w:val="000000"/>
                    <w:sz w:val="19"/>
                    <w:szCs w:val="19"/>
                    <w:lang w:bidi="gu-IN"/>
                  </w:rPr>
                </w:rPrChange>
              </w:rPr>
            </w:pPr>
            <w:ins w:id="1343" w:author="Akash Virani" w:date="2015-09-21T16:46:00Z">
              <w:r w:rsidRPr="009D51D4">
                <w:rPr>
                  <w:rFonts w:ascii="Segoe UI" w:hAnsi="Segoe UI" w:cs="Segoe UI"/>
                  <w:color w:val="000000"/>
                  <w:rPrChange w:id="1344" w:author="Akash Virani" w:date="2015-09-21T16:47:00Z">
                    <w:rPr>
                      <w:rFonts w:ascii="Consolas" w:eastAsiaTheme="minorHAnsi" w:hAnsi="Consolas" w:cs="Consolas"/>
                      <w:color w:val="008000"/>
                      <w:sz w:val="19"/>
                      <w:szCs w:val="19"/>
                      <w:highlight w:val="white"/>
                      <w:lang w:bidi="gu-IN"/>
                    </w:rPr>
                  </w:rPrChange>
                </w:rPr>
                <w:t>Remove Escape character</w:t>
              </w:r>
            </w:ins>
          </w:p>
          <w:p w14:paraId="2F96643D" w14:textId="3337033F" w:rsidR="00CE7AA5" w:rsidRDefault="00CE7AA5">
            <w:pPr>
              <w:pStyle w:val="NoSpacing"/>
              <w:numPr>
                <w:ilvl w:val="0"/>
                <w:numId w:val="38"/>
              </w:numPr>
              <w:rPr>
                <w:ins w:id="1345" w:author="Akash Virani" w:date="2015-09-21T16:46:00Z"/>
                <w:rFonts w:ascii="Segoe UI" w:hAnsi="Segoe UI" w:cs="Segoe UI"/>
                <w:color w:val="000000"/>
              </w:rPr>
              <w:pPrChange w:id="1346" w:author="Akash Virani" w:date="2015-09-21T16:44:00Z">
                <w:pPr>
                  <w:pStyle w:val="NoSpacing"/>
                  <w:ind w:left="360"/>
                </w:pPr>
              </w:pPrChange>
            </w:pPr>
            <w:ins w:id="1347" w:author="Akash Virani" w:date="2015-09-21T16:42:00Z">
              <w:r w:rsidRPr="009D51D4">
                <w:rPr>
                  <w:rFonts w:ascii="Segoe UI" w:hAnsi="Segoe UI" w:cs="Segoe UI"/>
                  <w:color w:val="000000"/>
                  <w:rPrChange w:id="1348" w:author="Akash Virani" w:date="2015-09-21T16:43:00Z">
                    <w:rPr>
                      <w:rFonts w:ascii="Consolas" w:eastAsiaTheme="minorHAnsi" w:hAnsi="Consolas" w:cs="Consolas"/>
                      <w:color w:val="000000"/>
                      <w:sz w:val="19"/>
                      <w:szCs w:val="19"/>
                      <w:highlight w:val="white"/>
                      <w:lang w:bidi="gu-IN"/>
                    </w:rPr>
                  </w:rPrChange>
                </w:rPr>
                <w:t>GetAttachmentsProperty</w:t>
              </w:r>
            </w:ins>
          </w:p>
          <w:p w14:paraId="54FBB0C5" w14:textId="19665C66" w:rsidR="009D51D4" w:rsidRPr="009D51D4" w:rsidRDefault="009D51D4">
            <w:pPr>
              <w:pStyle w:val="NoSpacing"/>
              <w:ind w:left="360"/>
              <w:rPr>
                <w:ins w:id="1349" w:author="Akash Virani" w:date="2015-09-21T16:42:00Z"/>
                <w:rFonts w:ascii="Segoe UI" w:hAnsi="Segoe UI" w:cs="Segoe UI"/>
                <w:color w:val="000000"/>
                <w:rPrChange w:id="1350" w:author="Akash Virani" w:date="2015-09-21T16:43:00Z">
                  <w:rPr>
                    <w:ins w:id="1351" w:author="Akash Virani" w:date="2015-09-21T16:42:00Z"/>
                    <w:rFonts w:ascii="Consolas" w:eastAsiaTheme="minorHAnsi" w:hAnsi="Consolas" w:cs="Consolas"/>
                    <w:color w:val="000000"/>
                    <w:sz w:val="19"/>
                    <w:szCs w:val="19"/>
                    <w:lang w:bidi="gu-IN"/>
                  </w:rPr>
                </w:rPrChange>
              </w:rPr>
            </w:pPr>
            <w:ins w:id="1352" w:author="Akash Virani" w:date="2015-09-21T16:46:00Z">
              <w:r w:rsidRPr="009D51D4">
                <w:rPr>
                  <w:rFonts w:ascii="Segoe UI" w:hAnsi="Segoe UI" w:cs="Segoe UI"/>
                  <w:color w:val="000000"/>
                  <w:rPrChange w:id="1353" w:author="Akash Virani" w:date="2015-09-21T16:47:00Z">
                    <w:rPr>
                      <w:rFonts w:ascii="Consolas" w:eastAsiaTheme="minorHAnsi" w:hAnsi="Consolas" w:cs="Consolas"/>
                      <w:color w:val="008000"/>
                      <w:sz w:val="19"/>
                      <w:szCs w:val="19"/>
                      <w:highlight w:val="white"/>
                      <w:lang w:bidi="gu-IN"/>
                    </w:rPr>
                  </w:rPrChange>
                </w:rPr>
                <w:t>Gets the value of attachments property based on value set in has</w:t>
              </w:r>
            </w:ins>
            <w:ins w:id="1354" w:author="Akash Virani" w:date="2015-09-21T16:47:00Z">
              <w:r>
                <w:rPr>
                  <w:rFonts w:ascii="Segoe UI" w:hAnsi="Segoe UI" w:cs="Segoe UI"/>
                  <w:color w:val="000000"/>
                </w:rPr>
                <w:t xml:space="preserve"> </w:t>
              </w:r>
            </w:ins>
            <w:ins w:id="1355" w:author="Akash Virani" w:date="2015-09-21T16:46:00Z">
              <w:r w:rsidRPr="009D51D4">
                <w:rPr>
                  <w:rFonts w:ascii="Segoe UI" w:hAnsi="Segoe UI" w:cs="Segoe UI"/>
                  <w:color w:val="000000"/>
                  <w:rPrChange w:id="1356" w:author="Akash Virani" w:date="2015-09-21T16:47:00Z">
                    <w:rPr>
                      <w:rFonts w:ascii="Consolas" w:eastAsiaTheme="minorHAnsi" w:hAnsi="Consolas" w:cs="Consolas"/>
                      <w:color w:val="008000"/>
                      <w:sz w:val="19"/>
                      <w:szCs w:val="19"/>
                      <w:highlight w:val="white"/>
                      <w:lang w:bidi="gu-IN"/>
                    </w:rPr>
                  </w:rPrChange>
                </w:rPr>
                <w:t>Attachments property</w:t>
              </w:r>
            </w:ins>
          </w:p>
          <w:p w14:paraId="60845C54" w14:textId="61E3D1C9" w:rsidR="00CE7AA5" w:rsidRDefault="00CE7AA5">
            <w:pPr>
              <w:pStyle w:val="NoSpacing"/>
              <w:numPr>
                <w:ilvl w:val="0"/>
                <w:numId w:val="38"/>
              </w:numPr>
              <w:rPr>
                <w:ins w:id="1357" w:author="Akash Virani" w:date="2015-09-21T16:46:00Z"/>
                <w:rFonts w:ascii="Segoe UI" w:hAnsi="Segoe UI" w:cs="Segoe UI"/>
                <w:color w:val="000000"/>
              </w:rPr>
              <w:pPrChange w:id="1358" w:author="Akash Virani" w:date="2015-09-21T16:44:00Z">
                <w:pPr>
                  <w:pStyle w:val="NoSpacing"/>
                  <w:ind w:left="360"/>
                </w:pPr>
              </w:pPrChange>
            </w:pPr>
            <w:ins w:id="1359" w:author="Akash Virani" w:date="2015-09-21T16:42:00Z">
              <w:r w:rsidRPr="009D51D4">
                <w:rPr>
                  <w:rFonts w:ascii="Segoe UI" w:hAnsi="Segoe UI" w:cs="Segoe UI"/>
                  <w:color w:val="000000"/>
                  <w:rPrChange w:id="1360" w:author="Akash Virani" w:date="2015-09-21T16:43:00Z">
                    <w:rPr>
                      <w:rFonts w:ascii="Consolas" w:eastAsiaTheme="minorHAnsi" w:hAnsi="Consolas" w:cs="Consolas"/>
                      <w:color w:val="000000"/>
                      <w:sz w:val="19"/>
                      <w:szCs w:val="19"/>
                      <w:highlight w:val="white"/>
                      <w:lang w:bidi="gu-IN"/>
                    </w:rPr>
                  </w:rPrChange>
                </w:rPr>
                <w:t>GetCategories</w:t>
              </w:r>
            </w:ins>
          </w:p>
          <w:p w14:paraId="4646E685" w14:textId="72551783" w:rsidR="009D51D4" w:rsidRPr="009D51D4" w:rsidRDefault="009D51D4">
            <w:pPr>
              <w:pStyle w:val="NoSpacing"/>
              <w:ind w:left="360"/>
              <w:rPr>
                <w:ins w:id="1361" w:author="Akash Virani" w:date="2015-09-21T16:43:00Z"/>
                <w:rFonts w:ascii="Segoe UI" w:hAnsi="Segoe UI" w:cs="Segoe UI"/>
                <w:color w:val="000000"/>
                <w:rPrChange w:id="1362" w:author="Akash Virani" w:date="2015-09-21T16:43:00Z">
                  <w:rPr>
                    <w:ins w:id="1363" w:author="Akash Virani" w:date="2015-09-21T16:43:00Z"/>
                    <w:rFonts w:ascii="Consolas" w:eastAsiaTheme="minorHAnsi" w:hAnsi="Consolas" w:cs="Consolas"/>
                    <w:color w:val="000000"/>
                    <w:sz w:val="19"/>
                    <w:szCs w:val="19"/>
                    <w:lang w:bidi="gu-IN"/>
                  </w:rPr>
                </w:rPrChange>
              </w:rPr>
            </w:pPr>
            <w:ins w:id="1364" w:author="Akash Virani" w:date="2015-09-21T16:46:00Z">
              <w:r w:rsidRPr="009D51D4">
                <w:rPr>
                  <w:rFonts w:ascii="Segoe UI" w:hAnsi="Segoe UI" w:cs="Segoe UI"/>
                  <w:color w:val="000000"/>
                  <w:rPrChange w:id="1365" w:author="Akash Virani" w:date="2015-09-21T16:48:00Z">
                    <w:rPr>
                      <w:rFonts w:ascii="Consolas" w:eastAsiaTheme="minorHAnsi" w:hAnsi="Consolas" w:cs="Consolas"/>
                      <w:color w:val="008000"/>
                      <w:sz w:val="19"/>
                      <w:szCs w:val="19"/>
                      <w:highlight w:val="white"/>
                      <w:lang w:bidi="gu-IN"/>
                    </w:rPr>
                  </w:rPrChange>
                </w:rPr>
                <w:t>Process the categories and trims the "category" word</w:t>
              </w:r>
            </w:ins>
          </w:p>
          <w:p w14:paraId="7BF3E5A1" w14:textId="39583503" w:rsidR="00CE7AA5" w:rsidRDefault="00CE7AA5">
            <w:pPr>
              <w:pStyle w:val="NoSpacing"/>
              <w:numPr>
                <w:ilvl w:val="0"/>
                <w:numId w:val="38"/>
              </w:numPr>
              <w:rPr>
                <w:ins w:id="1366" w:author="Akash Virani" w:date="2015-09-21T16:46:00Z"/>
                <w:rFonts w:ascii="Segoe UI" w:hAnsi="Segoe UI" w:cs="Segoe UI"/>
                <w:color w:val="000000"/>
              </w:rPr>
              <w:pPrChange w:id="1367" w:author="Akash Virani" w:date="2015-09-21T16:44:00Z">
                <w:pPr>
                  <w:pStyle w:val="NoSpacing"/>
                  <w:ind w:left="360"/>
                </w:pPr>
              </w:pPrChange>
            </w:pPr>
            <w:ins w:id="1368" w:author="Akash Virani" w:date="2015-09-21T16:43:00Z">
              <w:r w:rsidRPr="009D51D4">
                <w:rPr>
                  <w:rFonts w:ascii="Segoe UI" w:hAnsi="Segoe UI" w:cs="Segoe UI"/>
                  <w:color w:val="000000"/>
                  <w:rPrChange w:id="1369" w:author="Akash Virani" w:date="2015-09-21T16:43:00Z">
                    <w:rPr>
                      <w:rFonts w:ascii="Consolas" w:eastAsiaTheme="minorHAnsi" w:hAnsi="Consolas" w:cs="Consolas"/>
                      <w:color w:val="000000"/>
                      <w:sz w:val="19"/>
                      <w:szCs w:val="19"/>
                      <w:highlight w:val="white"/>
                      <w:lang w:bidi="gu-IN"/>
                    </w:rPr>
                  </w:rPrChange>
                </w:rPr>
                <w:t>GetUserGroup</w:t>
              </w:r>
            </w:ins>
          </w:p>
          <w:p w14:paraId="4573F227" w14:textId="66F10AA8" w:rsidR="009D51D4" w:rsidRDefault="009D51D4">
            <w:pPr>
              <w:pStyle w:val="NoSpacing"/>
              <w:ind w:left="360"/>
              <w:rPr>
                <w:rFonts w:ascii="Segoe UI" w:hAnsi="Segoe UI" w:cs="Segoe UI"/>
                <w:color w:val="000000"/>
              </w:rPr>
            </w:pPr>
            <w:ins w:id="1370" w:author="Akash Virani" w:date="2015-09-21T16:47:00Z">
              <w:r w:rsidRPr="009D51D4">
                <w:rPr>
                  <w:rFonts w:ascii="Segoe UI" w:hAnsi="Segoe UI" w:cs="Segoe UI"/>
                  <w:color w:val="000000"/>
                  <w:rPrChange w:id="1371" w:author="Akash Virani" w:date="2015-09-21T16:48:00Z">
                    <w:rPr>
                      <w:rFonts w:ascii="Consolas" w:eastAsiaTheme="minorHAnsi" w:hAnsi="Consolas" w:cs="Consolas"/>
                      <w:color w:val="008000"/>
                      <w:sz w:val="19"/>
                      <w:szCs w:val="19"/>
                      <w:highlight w:val="white"/>
                      <w:lang w:bidi="gu-IN"/>
                    </w:rPr>
                  </w:rPrChange>
                </w:rPr>
                <w:t>Checks if the user is a Site Admin</w:t>
              </w:r>
            </w:ins>
          </w:p>
          <w:p w14:paraId="1D6CB89F" w14:textId="7C96D928" w:rsidR="00D11B15" w:rsidRDefault="00CE7AA5" w:rsidP="0088376A">
            <w:pPr>
              <w:pStyle w:val="NoSpacing"/>
              <w:numPr>
                <w:ilvl w:val="0"/>
                <w:numId w:val="38"/>
              </w:numPr>
              <w:rPr>
                <w:rFonts w:ascii="Segoe UI" w:hAnsi="Segoe UI" w:cs="Segoe UI"/>
                <w:color w:val="000000"/>
              </w:rPr>
            </w:pPr>
            <w:ins w:id="1372" w:author="Akash Virani" w:date="2015-09-21T16:43:00Z">
              <w:r w:rsidRPr="009D51D4">
                <w:rPr>
                  <w:rFonts w:ascii="Segoe UI" w:hAnsi="Segoe UI" w:cs="Segoe UI"/>
                  <w:color w:val="000000"/>
                  <w:rPrChange w:id="1373" w:author="Akash Virani" w:date="2015-09-21T16:43:00Z">
                    <w:rPr>
                      <w:rFonts w:ascii="Consolas" w:eastAsiaTheme="minorHAnsi" w:hAnsi="Consolas" w:cs="Consolas"/>
                      <w:color w:val="000000"/>
                      <w:sz w:val="19"/>
                      <w:szCs w:val="19"/>
                      <w:highlight w:val="white"/>
                      <w:lang w:bidi="gu-IN"/>
                    </w:rPr>
                  </w:rPrChange>
                </w:rPr>
                <w:t>GetOrSetCachedValue</w:t>
              </w:r>
            </w:ins>
            <w:del w:id="1374" w:author="Akash Virani" w:date="2015-09-21T16:43:00Z">
              <w:r w:rsidR="00D11B15" w:rsidDel="00CE7AA5">
                <w:rPr>
                  <w:rFonts w:ascii="Segoe UI" w:hAnsi="Segoe UI" w:cs="Segoe UI"/>
                  <w:color w:val="000000"/>
                </w:rPr>
                <w:delText>GetSetCacheValue</w:delText>
              </w:r>
            </w:del>
            <w:r w:rsidR="00D11B15">
              <w:rPr>
                <w:rFonts w:ascii="Segoe UI" w:hAnsi="Segoe UI" w:cs="Segoe UI"/>
                <w:color w:val="000000"/>
              </w:rPr>
              <w:t>:</w:t>
            </w:r>
          </w:p>
          <w:p w14:paraId="0AB32C29" w14:textId="77777777" w:rsidR="00D11B15" w:rsidRDefault="00D11B15">
            <w:pPr>
              <w:pStyle w:val="NoSpacing"/>
              <w:ind w:left="360"/>
              <w:rPr>
                <w:rFonts w:ascii="Segoe UI" w:hAnsi="Segoe UI" w:cs="Segoe UI"/>
                <w:color w:val="000000"/>
              </w:rPr>
            </w:pPr>
            <w:r>
              <w:rPr>
                <w:rFonts w:ascii="Segoe UI" w:hAnsi="Segoe UI" w:cs="Segoe UI"/>
                <w:color w:val="000000"/>
              </w:rPr>
              <w:t>Gets or sets the value inside the cache by forming a connection with the cache  database</w:t>
            </w:r>
          </w:p>
          <w:p w14:paraId="3E37894F" w14:textId="55E905C9" w:rsidR="00D11B15" w:rsidRDefault="009D51D4" w:rsidP="0088376A">
            <w:pPr>
              <w:pStyle w:val="NoSpacing"/>
              <w:numPr>
                <w:ilvl w:val="0"/>
                <w:numId w:val="38"/>
              </w:numPr>
              <w:rPr>
                <w:rFonts w:ascii="Segoe UI" w:hAnsi="Segoe UI" w:cs="Segoe UI"/>
                <w:color w:val="000000"/>
              </w:rPr>
            </w:pPr>
            <w:ins w:id="1375" w:author="Akash Virani" w:date="2015-09-21T16:43:00Z">
              <w:r w:rsidRPr="009D51D4">
                <w:rPr>
                  <w:rFonts w:ascii="Segoe UI" w:hAnsi="Segoe UI" w:cs="Segoe UI"/>
                  <w:color w:val="000000"/>
                  <w:rPrChange w:id="1376" w:author="Akash Virani" w:date="2015-09-21T16:43:00Z">
                    <w:rPr>
                      <w:rFonts w:ascii="Consolas" w:eastAsiaTheme="minorHAnsi" w:hAnsi="Consolas" w:cs="Consolas"/>
                      <w:color w:val="000000"/>
                      <w:sz w:val="19"/>
                      <w:szCs w:val="19"/>
                      <w:highlight w:val="white"/>
                      <w:lang w:bidi="gu-IN"/>
                    </w:rPr>
                  </w:rPrChange>
                </w:rPr>
                <w:t>CheckValueHasErrors</w:t>
              </w:r>
            </w:ins>
            <w:del w:id="1377" w:author="Akash Virani" w:date="2015-09-21T16:43:00Z">
              <w:r w:rsidR="00D11B15" w:rsidDel="009D51D4">
                <w:rPr>
                  <w:rFonts w:ascii="Segoe UI" w:hAnsi="Segoe UI" w:cs="Segoe UI"/>
                  <w:color w:val="000000"/>
                </w:rPr>
                <w:delText>CheckValueForError</w:delText>
              </w:r>
            </w:del>
            <w:r w:rsidR="00D11B15">
              <w:rPr>
                <w:rFonts w:ascii="Segoe UI" w:hAnsi="Segoe UI" w:cs="Segoe UI"/>
                <w:color w:val="000000"/>
              </w:rPr>
              <w:t>:</w:t>
            </w:r>
          </w:p>
          <w:p w14:paraId="5AA472AC" w14:textId="2DCB02E0" w:rsidR="00D11B15" w:rsidRPr="00C54284" w:rsidRDefault="00D11B15">
            <w:pPr>
              <w:pStyle w:val="NoSpacing"/>
              <w:ind w:left="360"/>
              <w:rPr>
                <w:rFonts w:ascii="Segoe UI" w:hAnsi="Segoe UI" w:cs="Segoe UI"/>
                <w:color w:val="000000"/>
              </w:rPr>
            </w:pPr>
            <w:r>
              <w:rPr>
                <w:rFonts w:ascii="Segoe UI" w:hAnsi="Segoe UI" w:cs="Segoe UI"/>
                <w:color w:val="000000"/>
              </w:rPr>
              <w:t>Checks if the value returned by service for any operation consists of error</w:t>
            </w:r>
          </w:p>
        </w:tc>
      </w:tr>
    </w:tbl>
    <w:p w14:paraId="58AF7B37" w14:textId="0D88B89F" w:rsidR="00E27C55" w:rsidRPr="00C54284" w:rsidRDefault="00E27C55" w:rsidP="00E27C55">
      <w:pPr>
        <w:rPr>
          <w:rFonts w:ascii="Segoe UI" w:hAnsi="Segoe UI" w:cs="Segoe UI"/>
        </w:rPr>
      </w:pPr>
    </w:p>
    <w:tbl>
      <w:tblPr>
        <w:tblStyle w:val="TableGrid"/>
        <w:tblW w:w="0" w:type="auto"/>
        <w:tblInd w:w="900" w:type="dxa"/>
        <w:tblLook w:val="04A0" w:firstRow="1" w:lastRow="0" w:firstColumn="1" w:lastColumn="0" w:noHBand="0" w:noVBand="1"/>
      </w:tblPr>
      <w:tblGrid>
        <w:gridCol w:w="1615"/>
        <w:gridCol w:w="7555"/>
      </w:tblGrid>
      <w:tr w:rsidR="00E27C55" w:rsidRPr="00C54284" w14:paraId="1C7C4B54" w14:textId="77777777" w:rsidTr="00E27C55">
        <w:tc>
          <w:tcPr>
            <w:tcW w:w="1615" w:type="dxa"/>
          </w:tcPr>
          <w:p w14:paraId="5F16D0B5" w14:textId="77777777" w:rsidR="00E27C55" w:rsidRPr="00C54284" w:rsidRDefault="00E27C55" w:rsidP="00E27C55">
            <w:pPr>
              <w:pStyle w:val="NoSpacing"/>
              <w:rPr>
                <w:rFonts w:ascii="Segoe UI" w:hAnsi="Segoe UI" w:cs="Segoe UI"/>
                <w:b/>
              </w:rPr>
            </w:pPr>
            <w:r w:rsidRPr="00C54284">
              <w:rPr>
                <w:rFonts w:ascii="Segoe UI" w:hAnsi="Segoe UI" w:cs="Segoe UI"/>
                <w:b/>
              </w:rPr>
              <w:t>Module</w:t>
            </w:r>
          </w:p>
        </w:tc>
        <w:tc>
          <w:tcPr>
            <w:tcW w:w="7555" w:type="dxa"/>
          </w:tcPr>
          <w:p w14:paraId="0951A6E5" w14:textId="77777777" w:rsidR="00E27C55" w:rsidRPr="00C54284" w:rsidRDefault="00E27C55" w:rsidP="00E27C55">
            <w:pPr>
              <w:pStyle w:val="NoSpacing"/>
              <w:rPr>
                <w:rFonts w:ascii="Segoe UI" w:hAnsi="Segoe UI" w:cs="Segoe UI"/>
                <w:b/>
              </w:rPr>
            </w:pPr>
            <w:r w:rsidRPr="00C54284">
              <w:rPr>
                <w:rFonts w:ascii="Segoe UI" w:hAnsi="Segoe UI" w:cs="Segoe UI"/>
                <w:b/>
              </w:rPr>
              <w:t>Details</w:t>
            </w:r>
          </w:p>
        </w:tc>
      </w:tr>
      <w:tr w:rsidR="00E27C55" w:rsidRPr="00C54284" w14:paraId="68EABD11" w14:textId="77777777" w:rsidTr="00E27C55">
        <w:tc>
          <w:tcPr>
            <w:tcW w:w="1615" w:type="dxa"/>
          </w:tcPr>
          <w:p w14:paraId="67628877" w14:textId="77777777" w:rsidR="00E27C55" w:rsidRPr="00C54284" w:rsidRDefault="00E27C55" w:rsidP="00E27C55">
            <w:pPr>
              <w:pStyle w:val="NoSpacing"/>
              <w:rPr>
                <w:rFonts w:ascii="Segoe UI" w:hAnsi="Segoe UI" w:cs="Segoe UI"/>
              </w:rPr>
            </w:pPr>
            <w:r w:rsidRPr="00C54284">
              <w:rPr>
                <w:rFonts w:ascii="Segoe UI" w:hAnsi="Segoe UI" w:cs="Segoe UI"/>
              </w:rPr>
              <w:t>File name</w:t>
            </w:r>
          </w:p>
        </w:tc>
        <w:tc>
          <w:tcPr>
            <w:tcW w:w="7555" w:type="dxa"/>
          </w:tcPr>
          <w:p w14:paraId="4A1A2ADA" w14:textId="77777777" w:rsidR="00E27C55" w:rsidRPr="00C54284" w:rsidRDefault="00E27C55" w:rsidP="00E27C55">
            <w:pPr>
              <w:pStyle w:val="NoSpacing"/>
              <w:rPr>
                <w:rFonts w:ascii="Segoe UI" w:hAnsi="Segoe UI" w:cs="Segoe UI"/>
              </w:rPr>
            </w:pPr>
            <w:r w:rsidRPr="00C54284">
              <w:rPr>
                <w:rFonts w:ascii="Segoe UI" w:hAnsi="Segoe UI" w:cs="Segoe UI"/>
              </w:rPr>
              <w:t>EncryptionDecryption.cs</w:t>
            </w:r>
          </w:p>
        </w:tc>
      </w:tr>
      <w:tr w:rsidR="00E27C55" w:rsidRPr="00C54284" w14:paraId="10077BD0" w14:textId="77777777" w:rsidTr="00E27C55">
        <w:tc>
          <w:tcPr>
            <w:tcW w:w="1615" w:type="dxa"/>
          </w:tcPr>
          <w:p w14:paraId="10642725" w14:textId="77777777" w:rsidR="00E27C55" w:rsidRPr="00C54284" w:rsidRDefault="00E27C55" w:rsidP="00E27C55">
            <w:pPr>
              <w:pStyle w:val="NoSpacing"/>
              <w:rPr>
                <w:rFonts w:ascii="Segoe UI" w:hAnsi="Segoe UI" w:cs="Segoe UI"/>
              </w:rPr>
            </w:pPr>
            <w:r w:rsidRPr="00C54284">
              <w:rPr>
                <w:rFonts w:ascii="Segoe UI" w:hAnsi="Segoe UI" w:cs="Segoe UI"/>
              </w:rPr>
              <w:t>Class Name</w:t>
            </w:r>
          </w:p>
        </w:tc>
        <w:tc>
          <w:tcPr>
            <w:tcW w:w="7555" w:type="dxa"/>
          </w:tcPr>
          <w:p w14:paraId="6D3E747B" w14:textId="77777777" w:rsidR="00E27C55" w:rsidRPr="00C54284" w:rsidRDefault="00E27C55" w:rsidP="00E27C55">
            <w:pPr>
              <w:pStyle w:val="NoSpacing"/>
              <w:rPr>
                <w:rFonts w:ascii="Segoe UI" w:hAnsi="Segoe UI" w:cs="Segoe UI"/>
              </w:rPr>
            </w:pPr>
            <w:r w:rsidRPr="00C54284">
              <w:rPr>
                <w:rFonts w:ascii="Segoe UI" w:hAnsi="Segoe UI" w:cs="Segoe UI"/>
              </w:rPr>
              <w:t>EncryptionDecryption.cs</w:t>
            </w:r>
          </w:p>
        </w:tc>
      </w:tr>
      <w:tr w:rsidR="00E27C55" w:rsidRPr="00C54284" w14:paraId="3CA35D79" w14:textId="77777777" w:rsidTr="00E27C55">
        <w:tc>
          <w:tcPr>
            <w:tcW w:w="1615" w:type="dxa"/>
          </w:tcPr>
          <w:p w14:paraId="0A25880C" w14:textId="77777777" w:rsidR="00E27C55" w:rsidRPr="00C54284" w:rsidRDefault="00E27C55" w:rsidP="00E27C55">
            <w:pPr>
              <w:pStyle w:val="NoSpacing"/>
              <w:rPr>
                <w:rFonts w:ascii="Segoe UI" w:hAnsi="Segoe UI" w:cs="Segoe UI"/>
              </w:rPr>
            </w:pPr>
            <w:r w:rsidRPr="00C54284">
              <w:rPr>
                <w:rFonts w:ascii="Segoe UI" w:hAnsi="Segoe UI" w:cs="Segoe UI"/>
              </w:rPr>
              <w:t>Namespace</w:t>
            </w:r>
          </w:p>
        </w:tc>
        <w:tc>
          <w:tcPr>
            <w:tcW w:w="7555" w:type="dxa"/>
          </w:tcPr>
          <w:p w14:paraId="5CE0F1A6" w14:textId="77777777" w:rsidR="00E27C55" w:rsidRPr="00C54284" w:rsidRDefault="00E27C55" w:rsidP="00E27C55">
            <w:pPr>
              <w:pStyle w:val="NoSpacing"/>
              <w:rPr>
                <w:rFonts w:ascii="Segoe UI" w:hAnsi="Segoe UI" w:cs="Segoe UI"/>
              </w:rPr>
            </w:pPr>
            <w:r w:rsidRPr="00C54284">
              <w:rPr>
                <w:rFonts w:ascii="Segoe UI" w:hAnsi="Segoe UI" w:cs="Segoe UI"/>
              </w:rPr>
              <w:t>Microsoft.Legal.MatterCenter.Utility</w:t>
            </w:r>
          </w:p>
        </w:tc>
      </w:tr>
      <w:tr w:rsidR="00E27C55" w:rsidRPr="00C54284" w14:paraId="4B46E3BF" w14:textId="77777777" w:rsidTr="00E27C55">
        <w:tc>
          <w:tcPr>
            <w:tcW w:w="1615" w:type="dxa"/>
          </w:tcPr>
          <w:p w14:paraId="6245C193" w14:textId="77777777" w:rsidR="00E27C55" w:rsidRPr="00C54284" w:rsidRDefault="00E27C55" w:rsidP="00E27C55">
            <w:pPr>
              <w:pStyle w:val="NoSpacing"/>
              <w:rPr>
                <w:rFonts w:ascii="Segoe UI" w:hAnsi="Segoe UI" w:cs="Segoe UI"/>
              </w:rPr>
            </w:pPr>
            <w:r w:rsidRPr="00C54284">
              <w:rPr>
                <w:rFonts w:ascii="Segoe UI" w:hAnsi="Segoe UI" w:cs="Segoe UI"/>
              </w:rPr>
              <w:t>Assembly</w:t>
            </w:r>
          </w:p>
        </w:tc>
        <w:tc>
          <w:tcPr>
            <w:tcW w:w="7555" w:type="dxa"/>
          </w:tcPr>
          <w:p w14:paraId="291FFD58" w14:textId="77777777" w:rsidR="00E27C55" w:rsidRPr="00C54284" w:rsidRDefault="00E27C55" w:rsidP="00E27C55">
            <w:pPr>
              <w:pStyle w:val="NoSpacing"/>
              <w:rPr>
                <w:rFonts w:ascii="Segoe UI" w:hAnsi="Segoe UI" w:cs="Segoe UI"/>
              </w:rPr>
            </w:pPr>
            <w:r w:rsidRPr="00C54284">
              <w:rPr>
                <w:rFonts w:ascii="Segoe UI" w:hAnsi="Segoe UI" w:cs="Segoe UI"/>
              </w:rPr>
              <w:t>Microsoft.Legal.MatterCenter.Utility</w:t>
            </w:r>
          </w:p>
        </w:tc>
      </w:tr>
      <w:tr w:rsidR="00E27C55" w:rsidRPr="00C54284" w14:paraId="067BDAD2" w14:textId="77777777" w:rsidTr="00E27C55">
        <w:tc>
          <w:tcPr>
            <w:tcW w:w="1615" w:type="dxa"/>
          </w:tcPr>
          <w:p w14:paraId="799BFADD" w14:textId="77777777" w:rsidR="00E27C55" w:rsidRPr="00C54284" w:rsidRDefault="00E27C55" w:rsidP="00E27C55">
            <w:pPr>
              <w:pStyle w:val="NoSpacing"/>
              <w:rPr>
                <w:rFonts w:ascii="Segoe UI" w:hAnsi="Segoe UI" w:cs="Segoe UI"/>
              </w:rPr>
            </w:pPr>
            <w:r w:rsidRPr="00C54284">
              <w:rPr>
                <w:rFonts w:ascii="Segoe UI" w:hAnsi="Segoe UI" w:cs="Segoe UI"/>
              </w:rPr>
              <w:t>Methods</w:t>
            </w:r>
          </w:p>
        </w:tc>
        <w:tc>
          <w:tcPr>
            <w:tcW w:w="7555" w:type="dxa"/>
          </w:tcPr>
          <w:p w14:paraId="6FF3E060" w14:textId="77777777" w:rsidR="00E27C55" w:rsidRPr="00C54284" w:rsidRDefault="00E27C55" w:rsidP="00E27C55">
            <w:pPr>
              <w:pStyle w:val="NoSpacing"/>
              <w:numPr>
                <w:ilvl w:val="0"/>
                <w:numId w:val="197"/>
              </w:numPr>
              <w:rPr>
                <w:rFonts w:ascii="Segoe UI" w:hAnsi="Segoe UI" w:cs="Segoe UI"/>
              </w:rPr>
            </w:pPr>
            <w:r w:rsidRPr="00C54284">
              <w:rPr>
                <w:rFonts w:ascii="Segoe UI" w:hAnsi="Segoe UI" w:cs="Segoe UI"/>
              </w:rPr>
              <w:t>Encrypt</w:t>
            </w:r>
          </w:p>
          <w:p w14:paraId="79F3B8E2" w14:textId="77777777" w:rsidR="00E27C55" w:rsidRPr="00C54284" w:rsidRDefault="00E27C55" w:rsidP="00794A6B">
            <w:pPr>
              <w:pStyle w:val="NoSpacing"/>
              <w:ind w:left="360"/>
              <w:rPr>
                <w:rFonts w:ascii="Segoe UI" w:hAnsi="Segoe UI" w:cs="Segoe UI"/>
                <w:color w:val="000000"/>
              </w:rPr>
            </w:pPr>
            <w:r w:rsidRPr="00C54284">
              <w:rPr>
                <w:rFonts w:ascii="Segoe UI" w:hAnsi="Segoe UI" w:cs="Segoe UI"/>
                <w:color w:val="000000"/>
              </w:rPr>
              <w:t>Calls the encrypt method to encrypt the refresh Token</w:t>
            </w:r>
          </w:p>
          <w:p w14:paraId="1608B99B" w14:textId="77777777" w:rsidR="00E27C55" w:rsidRPr="00C54284" w:rsidRDefault="00E27C55" w:rsidP="00E27C55">
            <w:pPr>
              <w:pStyle w:val="NoSpacing"/>
              <w:numPr>
                <w:ilvl w:val="0"/>
                <w:numId w:val="197"/>
              </w:numPr>
              <w:rPr>
                <w:rFonts w:ascii="Segoe UI" w:hAnsi="Segoe UI" w:cs="Segoe UI"/>
              </w:rPr>
            </w:pPr>
            <w:r w:rsidRPr="00C54284">
              <w:rPr>
                <w:rFonts w:ascii="Segoe UI" w:hAnsi="Segoe UI" w:cs="Segoe UI"/>
              </w:rPr>
              <w:lastRenderedPageBreak/>
              <w:t>EncryptDecryptRefreshToken</w:t>
            </w:r>
          </w:p>
          <w:p w14:paraId="67C51A64"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Encrypts or decrypts refresh token</w:t>
            </w:r>
          </w:p>
          <w:p w14:paraId="0F92592E" w14:textId="77777777" w:rsidR="00E27C55" w:rsidRPr="00C54284" w:rsidRDefault="00E27C55" w:rsidP="00E27C55">
            <w:pPr>
              <w:pStyle w:val="NoSpacing"/>
              <w:numPr>
                <w:ilvl w:val="0"/>
                <w:numId w:val="197"/>
              </w:numPr>
              <w:rPr>
                <w:rFonts w:ascii="Segoe UI" w:hAnsi="Segoe UI" w:cs="Segoe UI"/>
              </w:rPr>
            </w:pPr>
            <w:r w:rsidRPr="00C54284">
              <w:rPr>
                <w:rFonts w:ascii="Segoe UI" w:hAnsi="Segoe UI" w:cs="Segoe UI"/>
              </w:rPr>
              <w:t>Decrypt</w:t>
            </w:r>
          </w:p>
          <w:p w14:paraId="7C73EDEF"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Calls the decrypt method to decrypt the refresh Token</w:t>
            </w:r>
          </w:p>
        </w:tc>
      </w:tr>
    </w:tbl>
    <w:p w14:paraId="58865A77" w14:textId="77777777" w:rsidR="00E27C55" w:rsidRDefault="00E27C55" w:rsidP="00E27C55">
      <w:pPr>
        <w:rPr>
          <w:ins w:id="1378" w:author="Akash Virani" w:date="2015-09-21T16:56:00Z"/>
          <w:rFonts w:ascii="Segoe UI" w:hAnsi="Segoe UI" w:cs="Segoe UI"/>
        </w:rPr>
      </w:pPr>
    </w:p>
    <w:p w14:paraId="0C7A57B0" w14:textId="77777777" w:rsidR="00DF0445" w:rsidRDefault="00DF0445" w:rsidP="00E27C55">
      <w:pPr>
        <w:rPr>
          <w:ins w:id="1379" w:author="Akash Virani" w:date="2015-09-21T16:56:00Z"/>
          <w:rFonts w:ascii="Segoe UI" w:hAnsi="Segoe UI" w:cs="Segoe UI"/>
        </w:rPr>
      </w:pPr>
    </w:p>
    <w:tbl>
      <w:tblPr>
        <w:tblStyle w:val="TableGrid"/>
        <w:tblW w:w="0" w:type="auto"/>
        <w:tblInd w:w="900" w:type="dxa"/>
        <w:tblLook w:val="04A0" w:firstRow="1" w:lastRow="0" w:firstColumn="1" w:lastColumn="0" w:noHBand="0" w:noVBand="1"/>
      </w:tblPr>
      <w:tblGrid>
        <w:gridCol w:w="1615"/>
        <w:gridCol w:w="7555"/>
      </w:tblGrid>
      <w:tr w:rsidR="00DF0445" w:rsidRPr="00C54284" w14:paraId="5EF31CA4" w14:textId="77777777" w:rsidTr="00A34A12">
        <w:trPr>
          <w:ins w:id="1380" w:author="Akash Virani" w:date="2015-09-21T16:56:00Z"/>
        </w:trPr>
        <w:tc>
          <w:tcPr>
            <w:tcW w:w="1615" w:type="dxa"/>
          </w:tcPr>
          <w:p w14:paraId="3319EE1F" w14:textId="77777777" w:rsidR="00DF0445" w:rsidRPr="00C54284" w:rsidRDefault="00DF0445" w:rsidP="00A34A12">
            <w:pPr>
              <w:pStyle w:val="NoSpacing"/>
              <w:rPr>
                <w:ins w:id="1381" w:author="Akash Virani" w:date="2015-09-21T16:56:00Z"/>
                <w:rFonts w:ascii="Segoe UI" w:hAnsi="Segoe UI" w:cs="Segoe UI"/>
                <w:b/>
              </w:rPr>
            </w:pPr>
            <w:ins w:id="1382" w:author="Akash Virani" w:date="2015-09-21T16:56:00Z">
              <w:r w:rsidRPr="00C54284">
                <w:rPr>
                  <w:rFonts w:ascii="Segoe UI" w:hAnsi="Segoe UI" w:cs="Segoe UI"/>
                  <w:b/>
                </w:rPr>
                <w:t>Module</w:t>
              </w:r>
            </w:ins>
          </w:p>
        </w:tc>
        <w:tc>
          <w:tcPr>
            <w:tcW w:w="7555" w:type="dxa"/>
          </w:tcPr>
          <w:p w14:paraId="04D0F27B" w14:textId="77777777" w:rsidR="00DF0445" w:rsidRPr="00C54284" w:rsidRDefault="00DF0445" w:rsidP="00A34A12">
            <w:pPr>
              <w:pStyle w:val="NoSpacing"/>
              <w:rPr>
                <w:ins w:id="1383" w:author="Akash Virani" w:date="2015-09-21T16:56:00Z"/>
                <w:rFonts w:ascii="Segoe UI" w:hAnsi="Segoe UI" w:cs="Segoe UI"/>
                <w:b/>
              </w:rPr>
            </w:pPr>
            <w:ins w:id="1384" w:author="Akash Virani" w:date="2015-09-21T16:56:00Z">
              <w:r w:rsidRPr="00C54284">
                <w:rPr>
                  <w:rFonts w:ascii="Segoe UI" w:hAnsi="Segoe UI" w:cs="Segoe UI"/>
                  <w:b/>
                </w:rPr>
                <w:t>Details</w:t>
              </w:r>
            </w:ins>
          </w:p>
        </w:tc>
      </w:tr>
      <w:tr w:rsidR="00DF0445" w:rsidRPr="00C54284" w14:paraId="59CC6D02" w14:textId="77777777" w:rsidTr="00A34A12">
        <w:trPr>
          <w:ins w:id="1385" w:author="Akash Virani" w:date="2015-09-21T16:56:00Z"/>
        </w:trPr>
        <w:tc>
          <w:tcPr>
            <w:tcW w:w="1615" w:type="dxa"/>
          </w:tcPr>
          <w:p w14:paraId="2F9EB61E" w14:textId="77777777" w:rsidR="00DF0445" w:rsidRPr="00C54284" w:rsidRDefault="00DF0445" w:rsidP="00A34A12">
            <w:pPr>
              <w:pStyle w:val="NoSpacing"/>
              <w:rPr>
                <w:ins w:id="1386" w:author="Akash Virani" w:date="2015-09-21T16:56:00Z"/>
                <w:rFonts w:ascii="Segoe UI" w:hAnsi="Segoe UI" w:cs="Segoe UI"/>
              </w:rPr>
            </w:pPr>
            <w:ins w:id="1387" w:author="Akash Virani" w:date="2015-09-21T16:56:00Z">
              <w:r w:rsidRPr="00C54284">
                <w:rPr>
                  <w:rFonts w:ascii="Segoe UI" w:hAnsi="Segoe UI" w:cs="Segoe UI"/>
                </w:rPr>
                <w:t>File name</w:t>
              </w:r>
            </w:ins>
          </w:p>
        </w:tc>
        <w:tc>
          <w:tcPr>
            <w:tcW w:w="7555" w:type="dxa"/>
          </w:tcPr>
          <w:p w14:paraId="76BD5E02" w14:textId="29AC0010" w:rsidR="00DF0445" w:rsidRPr="00C54284" w:rsidRDefault="00DF0445" w:rsidP="00A34A12">
            <w:pPr>
              <w:pStyle w:val="NoSpacing"/>
              <w:rPr>
                <w:ins w:id="1388" w:author="Akash Virani" w:date="2015-09-21T16:56:00Z"/>
                <w:rFonts w:ascii="Segoe UI" w:hAnsi="Segoe UI" w:cs="Segoe UI"/>
              </w:rPr>
            </w:pPr>
            <w:ins w:id="1389" w:author="Akash Virani" w:date="2015-09-21T16:57:00Z">
              <w:r w:rsidRPr="00DF0445">
                <w:rPr>
                  <w:rFonts w:ascii="Segoe UI" w:hAnsi="Segoe UI" w:cs="Segoe UI"/>
                </w:rPr>
                <w:t>BriefcaseContentTypeHelperFunctions</w:t>
              </w:r>
            </w:ins>
            <w:ins w:id="1390" w:author="Akash Virani" w:date="2015-09-21T16:56:00Z">
              <w:r w:rsidRPr="00C54284">
                <w:rPr>
                  <w:rFonts w:ascii="Segoe UI" w:hAnsi="Segoe UI" w:cs="Segoe UI"/>
                </w:rPr>
                <w:t>.cs</w:t>
              </w:r>
            </w:ins>
          </w:p>
        </w:tc>
      </w:tr>
      <w:tr w:rsidR="00DF0445" w:rsidRPr="00C54284" w14:paraId="2E92AA3B" w14:textId="77777777" w:rsidTr="00A34A12">
        <w:trPr>
          <w:ins w:id="1391" w:author="Akash Virani" w:date="2015-09-21T16:56:00Z"/>
        </w:trPr>
        <w:tc>
          <w:tcPr>
            <w:tcW w:w="1615" w:type="dxa"/>
          </w:tcPr>
          <w:p w14:paraId="127ED05A" w14:textId="77777777" w:rsidR="00DF0445" w:rsidRPr="00C54284" w:rsidRDefault="00DF0445" w:rsidP="00A34A12">
            <w:pPr>
              <w:pStyle w:val="NoSpacing"/>
              <w:rPr>
                <w:ins w:id="1392" w:author="Akash Virani" w:date="2015-09-21T16:56:00Z"/>
                <w:rFonts w:ascii="Segoe UI" w:hAnsi="Segoe UI" w:cs="Segoe UI"/>
              </w:rPr>
            </w:pPr>
            <w:ins w:id="1393" w:author="Akash Virani" w:date="2015-09-21T16:56:00Z">
              <w:r w:rsidRPr="00C54284">
                <w:rPr>
                  <w:rFonts w:ascii="Segoe UI" w:hAnsi="Segoe UI" w:cs="Segoe UI"/>
                </w:rPr>
                <w:t>Class Name</w:t>
              </w:r>
            </w:ins>
          </w:p>
        </w:tc>
        <w:tc>
          <w:tcPr>
            <w:tcW w:w="7555" w:type="dxa"/>
          </w:tcPr>
          <w:p w14:paraId="260BD261" w14:textId="3BBE0A15" w:rsidR="00DF0445" w:rsidRPr="00C54284" w:rsidRDefault="00DF0445" w:rsidP="00A34A12">
            <w:pPr>
              <w:pStyle w:val="NoSpacing"/>
              <w:rPr>
                <w:ins w:id="1394" w:author="Akash Virani" w:date="2015-09-21T16:56:00Z"/>
                <w:rFonts w:ascii="Segoe UI" w:hAnsi="Segoe UI" w:cs="Segoe UI"/>
              </w:rPr>
            </w:pPr>
            <w:ins w:id="1395" w:author="Akash Virani" w:date="2015-09-21T16:57:00Z">
              <w:r w:rsidRPr="00DF0445">
                <w:rPr>
                  <w:rFonts w:ascii="Segoe UI" w:hAnsi="Segoe UI" w:cs="Segoe UI"/>
                </w:rPr>
                <w:t>BriefcaseContentTypeHelperFunctions</w:t>
              </w:r>
            </w:ins>
            <w:ins w:id="1396" w:author="Akash Virani" w:date="2015-09-21T16:56:00Z">
              <w:r w:rsidRPr="00C54284">
                <w:rPr>
                  <w:rFonts w:ascii="Segoe UI" w:hAnsi="Segoe UI" w:cs="Segoe UI"/>
                </w:rPr>
                <w:t>.cs</w:t>
              </w:r>
            </w:ins>
          </w:p>
        </w:tc>
      </w:tr>
      <w:tr w:rsidR="00DF0445" w:rsidRPr="00C54284" w14:paraId="706A5548" w14:textId="77777777" w:rsidTr="00A34A12">
        <w:trPr>
          <w:ins w:id="1397" w:author="Akash Virani" w:date="2015-09-21T16:56:00Z"/>
        </w:trPr>
        <w:tc>
          <w:tcPr>
            <w:tcW w:w="1615" w:type="dxa"/>
          </w:tcPr>
          <w:p w14:paraId="4B996EDA" w14:textId="77777777" w:rsidR="00DF0445" w:rsidRPr="00C54284" w:rsidRDefault="00DF0445" w:rsidP="00A34A12">
            <w:pPr>
              <w:pStyle w:val="NoSpacing"/>
              <w:rPr>
                <w:ins w:id="1398" w:author="Akash Virani" w:date="2015-09-21T16:56:00Z"/>
                <w:rFonts w:ascii="Segoe UI" w:hAnsi="Segoe UI" w:cs="Segoe UI"/>
              </w:rPr>
            </w:pPr>
            <w:ins w:id="1399" w:author="Akash Virani" w:date="2015-09-21T16:56:00Z">
              <w:r w:rsidRPr="00C54284">
                <w:rPr>
                  <w:rFonts w:ascii="Segoe UI" w:hAnsi="Segoe UI" w:cs="Segoe UI"/>
                </w:rPr>
                <w:t>Namespace</w:t>
              </w:r>
            </w:ins>
          </w:p>
        </w:tc>
        <w:tc>
          <w:tcPr>
            <w:tcW w:w="7555" w:type="dxa"/>
          </w:tcPr>
          <w:p w14:paraId="583E7DBB" w14:textId="77777777" w:rsidR="00DF0445" w:rsidRPr="00C54284" w:rsidRDefault="00DF0445" w:rsidP="00A34A12">
            <w:pPr>
              <w:pStyle w:val="NoSpacing"/>
              <w:rPr>
                <w:ins w:id="1400" w:author="Akash Virani" w:date="2015-09-21T16:56:00Z"/>
                <w:rFonts w:ascii="Segoe UI" w:hAnsi="Segoe UI" w:cs="Segoe UI"/>
              </w:rPr>
            </w:pPr>
            <w:ins w:id="1401" w:author="Akash Virani" w:date="2015-09-21T16:56:00Z">
              <w:r w:rsidRPr="00C54284">
                <w:rPr>
                  <w:rFonts w:ascii="Segoe UI" w:hAnsi="Segoe UI" w:cs="Segoe UI"/>
                </w:rPr>
                <w:t>Microsoft.Legal.MatterCenter.ProviderService</w:t>
              </w:r>
            </w:ins>
          </w:p>
        </w:tc>
      </w:tr>
      <w:tr w:rsidR="00DF0445" w:rsidRPr="00C54284" w14:paraId="7B188932" w14:textId="77777777" w:rsidTr="00A34A12">
        <w:trPr>
          <w:ins w:id="1402" w:author="Akash Virani" w:date="2015-09-21T16:56:00Z"/>
        </w:trPr>
        <w:tc>
          <w:tcPr>
            <w:tcW w:w="1615" w:type="dxa"/>
          </w:tcPr>
          <w:p w14:paraId="3A56B001" w14:textId="77777777" w:rsidR="00DF0445" w:rsidRPr="00C54284" w:rsidRDefault="00DF0445" w:rsidP="00A34A12">
            <w:pPr>
              <w:pStyle w:val="NoSpacing"/>
              <w:rPr>
                <w:ins w:id="1403" w:author="Akash Virani" w:date="2015-09-21T16:56:00Z"/>
                <w:rFonts w:ascii="Segoe UI" w:hAnsi="Segoe UI" w:cs="Segoe UI"/>
              </w:rPr>
            </w:pPr>
            <w:ins w:id="1404" w:author="Akash Virani" w:date="2015-09-21T16:56:00Z">
              <w:r w:rsidRPr="00C54284">
                <w:rPr>
                  <w:rFonts w:ascii="Segoe UI" w:hAnsi="Segoe UI" w:cs="Segoe UI"/>
                </w:rPr>
                <w:t>Assembly</w:t>
              </w:r>
            </w:ins>
          </w:p>
        </w:tc>
        <w:tc>
          <w:tcPr>
            <w:tcW w:w="7555" w:type="dxa"/>
          </w:tcPr>
          <w:p w14:paraId="2AAAF227" w14:textId="77777777" w:rsidR="00DF0445" w:rsidRPr="00C54284" w:rsidRDefault="00DF0445" w:rsidP="00A34A12">
            <w:pPr>
              <w:pStyle w:val="NoSpacing"/>
              <w:rPr>
                <w:ins w:id="1405" w:author="Akash Virani" w:date="2015-09-21T16:56:00Z"/>
                <w:rFonts w:ascii="Segoe UI" w:hAnsi="Segoe UI" w:cs="Segoe UI"/>
              </w:rPr>
            </w:pPr>
            <w:ins w:id="1406" w:author="Akash Virani" w:date="2015-09-21T16:56:00Z">
              <w:r w:rsidRPr="00C54284">
                <w:rPr>
                  <w:rFonts w:ascii="Segoe UI" w:hAnsi="Segoe UI" w:cs="Segoe UI"/>
                </w:rPr>
                <w:t>Microsoft.Legal.MatterCenter.ProviderService</w:t>
              </w:r>
            </w:ins>
          </w:p>
        </w:tc>
      </w:tr>
      <w:tr w:rsidR="00DF0445" w:rsidRPr="00C54284" w14:paraId="5928C780" w14:textId="77777777" w:rsidTr="00A34A12">
        <w:trPr>
          <w:ins w:id="1407" w:author="Akash Virani" w:date="2015-09-21T16:56:00Z"/>
        </w:trPr>
        <w:tc>
          <w:tcPr>
            <w:tcW w:w="1615" w:type="dxa"/>
          </w:tcPr>
          <w:p w14:paraId="77544ADB" w14:textId="77777777" w:rsidR="00DF0445" w:rsidRPr="00C54284" w:rsidRDefault="00DF0445" w:rsidP="00A34A12">
            <w:pPr>
              <w:pStyle w:val="NoSpacing"/>
              <w:rPr>
                <w:ins w:id="1408" w:author="Akash Virani" w:date="2015-09-21T16:56:00Z"/>
                <w:rFonts w:ascii="Segoe UI" w:hAnsi="Segoe UI" w:cs="Segoe UI"/>
              </w:rPr>
            </w:pPr>
            <w:ins w:id="1409" w:author="Akash Virani" w:date="2015-09-21T16:56:00Z">
              <w:r w:rsidRPr="00C54284">
                <w:rPr>
                  <w:rFonts w:ascii="Segoe UI" w:hAnsi="Segoe UI" w:cs="Segoe UI"/>
                </w:rPr>
                <w:t>Methods</w:t>
              </w:r>
            </w:ins>
          </w:p>
        </w:tc>
        <w:tc>
          <w:tcPr>
            <w:tcW w:w="7555" w:type="dxa"/>
          </w:tcPr>
          <w:p w14:paraId="7DDF1CDB" w14:textId="77777777" w:rsidR="00DF0445" w:rsidRPr="00DF0445" w:rsidRDefault="00DF0445" w:rsidP="00A34A12">
            <w:pPr>
              <w:pStyle w:val="NoSpacing"/>
              <w:numPr>
                <w:ilvl w:val="0"/>
                <w:numId w:val="43"/>
              </w:numPr>
              <w:rPr>
                <w:ins w:id="1410" w:author="Akash Virani" w:date="2015-09-21T16:56:00Z"/>
                <w:rFonts w:ascii="Segoe UI" w:hAnsi="Segoe UI" w:cs="Segoe UI"/>
                <w:color w:val="000000"/>
                <w:rPrChange w:id="1411" w:author="Akash Virani" w:date="2015-09-21T16:58:00Z">
                  <w:rPr>
                    <w:ins w:id="1412" w:author="Akash Virani" w:date="2015-09-21T16:56:00Z"/>
                    <w:rFonts w:ascii="Segoe UI" w:hAnsi="Segoe UI" w:cs="Segoe UI"/>
                    <w:strike/>
                    <w:color w:val="000000"/>
                  </w:rPr>
                </w:rPrChange>
              </w:rPr>
            </w:pPr>
            <w:ins w:id="1413" w:author="Akash Virani" w:date="2015-09-21T16:56:00Z">
              <w:r w:rsidRPr="00DF0445">
                <w:rPr>
                  <w:rFonts w:ascii="Segoe UI" w:hAnsi="Segoe UI" w:cs="Segoe UI"/>
                  <w:color w:val="000000"/>
                  <w:rPrChange w:id="1414" w:author="Akash Virani" w:date="2015-09-21T16:58:00Z">
                    <w:rPr>
                      <w:rFonts w:ascii="Segoe UI" w:hAnsi="Segoe UI" w:cs="Segoe UI"/>
                      <w:strike/>
                      <w:color w:val="000000"/>
                    </w:rPr>
                  </w:rPrChange>
                </w:rPr>
                <w:t>GetContentType</w:t>
              </w:r>
            </w:ins>
          </w:p>
          <w:p w14:paraId="7362E64E" w14:textId="77777777" w:rsidR="00DF0445" w:rsidRPr="00DF0445" w:rsidRDefault="00DF0445" w:rsidP="00A34A12">
            <w:pPr>
              <w:pStyle w:val="NoSpacing"/>
              <w:ind w:left="360"/>
              <w:rPr>
                <w:ins w:id="1415" w:author="Akash Virani" w:date="2015-09-21T16:56:00Z"/>
                <w:rFonts w:ascii="Segoe UI" w:hAnsi="Segoe UI" w:cs="Segoe UI"/>
                <w:color w:val="000000"/>
                <w:rPrChange w:id="1416" w:author="Akash Virani" w:date="2015-09-21T16:58:00Z">
                  <w:rPr>
                    <w:ins w:id="1417" w:author="Akash Virani" w:date="2015-09-21T16:56:00Z"/>
                    <w:rFonts w:ascii="Segoe UI" w:hAnsi="Segoe UI" w:cs="Segoe UI"/>
                    <w:strike/>
                    <w:color w:val="000000"/>
                  </w:rPr>
                </w:rPrChange>
              </w:rPr>
            </w:pPr>
            <w:ins w:id="1418" w:author="Akash Virani" w:date="2015-09-21T16:56:00Z">
              <w:r w:rsidRPr="00DF0445">
                <w:rPr>
                  <w:rFonts w:ascii="Segoe UI" w:hAnsi="Segoe UI" w:cs="Segoe UI"/>
                  <w:color w:val="000000"/>
                  <w:rPrChange w:id="1419" w:author="Akash Virani" w:date="2015-09-21T16:58:00Z">
                    <w:rPr>
                      <w:rFonts w:ascii="Segoe UI" w:hAnsi="Segoe UI" w:cs="Segoe UI"/>
                      <w:strike/>
                      <w:color w:val="000000"/>
                    </w:rPr>
                  </w:rPrChange>
                </w:rPr>
                <w:t>Used to get Content type of the list</w:t>
              </w:r>
            </w:ins>
          </w:p>
          <w:p w14:paraId="6B6C47C1" w14:textId="77777777" w:rsidR="00DF0445" w:rsidRPr="00DF0445" w:rsidRDefault="00DF0445" w:rsidP="00A34A12">
            <w:pPr>
              <w:pStyle w:val="NoSpacing"/>
              <w:numPr>
                <w:ilvl w:val="0"/>
                <w:numId w:val="43"/>
              </w:numPr>
              <w:rPr>
                <w:ins w:id="1420" w:author="Akash Virani" w:date="2015-09-21T16:56:00Z"/>
                <w:rFonts w:ascii="Segoe UI" w:hAnsi="Segoe UI" w:cs="Segoe UI"/>
                <w:color w:val="000000"/>
                <w:rPrChange w:id="1421" w:author="Akash Virani" w:date="2015-09-21T16:58:00Z">
                  <w:rPr>
                    <w:ins w:id="1422" w:author="Akash Virani" w:date="2015-09-21T16:56:00Z"/>
                    <w:rFonts w:ascii="Segoe UI" w:hAnsi="Segoe UI" w:cs="Segoe UI"/>
                    <w:strike/>
                    <w:color w:val="000000"/>
                  </w:rPr>
                </w:rPrChange>
              </w:rPr>
            </w:pPr>
            <w:ins w:id="1423" w:author="Akash Virani" w:date="2015-09-21T16:56:00Z">
              <w:r w:rsidRPr="00DF0445">
                <w:rPr>
                  <w:rFonts w:ascii="Segoe UI" w:hAnsi="Segoe UI" w:cs="Segoe UI"/>
                  <w:color w:val="000000"/>
                  <w:rPrChange w:id="1424" w:author="Akash Virani" w:date="2015-09-21T16:58:00Z">
                    <w:rPr>
                      <w:rFonts w:ascii="Segoe UI" w:hAnsi="Segoe UI" w:cs="Segoe UI"/>
                      <w:strike/>
                      <w:color w:val="000000"/>
                    </w:rPr>
                  </w:rPrChange>
                </w:rPr>
                <w:t>ContentTypeByName</w:t>
              </w:r>
            </w:ins>
          </w:p>
          <w:p w14:paraId="3409AD20" w14:textId="77777777" w:rsidR="00DF0445" w:rsidRPr="00DF0445" w:rsidRDefault="00DF0445" w:rsidP="00A34A12">
            <w:pPr>
              <w:pStyle w:val="NoSpacing"/>
              <w:ind w:left="360"/>
              <w:rPr>
                <w:ins w:id="1425" w:author="Akash Virani" w:date="2015-09-21T16:56:00Z"/>
                <w:rFonts w:ascii="Segoe UI" w:hAnsi="Segoe UI" w:cs="Segoe UI"/>
                <w:color w:val="000000"/>
                <w:rPrChange w:id="1426" w:author="Akash Virani" w:date="2015-09-21T16:58:00Z">
                  <w:rPr>
                    <w:ins w:id="1427" w:author="Akash Virani" w:date="2015-09-21T16:56:00Z"/>
                    <w:rFonts w:ascii="Segoe UI" w:hAnsi="Segoe UI" w:cs="Segoe UI"/>
                    <w:strike/>
                    <w:color w:val="000000"/>
                  </w:rPr>
                </w:rPrChange>
              </w:rPr>
            </w:pPr>
            <w:ins w:id="1428" w:author="Akash Virani" w:date="2015-09-21T16:56:00Z">
              <w:r w:rsidRPr="00DF0445">
                <w:rPr>
                  <w:rFonts w:ascii="Segoe UI" w:hAnsi="Segoe UI" w:cs="Segoe UI"/>
                  <w:color w:val="000000"/>
                  <w:rPrChange w:id="1429" w:author="Akash Virani" w:date="2015-09-21T16:58:00Z">
                    <w:rPr>
                      <w:rFonts w:ascii="Segoe UI" w:hAnsi="Segoe UI" w:cs="Segoe UI"/>
                      <w:strike/>
                      <w:color w:val="000000"/>
                    </w:rPr>
                  </w:rPrChange>
                </w:rPr>
                <w:t>Function is used to get Content type of the list item</w:t>
              </w:r>
            </w:ins>
          </w:p>
          <w:p w14:paraId="0313E6A7" w14:textId="77777777" w:rsidR="00DF0445" w:rsidRPr="00DF0445" w:rsidRDefault="00DF0445" w:rsidP="00A34A12">
            <w:pPr>
              <w:pStyle w:val="NoSpacing"/>
              <w:numPr>
                <w:ilvl w:val="0"/>
                <w:numId w:val="43"/>
              </w:numPr>
              <w:rPr>
                <w:ins w:id="1430" w:author="Akash Virani" w:date="2015-09-21T16:56:00Z"/>
                <w:rFonts w:ascii="Segoe UI" w:hAnsi="Segoe UI" w:cs="Segoe UI"/>
                <w:color w:val="000000"/>
                <w:rPrChange w:id="1431" w:author="Akash Virani" w:date="2015-09-21T16:58:00Z">
                  <w:rPr>
                    <w:ins w:id="1432" w:author="Akash Virani" w:date="2015-09-21T16:56:00Z"/>
                    <w:rFonts w:ascii="Segoe UI" w:hAnsi="Segoe UI" w:cs="Segoe UI"/>
                    <w:strike/>
                    <w:color w:val="000000"/>
                  </w:rPr>
                </w:rPrChange>
              </w:rPr>
            </w:pPr>
            <w:ins w:id="1433" w:author="Akash Virani" w:date="2015-09-21T16:56:00Z">
              <w:r w:rsidRPr="00DF0445">
                <w:rPr>
                  <w:rFonts w:ascii="Segoe UI" w:hAnsi="Segoe UI" w:cs="Segoe UI"/>
                  <w:color w:val="000000"/>
                  <w:rPrChange w:id="1434" w:author="Akash Virani" w:date="2015-09-21T16:58:00Z">
                    <w:rPr>
                      <w:rFonts w:ascii="Segoe UI" w:hAnsi="Segoe UI" w:cs="Segoe UI"/>
                      <w:strike/>
                      <w:color w:val="000000"/>
                    </w:rPr>
                  </w:rPrChange>
                </w:rPr>
                <w:t>GetContentTypeList</w:t>
              </w:r>
            </w:ins>
          </w:p>
          <w:p w14:paraId="2D843497" w14:textId="77777777" w:rsidR="00DF0445" w:rsidRDefault="00DF0445" w:rsidP="00A34A12">
            <w:pPr>
              <w:pStyle w:val="NoSpacing"/>
              <w:ind w:left="360"/>
              <w:rPr>
                <w:ins w:id="1435" w:author="Akash Virani" w:date="2015-09-21T17:00:00Z"/>
                <w:rFonts w:ascii="Segoe UI" w:hAnsi="Segoe UI" w:cs="Segoe UI"/>
                <w:color w:val="000000"/>
              </w:rPr>
            </w:pPr>
            <w:ins w:id="1436" w:author="Akash Virani" w:date="2015-09-21T16:56:00Z">
              <w:r w:rsidRPr="00DF0445">
                <w:rPr>
                  <w:rFonts w:ascii="Segoe UI" w:hAnsi="Segoe UI" w:cs="Segoe UI"/>
                  <w:color w:val="000000"/>
                  <w:rPrChange w:id="1437" w:author="Akash Virani" w:date="2015-09-21T16:58:00Z">
                    <w:rPr>
                      <w:rFonts w:ascii="Segoe UI" w:hAnsi="Segoe UI" w:cs="Segoe UI"/>
                      <w:strike/>
                      <w:color w:val="000000"/>
                    </w:rPr>
                  </w:rPrChange>
                </w:rPr>
                <w:t>Function is used to get and set default content type of the list</w:t>
              </w:r>
            </w:ins>
          </w:p>
          <w:p w14:paraId="263538E1" w14:textId="72EECFE3" w:rsidR="00DF0445" w:rsidRDefault="00DF0445">
            <w:pPr>
              <w:pStyle w:val="NoSpacing"/>
              <w:numPr>
                <w:ilvl w:val="0"/>
                <w:numId w:val="43"/>
              </w:numPr>
              <w:rPr>
                <w:ins w:id="1438" w:author="Akash Virani" w:date="2015-09-21T17:00:00Z"/>
                <w:rFonts w:ascii="Segoe UI" w:hAnsi="Segoe UI" w:cs="Segoe UI"/>
                <w:color w:val="000000"/>
              </w:rPr>
              <w:pPrChange w:id="1439" w:author="Akash Virani" w:date="2015-09-21T17:00:00Z">
                <w:pPr>
                  <w:pStyle w:val="NoSpacing"/>
                  <w:ind w:left="360"/>
                </w:pPr>
              </w:pPrChange>
            </w:pPr>
            <w:ins w:id="1440" w:author="Akash Virani" w:date="2015-09-21T17:00:00Z">
              <w:r w:rsidRPr="00DF0445">
                <w:rPr>
                  <w:rFonts w:ascii="Segoe UI" w:hAnsi="Segoe UI" w:cs="Segoe UI"/>
                  <w:color w:val="000000"/>
                  <w:rPrChange w:id="1441" w:author="Akash Virani" w:date="2015-09-21T17:00:00Z">
                    <w:rPr>
                      <w:rFonts w:ascii="Consolas" w:eastAsiaTheme="minorHAnsi" w:hAnsi="Consolas" w:cs="Consolas"/>
                      <w:color w:val="000000"/>
                      <w:sz w:val="19"/>
                      <w:szCs w:val="19"/>
                      <w:highlight w:val="white"/>
                      <w:lang w:bidi="gu-IN"/>
                    </w:rPr>
                  </w:rPrChange>
                </w:rPr>
                <w:t>CreateBriefcaseIfNotExists</w:t>
              </w:r>
            </w:ins>
          </w:p>
          <w:p w14:paraId="42413401" w14:textId="51523156" w:rsidR="00DF0445" w:rsidRPr="00DF0445" w:rsidRDefault="00DF0445">
            <w:pPr>
              <w:pStyle w:val="NoSpacing"/>
              <w:ind w:left="360"/>
              <w:rPr>
                <w:ins w:id="1442" w:author="Akash Virani" w:date="2015-09-21T16:56:00Z"/>
                <w:rFonts w:ascii="Segoe UI" w:hAnsi="Segoe UI" w:cs="Segoe UI"/>
                <w:color w:val="000000"/>
                <w:rPrChange w:id="1443" w:author="Akash Virani" w:date="2015-09-21T16:58:00Z">
                  <w:rPr>
                    <w:ins w:id="1444" w:author="Akash Virani" w:date="2015-09-21T16:56:00Z"/>
                    <w:rFonts w:ascii="Segoe UI" w:hAnsi="Segoe UI" w:cs="Segoe UI"/>
                    <w:strike/>
                    <w:color w:val="000000"/>
                  </w:rPr>
                </w:rPrChange>
              </w:rPr>
            </w:pPr>
            <w:ins w:id="1445" w:author="Akash Virani" w:date="2015-09-21T17:00:00Z">
              <w:r w:rsidRPr="00DF0445">
                <w:rPr>
                  <w:rFonts w:ascii="Segoe UI" w:hAnsi="Segoe UI" w:cs="Segoe UI"/>
                  <w:color w:val="000000"/>
                  <w:rPrChange w:id="1446" w:author="Akash Virani" w:date="2015-09-21T17:00:00Z">
                    <w:rPr>
                      <w:rFonts w:ascii="Consolas" w:eastAsiaTheme="minorHAnsi" w:hAnsi="Consolas" w:cs="Consolas"/>
                      <w:color w:val="008000"/>
                      <w:sz w:val="19"/>
                      <w:szCs w:val="19"/>
                      <w:highlight w:val="white"/>
                      <w:lang w:bidi="gu-IN"/>
                    </w:rPr>
                  </w:rPrChange>
                </w:rPr>
                <w:t>Check for the list item named Matter Center Briefcase already exists, if not then only create new folder</w:t>
              </w:r>
            </w:ins>
          </w:p>
          <w:p w14:paraId="6038456C" w14:textId="77777777" w:rsidR="00DF0445" w:rsidRPr="00DF0445" w:rsidRDefault="00DF0445" w:rsidP="00A34A12">
            <w:pPr>
              <w:pStyle w:val="NoSpacing"/>
              <w:numPr>
                <w:ilvl w:val="0"/>
                <w:numId w:val="43"/>
              </w:numPr>
              <w:rPr>
                <w:ins w:id="1447" w:author="Akash Virani" w:date="2015-09-21T16:56:00Z"/>
                <w:rFonts w:ascii="Segoe UI" w:hAnsi="Segoe UI" w:cs="Segoe UI"/>
                <w:color w:val="000000"/>
                <w:rPrChange w:id="1448" w:author="Akash Virani" w:date="2015-09-21T17:00:00Z">
                  <w:rPr>
                    <w:ins w:id="1449" w:author="Akash Virani" w:date="2015-09-21T16:56:00Z"/>
                    <w:rFonts w:ascii="Segoe UI" w:hAnsi="Segoe UI" w:cs="Segoe UI"/>
                    <w:strike/>
                    <w:color w:val="000000"/>
                  </w:rPr>
                </w:rPrChange>
              </w:rPr>
            </w:pPr>
            <w:ins w:id="1450" w:author="Akash Virani" w:date="2015-09-21T16:56:00Z">
              <w:r w:rsidRPr="00DF0445">
                <w:rPr>
                  <w:rFonts w:ascii="Segoe UI" w:hAnsi="Segoe UI" w:cs="Segoe UI"/>
                  <w:color w:val="000000"/>
                  <w:rPrChange w:id="1451" w:author="Akash Virani" w:date="2015-09-21T17:00:00Z">
                    <w:rPr>
                      <w:rFonts w:ascii="Segoe UI" w:hAnsi="Segoe UI" w:cs="Segoe UI"/>
                      <w:strike/>
                      <w:color w:val="000000"/>
                    </w:rPr>
                  </w:rPrChange>
                </w:rPr>
                <w:t>SetContentType</w:t>
              </w:r>
            </w:ins>
          </w:p>
          <w:p w14:paraId="69CC1940" w14:textId="77777777" w:rsidR="00DF0445" w:rsidRPr="00DF0445" w:rsidRDefault="00DF0445" w:rsidP="00A34A12">
            <w:pPr>
              <w:pStyle w:val="NoSpacing"/>
              <w:ind w:left="360"/>
              <w:rPr>
                <w:ins w:id="1452" w:author="Akash Virani" w:date="2015-09-21T16:56:00Z"/>
                <w:rFonts w:ascii="Segoe UI" w:hAnsi="Segoe UI" w:cs="Segoe UI"/>
                <w:color w:val="000000"/>
                <w:rPrChange w:id="1453" w:author="Akash Virani" w:date="2015-09-21T17:00:00Z">
                  <w:rPr>
                    <w:ins w:id="1454" w:author="Akash Virani" w:date="2015-09-21T16:56:00Z"/>
                    <w:rFonts w:ascii="Segoe UI" w:hAnsi="Segoe UI" w:cs="Segoe UI"/>
                    <w:strike/>
                    <w:color w:val="000000"/>
                  </w:rPr>
                </w:rPrChange>
              </w:rPr>
            </w:pPr>
            <w:ins w:id="1455" w:author="Akash Virani" w:date="2015-09-21T16:56:00Z">
              <w:r w:rsidRPr="00DF0445">
                <w:rPr>
                  <w:rFonts w:ascii="Segoe UI" w:hAnsi="Segoe UI" w:cs="Segoe UI"/>
                  <w:color w:val="000000"/>
                  <w:rPrChange w:id="1456" w:author="Akash Virani" w:date="2015-09-21T17:00:00Z">
                    <w:rPr>
                      <w:rFonts w:ascii="Segoe UI" w:hAnsi="Segoe UI" w:cs="Segoe UI"/>
                      <w:strike/>
                      <w:color w:val="000000"/>
                    </w:rPr>
                  </w:rPrChange>
                </w:rPr>
                <w:t>Sets the content type</w:t>
              </w:r>
            </w:ins>
          </w:p>
          <w:p w14:paraId="55F18976" w14:textId="77777777" w:rsidR="00DF0445" w:rsidRPr="00DF0445" w:rsidRDefault="00DF0445" w:rsidP="00A34A12">
            <w:pPr>
              <w:pStyle w:val="NoSpacing"/>
              <w:numPr>
                <w:ilvl w:val="0"/>
                <w:numId w:val="43"/>
              </w:numPr>
              <w:rPr>
                <w:ins w:id="1457" w:author="Akash Virani" w:date="2015-09-21T16:56:00Z"/>
                <w:rFonts w:ascii="Segoe UI" w:hAnsi="Segoe UI" w:cs="Segoe UI"/>
                <w:color w:val="000000"/>
                <w:rPrChange w:id="1458" w:author="Akash Virani" w:date="2015-09-21T17:00:00Z">
                  <w:rPr>
                    <w:ins w:id="1459" w:author="Akash Virani" w:date="2015-09-21T16:56:00Z"/>
                    <w:rFonts w:ascii="Segoe UI" w:hAnsi="Segoe UI" w:cs="Segoe UI"/>
                    <w:strike/>
                    <w:color w:val="000000"/>
                  </w:rPr>
                </w:rPrChange>
              </w:rPr>
            </w:pPr>
            <w:ins w:id="1460" w:author="Akash Virani" w:date="2015-09-21T16:56:00Z">
              <w:r w:rsidRPr="00DF0445">
                <w:rPr>
                  <w:rFonts w:ascii="Segoe UI" w:hAnsi="Segoe UI" w:cs="Segoe UI"/>
                  <w:color w:val="000000"/>
                  <w:rPrChange w:id="1461" w:author="Akash Virani" w:date="2015-09-21T17:00:00Z">
                    <w:rPr>
                      <w:rFonts w:ascii="Segoe UI" w:hAnsi="Segoe UI" w:cs="Segoe UI"/>
                      <w:strike/>
                      <w:color w:val="000000"/>
                    </w:rPr>
                  </w:rPrChange>
                </w:rPr>
                <w:t xml:space="preserve">SetOneDriveDefaultContentType </w:t>
              </w:r>
            </w:ins>
          </w:p>
          <w:p w14:paraId="2E334C36" w14:textId="77777777" w:rsidR="00DF0445" w:rsidRPr="00DF0445" w:rsidRDefault="00DF0445" w:rsidP="00A34A12">
            <w:pPr>
              <w:pStyle w:val="NoSpacing"/>
              <w:ind w:left="360"/>
              <w:rPr>
                <w:ins w:id="1462" w:author="Akash Virani" w:date="2015-09-21T16:56:00Z"/>
                <w:rFonts w:ascii="Segoe UI" w:hAnsi="Segoe UI" w:cs="Segoe UI"/>
                <w:color w:val="000000"/>
                <w:rPrChange w:id="1463" w:author="Akash Virani" w:date="2015-09-21T17:00:00Z">
                  <w:rPr>
                    <w:ins w:id="1464" w:author="Akash Virani" w:date="2015-09-21T16:56:00Z"/>
                    <w:rFonts w:ascii="Segoe UI" w:hAnsi="Segoe UI" w:cs="Segoe UI"/>
                    <w:strike/>
                    <w:color w:val="000000"/>
                  </w:rPr>
                </w:rPrChange>
              </w:rPr>
            </w:pPr>
            <w:ins w:id="1465" w:author="Akash Virani" w:date="2015-09-21T16:56:00Z">
              <w:r w:rsidRPr="00DF0445">
                <w:rPr>
                  <w:rFonts w:ascii="Segoe UI" w:hAnsi="Segoe UI" w:cs="Segoe UI"/>
                  <w:color w:val="000000"/>
                  <w:rPrChange w:id="1466" w:author="Akash Virani" w:date="2015-09-21T17:00:00Z">
                    <w:rPr>
                      <w:rFonts w:ascii="Segoe UI" w:hAnsi="Segoe UI" w:cs="Segoe UI"/>
                      <w:strike/>
                      <w:color w:val="000000"/>
                    </w:rPr>
                  </w:rPrChange>
                </w:rPr>
                <w:t>Sets default content type for user's One Drive</w:t>
              </w:r>
            </w:ins>
          </w:p>
          <w:p w14:paraId="6FAC63A7" w14:textId="77777777" w:rsidR="00DF0445" w:rsidRPr="00DF0445" w:rsidRDefault="00DF0445" w:rsidP="00A34A12">
            <w:pPr>
              <w:pStyle w:val="NoSpacing"/>
              <w:numPr>
                <w:ilvl w:val="0"/>
                <w:numId w:val="43"/>
              </w:numPr>
              <w:rPr>
                <w:ins w:id="1467" w:author="Akash Virani" w:date="2015-09-21T16:56:00Z"/>
                <w:rFonts w:ascii="Segoe UI" w:hAnsi="Segoe UI" w:cs="Segoe UI"/>
                <w:color w:val="000000"/>
                <w:rPrChange w:id="1468" w:author="Akash Virani" w:date="2015-09-21T17:01:00Z">
                  <w:rPr>
                    <w:ins w:id="1469" w:author="Akash Virani" w:date="2015-09-21T16:56:00Z"/>
                    <w:rFonts w:ascii="Segoe UI" w:hAnsi="Segoe UI" w:cs="Segoe UI"/>
                    <w:strike/>
                    <w:color w:val="000000"/>
                  </w:rPr>
                </w:rPrChange>
              </w:rPr>
            </w:pPr>
            <w:ins w:id="1470" w:author="Akash Virani" w:date="2015-09-21T16:56:00Z">
              <w:r w:rsidRPr="00DF0445">
                <w:rPr>
                  <w:rFonts w:ascii="Segoe UI" w:hAnsi="Segoe UI" w:cs="Segoe UI"/>
                  <w:color w:val="000000"/>
                  <w:rPrChange w:id="1471" w:author="Akash Virani" w:date="2015-09-21T17:01:00Z">
                    <w:rPr>
                      <w:rFonts w:ascii="Segoe UI" w:hAnsi="Segoe UI" w:cs="Segoe UI"/>
                      <w:strike/>
                      <w:color w:val="000000"/>
                    </w:rPr>
                  </w:rPrChange>
                </w:rPr>
                <w:t>isContentTypePresentCheck</w:t>
              </w:r>
            </w:ins>
          </w:p>
          <w:p w14:paraId="4377F51B" w14:textId="77777777" w:rsidR="00DF0445" w:rsidRPr="00DF0445" w:rsidRDefault="00DF0445" w:rsidP="00A34A12">
            <w:pPr>
              <w:pStyle w:val="NoSpacing"/>
              <w:ind w:left="360"/>
              <w:rPr>
                <w:ins w:id="1472" w:author="Akash Virani" w:date="2015-09-21T16:56:00Z"/>
                <w:rFonts w:ascii="Segoe UI" w:hAnsi="Segoe UI" w:cs="Segoe UI"/>
                <w:color w:val="000000"/>
                <w:rPrChange w:id="1473" w:author="Akash Virani" w:date="2015-09-21T17:01:00Z">
                  <w:rPr>
                    <w:ins w:id="1474" w:author="Akash Virani" w:date="2015-09-21T16:56:00Z"/>
                    <w:rFonts w:ascii="Segoe UI" w:hAnsi="Segoe UI" w:cs="Segoe UI"/>
                    <w:strike/>
                    <w:color w:val="000000"/>
                  </w:rPr>
                </w:rPrChange>
              </w:rPr>
            </w:pPr>
            <w:ins w:id="1475" w:author="Akash Virani" w:date="2015-09-21T16:56:00Z">
              <w:r w:rsidRPr="00DF0445">
                <w:rPr>
                  <w:rFonts w:ascii="Segoe UI" w:hAnsi="Segoe UI" w:cs="Segoe UI"/>
                  <w:color w:val="000000"/>
                  <w:rPrChange w:id="1476" w:author="Akash Virani" w:date="2015-09-21T17:01:00Z">
                    <w:rPr>
                      <w:rFonts w:ascii="Segoe UI" w:hAnsi="Segoe UI" w:cs="Segoe UI"/>
                      <w:strike/>
                      <w:color w:val="000000"/>
                    </w:rPr>
                  </w:rPrChange>
                </w:rPr>
                <w:t>Checks if the content type is present</w:t>
              </w:r>
            </w:ins>
          </w:p>
          <w:p w14:paraId="6C02E05A" w14:textId="77777777" w:rsidR="00DF0445" w:rsidRPr="00DF0445" w:rsidRDefault="00DF0445" w:rsidP="00A34A12">
            <w:pPr>
              <w:pStyle w:val="NoSpacing"/>
              <w:numPr>
                <w:ilvl w:val="0"/>
                <w:numId w:val="43"/>
              </w:numPr>
              <w:rPr>
                <w:ins w:id="1477" w:author="Akash Virani" w:date="2015-09-21T16:56:00Z"/>
                <w:rFonts w:ascii="Segoe UI" w:hAnsi="Segoe UI" w:cs="Segoe UI"/>
                <w:color w:val="000000"/>
                <w:rPrChange w:id="1478" w:author="Akash Virani" w:date="2015-09-21T17:01:00Z">
                  <w:rPr>
                    <w:ins w:id="1479" w:author="Akash Virani" w:date="2015-09-21T16:56:00Z"/>
                    <w:rFonts w:ascii="Segoe UI" w:hAnsi="Segoe UI" w:cs="Segoe UI"/>
                    <w:strike/>
                    <w:color w:val="000000"/>
                  </w:rPr>
                </w:rPrChange>
              </w:rPr>
            </w:pPr>
            <w:ins w:id="1480" w:author="Akash Virani" w:date="2015-09-21T16:56:00Z">
              <w:r w:rsidRPr="00DF0445">
                <w:rPr>
                  <w:rFonts w:ascii="Segoe UI" w:hAnsi="Segoe UI" w:cs="Segoe UI"/>
                  <w:color w:val="000000"/>
                  <w:rPrChange w:id="1481" w:author="Akash Virani" w:date="2015-09-21T17:01:00Z">
                    <w:rPr>
                      <w:rFonts w:ascii="Segoe UI" w:hAnsi="Segoe UI" w:cs="Segoe UI"/>
                      <w:strike/>
                      <w:color w:val="000000"/>
                    </w:rPr>
                  </w:rPrChange>
                </w:rPr>
                <w:t>CreateSiteColumn</w:t>
              </w:r>
            </w:ins>
          </w:p>
          <w:p w14:paraId="4565CAD7" w14:textId="77777777" w:rsidR="00DF0445" w:rsidRPr="00DF0445" w:rsidRDefault="00DF0445" w:rsidP="00A34A12">
            <w:pPr>
              <w:pStyle w:val="NoSpacing"/>
              <w:ind w:left="360"/>
              <w:rPr>
                <w:ins w:id="1482" w:author="Akash Virani" w:date="2015-09-21T16:56:00Z"/>
                <w:rFonts w:ascii="Segoe UI" w:hAnsi="Segoe UI" w:cs="Segoe UI"/>
                <w:color w:val="000000"/>
                <w:rPrChange w:id="1483" w:author="Akash Virani" w:date="2015-09-21T17:01:00Z">
                  <w:rPr>
                    <w:ins w:id="1484" w:author="Akash Virani" w:date="2015-09-21T16:56:00Z"/>
                    <w:rFonts w:ascii="Segoe UI" w:hAnsi="Segoe UI" w:cs="Segoe UI"/>
                    <w:strike/>
                    <w:color w:val="000000"/>
                  </w:rPr>
                </w:rPrChange>
              </w:rPr>
            </w:pPr>
            <w:ins w:id="1485" w:author="Akash Virani" w:date="2015-09-21T16:56:00Z">
              <w:r w:rsidRPr="00DF0445">
                <w:rPr>
                  <w:rFonts w:ascii="Segoe UI" w:hAnsi="Segoe UI" w:cs="Segoe UI"/>
                  <w:color w:val="000000"/>
                  <w:rPrChange w:id="1486" w:author="Akash Virani" w:date="2015-09-21T17:01:00Z">
                    <w:rPr>
                      <w:rFonts w:ascii="Segoe UI" w:hAnsi="Segoe UI" w:cs="Segoe UI"/>
                      <w:strike/>
                      <w:color w:val="000000"/>
                    </w:rPr>
                  </w:rPrChange>
                </w:rPr>
                <w:t>Method to create site column</w:t>
              </w:r>
            </w:ins>
          </w:p>
          <w:p w14:paraId="6D23748B" w14:textId="77777777" w:rsidR="00DF0445" w:rsidRPr="00DF0445" w:rsidRDefault="00DF0445" w:rsidP="00A34A12">
            <w:pPr>
              <w:pStyle w:val="NoSpacing"/>
              <w:numPr>
                <w:ilvl w:val="0"/>
                <w:numId w:val="43"/>
              </w:numPr>
              <w:rPr>
                <w:ins w:id="1487" w:author="Akash Virani" w:date="2015-09-21T16:56:00Z"/>
                <w:rFonts w:ascii="Segoe UI" w:hAnsi="Segoe UI" w:cs="Segoe UI"/>
                <w:color w:val="000000"/>
                <w:rPrChange w:id="1488" w:author="Akash Virani" w:date="2015-09-21T17:01:00Z">
                  <w:rPr>
                    <w:ins w:id="1489" w:author="Akash Virani" w:date="2015-09-21T16:56:00Z"/>
                    <w:rFonts w:ascii="Segoe UI" w:hAnsi="Segoe UI" w:cs="Segoe UI"/>
                    <w:strike/>
                    <w:color w:val="000000"/>
                  </w:rPr>
                </w:rPrChange>
              </w:rPr>
            </w:pPr>
            <w:ins w:id="1490" w:author="Akash Virani" w:date="2015-09-21T16:56:00Z">
              <w:r w:rsidRPr="00DF0445">
                <w:rPr>
                  <w:rFonts w:ascii="Segoe UI" w:hAnsi="Segoe UI" w:cs="Segoe UI"/>
                  <w:color w:val="000000"/>
                  <w:rPrChange w:id="1491" w:author="Akash Virani" w:date="2015-09-21T17:01:00Z">
                    <w:rPr>
                      <w:rFonts w:ascii="Segoe UI" w:hAnsi="Segoe UI" w:cs="Segoe UI"/>
                      <w:strike/>
                      <w:color w:val="000000"/>
                    </w:rPr>
                  </w:rPrChange>
                </w:rPr>
                <w:t>CreateContentType</w:t>
              </w:r>
            </w:ins>
          </w:p>
          <w:p w14:paraId="043ADB8E" w14:textId="77777777" w:rsidR="00DF0445" w:rsidRPr="00DF0445" w:rsidRDefault="00DF0445" w:rsidP="00A34A12">
            <w:pPr>
              <w:pStyle w:val="NoSpacing"/>
              <w:ind w:left="360"/>
              <w:rPr>
                <w:ins w:id="1492" w:author="Akash Virani" w:date="2015-09-21T16:56:00Z"/>
                <w:rFonts w:ascii="Segoe UI" w:hAnsi="Segoe UI" w:cs="Segoe UI"/>
                <w:color w:val="000000"/>
                <w:rPrChange w:id="1493" w:author="Akash Virani" w:date="2015-09-21T17:01:00Z">
                  <w:rPr>
                    <w:ins w:id="1494" w:author="Akash Virani" w:date="2015-09-21T16:56:00Z"/>
                    <w:rFonts w:ascii="Segoe UI" w:hAnsi="Segoe UI" w:cs="Segoe UI"/>
                    <w:strike/>
                    <w:color w:val="000000"/>
                  </w:rPr>
                </w:rPrChange>
              </w:rPr>
            </w:pPr>
            <w:ins w:id="1495" w:author="Akash Virani" w:date="2015-09-21T16:56:00Z">
              <w:r w:rsidRPr="00DF0445">
                <w:rPr>
                  <w:rFonts w:ascii="Segoe UI" w:hAnsi="Segoe UI" w:cs="Segoe UI"/>
                  <w:color w:val="000000"/>
                  <w:rPrChange w:id="1496" w:author="Akash Virani" w:date="2015-09-21T17:01:00Z">
                    <w:rPr>
                      <w:rFonts w:ascii="Segoe UI" w:hAnsi="Segoe UI" w:cs="Segoe UI"/>
                      <w:strike/>
                      <w:color w:val="000000"/>
                    </w:rPr>
                  </w:rPrChange>
                </w:rPr>
                <w:t>Method to create Content Types</w:t>
              </w:r>
            </w:ins>
          </w:p>
          <w:p w14:paraId="61058F28" w14:textId="77777777" w:rsidR="00DF0445" w:rsidRPr="00DF0445" w:rsidRDefault="00DF0445" w:rsidP="00A34A12">
            <w:pPr>
              <w:pStyle w:val="NoSpacing"/>
              <w:numPr>
                <w:ilvl w:val="0"/>
                <w:numId w:val="43"/>
              </w:numPr>
              <w:rPr>
                <w:ins w:id="1497" w:author="Akash Virani" w:date="2015-09-21T16:56:00Z"/>
                <w:rFonts w:ascii="Segoe UI" w:hAnsi="Segoe UI" w:cs="Segoe UI"/>
                <w:color w:val="000000"/>
                <w:rPrChange w:id="1498" w:author="Akash Virani" w:date="2015-09-21T17:01:00Z">
                  <w:rPr>
                    <w:ins w:id="1499" w:author="Akash Virani" w:date="2015-09-21T16:56:00Z"/>
                    <w:rFonts w:ascii="Segoe UI" w:hAnsi="Segoe UI" w:cs="Segoe UI"/>
                    <w:strike/>
                    <w:color w:val="000000"/>
                  </w:rPr>
                </w:rPrChange>
              </w:rPr>
            </w:pPr>
            <w:ins w:id="1500" w:author="Akash Virani" w:date="2015-09-21T16:56:00Z">
              <w:r w:rsidRPr="00DF0445">
                <w:rPr>
                  <w:rFonts w:ascii="Segoe UI" w:hAnsi="Segoe UI" w:cs="Segoe UI"/>
                  <w:color w:val="000000"/>
                  <w:rPrChange w:id="1501" w:author="Akash Virani" w:date="2015-09-21T17:01:00Z">
                    <w:rPr>
                      <w:rFonts w:ascii="Segoe UI" w:hAnsi="Segoe UI" w:cs="Segoe UI"/>
                      <w:strike/>
                      <w:color w:val="000000"/>
                    </w:rPr>
                  </w:rPrChange>
                </w:rPr>
                <w:t>AddColumnsToContentType</w:t>
              </w:r>
            </w:ins>
          </w:p>
          <w:p w14:paraId="29CA83A3" w14:textId="6AA63193" w:rsidR="00DF0445" w:rsidRPr="00C54284" w:rsidRDefault="00DF0445">
            <w:pPr>
              <w:pStyle w:val="NoSpacing"/>
              <w:ind w:left="360"/>
              <w:rPr>
                <w:ins w:id="1502" w:author="Akash Virani" w:date="2015-09-21T16:56:00Z"/>
                <w:rFonts w:ascii="Segoe UI" w:hAnsi="Segoe UI" w:cs="Segoe UI"/>
                <w:color w:val="000000"/>
              </w:rPr>
            </w:pPr>
            <w:ins w:id="1503" w:author="Akash Virani" w:date="2015-09-21T16:56:00Z">
              <w:r w:rsidRPr="00DF0445">
                <w:rPr>
                  <w:rFonts w:ascii="Segoe UI" w:hAnsi="Segoe UI" w:cs="Segoe UI"/>
                  <w:color w:val="000000"/>
                  <w:rPrChange w:id="1504" w:author="Akash Virani" w:date="2015-09-21T17:01:00Z">
                    <w:rPr>
                      <w:rFonts w:ascii="Segoe UI" w:hAnsi="Segoe UI" w:cs="Segoe UI"/>
                      <w:strike/>
                      <w:color w:val="000000"/>
                    </w:rPr>
                  </w:rPrChange>
                </w:rPr>
                <w:t>Method to add columns to Content Type</w:t>
              </w:r>
            </w:ins>
          </w:p>
        </w:tc>
      </w:tr>
    </w:tbl>
    <w:p w14:paraId="246E35FD" w14:textId="77777777" w:rsidR="00DF0445" w:rsidRDefault="00DF0445" w:rsidP="00E27C55">
      <w:pPr>
        <w:rPr>
          <w:ins w:id="1505" w:author="Akash Virani" w:date="2015-09-21T17:03:00Z"/>
          <w:rFonts w:ascii="Segoe UI" w:hAnsi="Segoe UI" w:cs="Segoe UI"/>
        </w:rPr>
      </w:pPr>
    </w:p>
    <w:p w14:paraId="3529268B" w14:textId="77777777" w:rsidR="00DF0445" w:rsidRDefault="00DF0445" w:rsidP="00E27C55">
      <w:pPr>
        <w:rPr>
          <w:ins w:id="1506" w:author="Akash Virani" w:date="2015-09-21T17:03:00Z"/>
          <w:rFonts w:ascii="Segoe UI" w:hAnsi="Segoe UI" w:cs="Segoe UI"/>
        </w:rPr>
      </w:pPr>
    </w:p>
    <w:tbl>
      <w:tblPr>
        <w:tblStyle w:val="TableGrid"/>
        <w:tblW w:w="0" w:type="auto"/>
        <w:tblInd w:w="900" w:type="dxa"/>
        <w:tblLook w:val="04A0" w:firstRow="1" w:lastRow="0" w:firstColumn="1" w:lastColumn="0" w:noHBand="0" w:noVBand="1"/>
      </w:tblPr>
      <w:tblGrid>
        <w:gridCol w:w="1615"/>
        <w:gridCol w:w="7555"/>
      </w:tblGrid>
      <w:tr w:rsidR="00DF0445" w:rsidRPr="00C54284" w14:paraId="2330EA42" w14:textId="77777777" w:rsidTr="00A34A12">
        <w:trPr>
          <w:ins w:id="1507" w:author="Akash Virani" w:date="2015-09-21T17:03:00Z"/>
        </w:trPr>
        <w:tc>
          <w:tcPr>
            <w:tcW w:w="1615" w:type="dxa"/>
          </w:tcPr>
          <w:p w14:paraId="6CCEF4B3" w14:textId="77777777" w:rsidR="00DF0445" w:rsidRPr="00C54284" w:rsidRDefault="00DF0445" w:rsidP="00A34A12">
            <w:pPr>
              <w:pStyle w:val="NoSpacing"/>
              <w:rPr>
                <w:ins w:id="1508" w:author="Akash Virani" w:date="2015-09-21T17:03:00Z"/>
                <w:rFonts w:ascii="Segoe UI" w:hAnsi="Segoe UI" w:cs="Segoe UI"/>
                <w:b/>
              </w:rPr>
            </w:pPr>
            <w:ins w:id="1509" w:author="Akash Virani" w:date="2015-09-21T17:03:00Z">
              <w:r w:rsidRPr="00C54284">
                <w:rPr>
                  <w:rFonts w:ascii="Segoe UI" w:hAnsi="Segoe UI" w:cs="Segoe UI"/>
                  <w:b/>
                </w:rPr>
                <w:t>Module</w:t>
              </w:r>
            </w:ins>
          </w:p>
        </w:tc>
        <w:tc>
          <w:tcPr>
            <w:tcW w:w="7555" w:type="dxa"/>
          </w:tcPr>
          <w:p w14:paraId="5A8E6120" w14:textId="77777777" w:rsidR="00DF0445" w:rsidRPr="00C54284" w:rsidRDefault="00DF0445" w:rsidP="00A34A12">
            <w:pPr>
              <w:pStyle w:val="NoSpacing"/>
              <w:rPr>
                <w:ins w:id="1510" w:author="Akash Virani" w:date="2015-09-21T17:03:00Z"/>
                <w:rFonts w:ascii="Segoe UI" w:hAnsi="Segoe UI" w:cs="Segoe UI"/>
                <w:b/>
              </w:rPr>
            </w:pPr>
            <w:ins w:id="1511" w:author="Akash Virani" w:date="2015-09-21T17:03:00Z">
              <w:r w:rsidRPr="00C54284">
                <w:rPr>
                  <w:rFonts w:ascii="Segoe UI" w:hAnsi="Segoe UI" w:cs="Segoe UI"/>
                  <w:b/>
                </w:rPr>
                <w:t>Details</w:t>
              </w:r>
            </w:ins>
          </w:p>
        </w:tc>
      </w:tr>
      <w:tr w:rsidR="00DF0445" w:rsidRPr="00C54284" w14:paraId="4A243503" w14:textId="77777777" w:rsidTr="00A34A12">
        <w:trPr>
          <w:ins w:id="1512" w:author="Akash Virani" w:date="2015-09-21T17:03:00Z"/>
        </w:trPr>
        <w:tc>
          <w:tcPr>
            <w:tcW w:w="1615" w:type="dxa"/>
          </w:tcPr>
          <w:p w14:paraId="2697B374" w14:textId="77777777" w:rsidR="00DF0445" w:rsidRPr="00C54284" w:rsidRDefault="00DF0445" w:rsidP="00A34A12">
            <w:pPr>
              <w:pStyle w:val="NoSpacing"/>
              <w:rPr>
                <w:ins w:id="1513" w:author="Akash Virani" w:date="2015-09-21T17:03:00Z"/>
                <w:rFonts w:ascii="Segoe UI" w:hAnsi="Segoe UI" w:cs="Segoe UI"/>
              </w:rPr>
            </w:pPr>
            <w:ins w:id="1514" w:author="Akash Virani" w:date="2015-09-21T17:03:00Z">
              <w:r w:rsidRPr="00C54284">
                <w:rPr>
                  <w:rFonts w:ascii="Segoe UI" w:hAnsi="Segoe UI" w:cs="Segoe UI"/>
                </w:rPr>
                <w:t>File name</w:t>
              </w:r>
            </w:ins>
          </w:p>
        </w:tc>
        <w:tc>
          <w:tcPr>
            <w:tcW w:w="7555" w:type="dxa"/>
          </w:tcPr>
          <w:p w14:paraId="24CC3BF0" w14:textId="29536D5C" w:rsidR="00DF0445" w:rsidRPr="00C54284" w:rsidRDefault="00DF0445" w:rsidP="00A34A12">
            <w:pPr>
              <w:pStyle w:val="NoSpacing"/>
              <w:rPr>
                <w:ins w:id="1515" w:author="Akash Virani" w:date="2015-09-21T17:03:00Z"/>
                <w:rFonts w:ascii="Segoe UI" w:hAnsi="Segoe UI" w:cs="Segoe UI"/>
              </w:rPr>
            </w:pPr>
            <w:ins w:id="1516" w:author="Akash Virani" w:date="2015-09-21T17:03:00Z">
              <w:r w:rsidRPr="00DF0445">
                <w:rPr>
                  <w:rFonts w:ascii="Segoe UI" w:hAnsi="Segoe UI" w:cs="Segoe UI"/>
                </w:rPr>
                <w:t>BriefcaseUtilityHelperFunctions</w:t>
              </w:r>
              <w:r w:rsidRPr="00C54284">
                <w:rPr>
                  <w:rFonts w:ascii="Segoe UI" w:hAnsi="Segoe UI" w:cs="Segoe UI"/>
                </w:rPr>
                <w:t>.cs</w:t>
              </w:r>
            </w:ins>
          </w:p>
        </w:tc>
      </w:tr>
      <w:tr w:rsidR="00DF0445" w:rsidRPr="00C54284" w14:paraId="4FDAE5EE" w14:textId="77777777" w:rsidTr="00A34A12">
        <w:trPr>
          <w:ins w:id="1517" w:author="Akash Virani" w:date="2015-09-21T17:03:00Z"/>
        </w:trPr>
        <w:tc>
          <w:tcPr>
            <w:tcW w:w="1615" w:type="dxa"/>
          </w:tcPr>
          <w:p w14:paraId="6A129139" w14:textId="77777777" w:rsidR="00DF0445" w:rsidRPr="00C54284" w:rsidRDefault="00DF0445" w:rsidP="00A34A12">
            <w:pPr>
              <w:pStyle w:val="NoSpacing"/>
              <w:rPr>
                <w:ins w:id="1518" w:author="Akash Virani" w:date="2015-09-21T17:03:00Z"/>
                <w:rFonts w:ascii="Segoe UI" w:hAnsi="Segoe UI" w:cs="Segoe UI"/>
              </w:rPr>
            </w:pPr>
            <w:ins w:id="1519" w:author="Akash Virani" w:date="2015-09-21T17:03:00Z">
              <w:r w:rsidRPr="00C54284">
                <w:rPr>
                  <w:rFonts w:ascii="Segoe UI" w:hAnsi="Segoe UI" w:cs="Segoe UI"/>
                </w:rPr>
                <w:t>Class Name</w:t>
              </w:r>
            </w:ins>
          </w:p>
        </w:tc>
        <w:tc>
          <w:tcPr>
            <w:tcW w:w="7555" w:type="dxa"/>
          </w:tcPr>
          <w:p w14:paraId="655A2F71" w14:textId="433434CC" w:rsidR="00DF0445" w:rsidRPr="00C54284" w:rsidRDefault="00DF0445" w:rsidP="00A34A12">
            <w:pPr>
              <w:pStyle w:val="NoSpacing"/>
              <w:rPr>
                <w:ins w:id="1520" w:author="Akash Virani" w:date="2015-09-21T17:03:00Z"/>
                <w:rFonts w:ascii="Segoe UI" w:hAnsi="Segoe UI" w:cs="Segoe UI"/>
              </w:rPr>
            </w:pPr>
            <w:ins w:id="1521" w:author="Akash Virani" w:date="2015-09-21T17:03:00Z">
              <w:r w:rsidRPr="00DF0445">
                <w:rPr>
                  <w:rFonts w:ascii="Segoe UI" w:hAnsi="Segoe UI" w:cs="Segoe UI"/>
                </w:rPr>
                <w:t>BriefcaseUtilityHelperFunctions</w:t>
              </w:r>
              <w:r w:rsidRPr="00C54284">
                <w:rPr>
                  <w:rFonts w:ascii="Segoe UI" w:hAnsi="Segoe UI" w:cs="Segoe UI"/>
                </w:rPr>
                <w:t>.cs</w:t>
              </w:r>
            </w:ins>
          </w:p>
        </w:tc>
      </w:tr>
      <w:tr w:rsidR="00DF0445" w:rsidRPr="00C54284" w14:paraId="081BA23A" w14:textId="77777777" w:rsidTr="00A34A12">
        <w:trPr>
          <w:ins w:id="1522" w:author="Akash Virani" w:date="2015-09-21T17:03:00Z"/>
        </w:trPr>
        <w:tc>
          <w:tcPr>
            <w:tcW w:w="1615" w:type="dxa"/>
          </w:tcPr>
          <w:p w14:paraId="1BB3BA2C" w14:textId="77777777" w:rsidR="00DF0445" w:rsidRPr="00C54284" w:rsidRDefault="00DF0445" w:rsidP="00A34A12">
            <w:pPr>
              <w:pStyle w:val="NoSpacing"/>
              <w:rPr>
                <w:ins w:id="1523" w:author="Akash Virani" w:date="2015-09-21T17:03:00Z"/>
                <w:rFonts w:ascii="Segoe UI" w:hAnsi="Segoe UI" w:cs="Segoe UI"/>
              </w:rPr>
            </w:pPr>
            <w:ins w:id="1524" w:author="Akash Virani" w:date="2015-09-21T17:03:00Z">
              <w:r w:rsidRPr="00C54284">
                <w:rPr>
                  <w:rFonts w:ascii="Segoe UI" w:hAnsi="Segoe UI" w:cs="Segoe UI"/>
                </w:rPr>
                <w:t>Namespace</w:t>
              </w:r>
            </w:ins>
          </w:p>
        </w:tc>
        <w:tc>
          <w:tcPr>
            <w:tcW w:w="7555" w:type="dxa"/>
          </w:tcPr>
          <w:p w14:paraId="58F9F43D" w14:textId="77777777" w:rsidR="00DF0445" w:rsidRPr="00C54284" w:rsidRDefault="00DF0445" w:rsidP="00A34A12">
            <w:pPr>
              <w:pStyle w:val="NoSpacing"/>
              <w:rPr>
                <w:ins w:id="1525" w:author="Akash Virani" w:date="2015-09-21T17:03:00Z"/>
                <w:rFonts w:ascii="Segoe UI" w:hAnsi="Segoe UI" w:cs="Segoe UI"/>
              </w:rPr>
            </w:pPr>
            <w:ins w:id="1526" w:author="Akash Virani" w:date="2015-09-21T17:03:00Z">
              <w:r w:rsidRPr="00C54284">
                <w:rPr>
                  <w:rFonts w:ascii="Segoe UI" w:hAnsi="Segoe UI" w:cs="Segoe UI"/>
                </w:rPr>
                <w:t>Microsoft.Legal.MatterCenter.ProviderService</w:t>
              </w:r>
            </w:ins>
          </w:p>
        </w:tc>
      </w:tr>
      <w:tr w:rsidR="00DF0445" w:rsidRPr="00C54284" w14:paraId="252C5636" w14:textId="77777777" w:rsidTr="00A34A12">
        <w:trPr>
          <w:ins w:id="1527" w:author="Akash Virani" w:date="2015-09-21T17:03:00Z"/>
        </w:trPr>
        <w:tc>
          <w:tcPr>
            <w:tcW w:w="1615" w:type="dxa"/>
          </w:tcPr>
          <w:p w14:paraId="272B4B49" w14:textId="77777777" w:rsidR="00DF0445" w:rsidRPr="00C54284" w:rsidRDefault="00DF0445" w:rsidP="00A34A12">
            <w:pPr>
              <w:pStyle w:val="NoSpacing"/>
              <w:rPr>
                <w:ins w:id="1528" w:author="Akash Virani" w:date="2015-09-21T17:03:00Z"/>
                <w:rFonts w:ascii="Segoe UI" w:hAnsi="Segoe UI" w:cs="Segoe UI"/>
              </w:rPr>
            </w:pPr>
            <w:ins w:id="1529" w:author="Akash Virani" w:date="2015-09-21T17:03:00Z">
              <w:r w:rsidRPr="00C54284">
                <w:rPr>
                  <w:rFonts w:ascii="Segoe UI" w:hAnsi="Segoe UI" w:cs="Segoe UI"/>
                </w:rPr>
                <w:t>Assembly</w:t>
              </w:r>
            </w:ins>
          </w:p>
        </w:tc>
        <w:tc>
          <w:tcPr>
            <w:tcW w:w="7555" w:type="dxa"/>
          </w:tcPr>
          <w:p w14:paraId="42F3FC8C" w14:textId="77777777" w:rsidR="00DF0445" w:rsidRPr="00C54284" w:rsidRDefault="00DF0445" w:rsidP="00A34A12">
            <w:pPr>
              <w:pStyle w:val="NoSpacing"/>
              <w:rPr>
                <w:ins w:id="1530" w:author="Akash Virani" w:date="2015-09-21T17:03:00Z"/>
                <w:rFonts w:ascii="Segoe UI" w:hAnsi="Segoe UI" w:cs="Segoe UI"/>
              </w:rPr>
            </w:pPr>
            <w:ins w:id="1531" w:author="Akash Virani" w:date="2015-09-21T17:03:00Z">
              <w:r w:rsidRPr="00C54284">
                <w:rPr>
                  <w:rFonts w:ascii="Segoe UI" w:hAnsi="Segoe UI" w:cs="Segoe UI"/>
                </w:rPr>
                <w:t>Microsoft.Legal.MatterCenter.ProviderService</w:t>
              </w:r>
            </w:ins>
          </w:p>
        </w:tc>
      </w:tr>
      <w:tr w:rsidR="00DF0445" w:rsidRPr="00C54284" w14:paraId="52AE1381" w14:textId="77777777" w:rsidTr="00A34A12">
        <w:trPr>
          <w:ins w:id="1532" w:author="Akash Virani" w:date="2015-09-21T17:03:00Z"/>
        </w:trPr>
        <w:tc>
          <w:tcPr>
            <w:tcW w:w="1615" w:type="dxa"/>
          </w:tcPr>
          <w:p w14:paraId="30F416CE" w14:textId="77777777" w:rsidR="00DF0445" w:rsidRPr="00C54284" w:rsidRDefault="00DF0445" w:rsidP="00A34A12">
            <w:pPr>
              <w:pStyle w:val="NoSpacing"/>
              <w:rPr>
                <w:ins w:id="1533" w:author="Akash Virani" w:date="2015-09-21T17:03:00Z"/>
                <w:rFonts w:ascii="Segoe UI" w:hAnsi="Segoe UI" w:cs="Segoe UI"/>
              </w:rPr>
            </w:pPr>
            <w:ins w:id="1534" w:author="Akash Virani" w:date="2015-09-21T17:03:00Z">
              <w:r w:rsidRPr="00C54284">
                <w:rPr>
                  <w:rFonts w:ascii="Segoe UI" w:hAnsi="Segoe UI" w:cs="Segoe UI"/>
                </w:rPr>
                <w:t>Methods</w:t>
              </w:r>
            </w:ins>
          </w:p>
        </w:tc>
        <w:tc>
          <w:tcPr>
            <w:tcW w:w="7555" w:type="dxa"/>
          </w:tcPr>
          <w:p w14:paraId="7C5C439D" w14:textId="77777777" w:rsidR="00751997" w:rsidRPr="00751997" w:rsidRDefault="00751997">
            <w:pPr>
              <w:pStyle w:val="NoSpacing"/>
              <w:numPr>
                <w:ilvl w:val="0"/>
                <w:numId w:val="294"/>
              </w:numPr>
              <w:rPr>
                <w:ins w:id="1535" w:author="Akash Virani" w:date="2015-09-21T17:06:00Z"/>
                <w:rFonts w:ascii="Segoe UI" w:hAnsi="Segoe UI" w:cs="Segoe UI"/>
                <w:color w:val="000000"/>
                <w:rPrChange w:id="1536" w:author="Akash Virani" w:date="2015-09-21T17:08:00Z">
                  <w:rPr>
                    <w:ins w:id="1537" w:author="Akash Virani" w:date="2015-09-21T17:06:00Z"/>
                    <w:rFonts w:ascii="Segoe UI" w:hAnsi="Segoe UI" w:cs="Segoe UI"/>
                    <w:strike/>
                    <w:color w:val="000000"/>
                  </w:rPr>
                </w:rPrChange>
              </w:rPr>
              <w:pPrChange w:id="1538" w:author="Akash Virani" w:date="2015-09-21T17:06:00Z">
                <w:pPr>
                  <w:pStyle w:val="NoSpacing"/>
                  <w:ind w:left="360"/>
                </w:pPr>
              </w:pPrChange>
            </w:pPr>
            <w:ins w:id="1539" w:author="Akash Virani" w:date="2015-09-21T17:06:00Z">
              <w:r w:rsidRPr="00751997">
                <w:rPr>
                  <w:rFonts w:ascii="Segoe UI" w:hAnsi="Segoe UI" w:cs="Segoe UI"/>
                  <w:color w:val="000000"/>
                  <w:rPrChange w:id="1540" w:author="Akash Virani" w:date="2015-09-21T17:08:00Z">
                    <w:rPr>
                      <w:rFonts w:ascii="Consolas" w:eastAsiaTheme="minorHAnsi" w:hAnsi="Consolas" w:cs="Consolas"/>
                      <w:color w:val="000000"/>
                      <w:sz w:val="19"/>
                      <w:szCs w:val="19"/>
                      <w:highlight w:val="white"/>
                      <w:lang w:bidi="gu-IN"/>
                    </w:rPr>
                  </w:rPrChange>
                </w:rPr>
                <w:t>OverWriteDocument</w:t>
              </w:r>
            </w:ins>
          </w:p>
          <w:p w14:paraId="5AF4EE3E" w14:textId="77777777" w:rsidR="00751997" w:rsidRPr="00751997" w:rsidRDefault="00751997">
            <w:pPr>
              <w:pStyle w:val="NoSpacing"/>
              <w:ind w:left="360"/>
              <w:rPr>
                <w:ins w:id="1541" w:author="Akash Virani" w:date="2015-09-21T17:07:00Z"/>
                <w:rFonts w:ascii="Segoe UI" w:hAnsi="Segoe UI" w:cs="Segoe UI"/>
                <w:color w:val="000000"/>
                <w:rPrChange w:id="1542" w:author="Akash Virani" w:date="2015-09-21T17:08:00Z">
                  <w:rPr>
                    <w:ins w:id="1543" w:author="Akash Virani" w:date="2015-09-21T17:07:00Z"/>
                    <w:rFonts w:ascii="Segoe UI" w:hAnsi="Segoe UI" w:cs="Segoe UI"/>
                    <w:strike/>
                    <w:color w:val="000000"/>
                  </w:rPr>
                </w:rPrChange>
              </w:rPr>
              <w:pPrChange w:id="1544" w:author="Akash Virani" w:date="2015-09-21T17:07:00Z">
                <w:pPr>
                  <w:pStyle w:val="NoSpacing"/>
                  <w:numPr>
                    <w:numId w:val="293"/>
                  </w:numPr>
                  <w:ind w:left="360" w:hanging="360"/>
                </w:pPr>
              </w:pPrChange>
            </w:pPr>
            <w:ins w:id="1545" w:author="Akash Virani" w:date="2015-09-21T17:06:00Z">
              <w:r w:rsidRPr="00751997">
                <w:rPr>
                  <w:rFonts w:ascii="Segoe UI" w:hAnsi="Segoe UI" w:cs="Segoe UI"/>
                  <w:color w:val="000000"/>
                  <w:rPrChange w:id="1546" w:author="Akash Virani" w:date="2015-09-21T17:08:00Z">
                    <w:rPr>
                      <w:rFonts w:ascii="Consolas" w:eastAsiaTheme="minorHAnsi" w:hAnsi="Consolas" w:cs="Consolas"/>
                      <w:color w:val="008000"/>
                      <w:sz w:val="19"/>
                      <w:szCs w:val="19"/>
                      <w:highlight w:val="white"/>
                      <w:lang w:bidi="gu-IN"/>
                    </w:rPr>
                  </w:rPrChange>
                </w:rPr>
                <w:t>Overwrite document in OneDrive, if already exists (Users MySite Document library)</w:t>
              </w:r>
            </w:ins>
          </w:p>
          <w:p w14:paraId="2212E471" w14:textId="0164A9E0" w:rsidR="00751997" w:rsidRPr="00751997" w:rsidRDefault="00751997">
            <w:pPr>
              <w:pStyle w:val="NoSpacing"/>
              <w:numPr>
                <w:ilvl w:val="0"/>
                <w:numId w:val="294"/>
              </w:numPr>
              <w:rPr>
                <w:ins w:id="1547" w:author="Akash Virani" w:date="2015-09-21T17:04:00Z"/>
                <w:rFonts w:ascii="Segoe UI" w:hAnsi="Segoe UI" w:cs="Segoe UI"/>
                <w:color w:val="000000"/>
                <w:rPrChange w:id="1548" w:author="Akash Virani" w:date="2015-09-21T17:08:00Z">
                  <w:rPr>
                    <w:ins w:id="1549" w:author="Akash Virani" w:date="2015-09-21T17:04:00Z"/>
                    <w:rFonts w:ascii="Segoe UI" w:hAnsi="Segoe UI" w:cs="Segoe UI"/>
                    <w:strike/>
                    <w:color w:val="000000"/>
                  </w:rPr>
                </w:rPrChange>
              </w:rPr>
              <w:pPrChange w:id="1550" w:author="Akash Virani" w:date="2015-09-21T17:07:00Z">
                <w:pPr>
                  <w:pStyle w:val="NoSpacing"/>
                  <w:numPr>
                    <w:numId w:val="293"/>
                  </w:numPr>
                  <w:ind w:left="360" w:hanging="360"/>
                </w:pPr>
              </w:pPrChange>
            </w:pPr>
            <w:ins w:id="1551" w:author="Akash Virani" w:date="2015-09-21T17:04:00Z">
              <w:r w:rsidRPr="00751997">
                <w:rPr>
                  <w:rFonts w:ascii="Segoe UI" w:hAnsi="Segoe UI" w:cs="Segoe UI"/>
                  <w:color w:val="000000"/>
                  <w:rPrChange w:id="1552" w:author="Akash Virani" w:date="2015-09-21T17:08:00Z">
                    <w:rPr>
                      <w:rFonts w:ascii="Segoe UI" w:hAnsi="Segoe UI" w:cs="Segoe UI"/>
                      <w:strike/>
                      <w:color w:val="000000"/>
                    </w:rPr>
                  </w:rPrChange>
                </w:rPr>
                <w:t>SendDocumentToOneDrive</w:t>
              </w:r>
            </w:ins>
          </w:p>
          <w:p w14:paraId="3AFB30E3" w14:textId="77777777" w:rsidR="00751997" w:rsidRPr="00751997" w:rsidRDefault="00751997">
            <w:pPr>
              <w:pStyle w:val="NoSpacing"/>
              <w:ind w:left="360"/>
              <w:rPr>
                <w:ins w:id="1553" w:author="Akash Virani" w:date="2015-09-21T17:07:00Z"/>
                <w:rFonts w:ascii="Segoe UI" w:hAnsi="Segoe UI" w:cs="Segoe UI"/>
                <w:color w:val="000000"/>
                <w:rPrChange w:id="1554" w:author="Akash Virani" w:date="2015-09-21T17:08:00Z">
                  <w:rPr>
                    <w:ins w:id="1555" w:author="Akash Virani" w:date="2015-09-21T17:07:00Z"/>
                    <w:rFonts w:ascii="Segoe UI" w:hAnsi="Segoe UI" w:cs="Segoe UI"/>
                    <w:strike/>
                    <w:color w:val="000000"/>
                  </w:rPr>
                </w:rPrChange>
              </w:rPr>
              <w:pPrChange w:id="1556" w:author="Akash Virani" w:date="2015-09-21T17:07:00Z">
                <w:pPr>
                  <w:pStyle w:val="NoSpacing"/>
                  <w:numPr>
                    <w:numId w:val="293"/>
                  </w:numPr>
                  <w:ind w:left="360" w:hanging="360"/>
                </w:pPr>
              </w:pPrChange>
            </w:pPr>
            <w:ins w:id="1557" w:author="Akash Virani" w:date="2015-09-21T17:04:00Z">
              <w:r w:rsidRPr="00751997">
                <w:rPr>
                  <w:rFonts w:ascii="Segoe UI" w:hAnsi="Segoe UI" w:cs="Segoe UI"/>
                  <w:color w:val="000000"/>
                  <w:rPrChange w:id="1558" w:author="Akash Virani" w:date="2015-09-21T17:08:00Z">
                    <w:rPr>
                      <w:rFonts w:ascii="Segoe UI" w:hAnsi="Segoe UI" w:cs="Segoe UI"/>
                      <w:strike/>
                      <w:color w:val="000000"/>
                    </w:rPr>
                  </w:rPrChange>
                </w:rPr>
                <w:t>Sends document to user's One Drive</w:t>
              </w:r>
            </w:ins>
          </w:p>
          <w:p w14:paraId="2BDA568B" w14:textId="518F575F" w:rsidR="00751997" w:rsidRPr="00751997" w:rsidRDefault="00751997">
            <w:pPr>
              <w:pStyle w:val="NoSpacing"/>
              <w:numPr>
                <w:ilvl w:val="0"/>
                <w:numId w:val="294"/>
              </w:numPr>
              <w:rPr>
                <w:ins w:id="1559" w:author="Akash Virani" w:date="2015-09-21T17:04:00Z"/>
                <w:rFonts w:ascii="Segoe UI" w:hAnsi="Segoe UI" w:cs="Segoe UI"/>
                <w:color w:val="000000"/>
                <w:rPrChange w:id="1560" w:author="Akash Virani" w:date="2015-09-21T17:08:00Z">
                  <w:rPr>
                    <w:ins w:id="1561" w:author="Akash Virani" w:date="2015-09-21T17:04:00Z"/>
                    <w:rFonts w:ascii="Segoe UI" w:hAnsi="Segoe UI" w:cs="Segoe UI"/>
                    <w:strike/>
                    <w:color w:val="000000"/>
                  </w:rPr>
                </w:rPrChange>
              </w:rPr>
              <w:pPrChange w:id="1562" w:author="Akash Virani" w:date="2015-09-21T17:07:00Z">
                <w:pPr>
                  <w:pStyle w:val="NoSpacing"/>
                  <w:numPr>
                    <w:numId w:val="293"/>
                  </w:numPr>
                  <w:ind w:left="360" w:hanging="360"/>
                </w:pPr>
              </w:pPrChange>
            </w:pPr>
            <w:ins w:id="1563" w:author="Akash Virani" w:date="2015-09-21T17:04:00Z">
              <w:r w:rsidRPr="00751997">
                <w:rPr>
                  <w:rFonts w:ascii="Segoe UI" w:hAnsi="Segoe UI" w:cs="Segoe UI"/>
                  <w:color w:val="000000"/>
                  <w:rPrChange w:id="1564" w:author="Akash Virani" w:date="2015-09-21T17:08:00Z">
                    <w:rPr>
                      <w:rFonts w:ascii="Segoe UI" w:hAnsi="Segoe UI" w:cs="Segoe UI"/>
                      <w:strike/>
                      <w:color w:val="000000"/>
                    </w:rPr>
                  </w:rPrChange>
                </w:rPr>
                <w:t>NewDocumentToOneDrive</w:t>
              </w:r>
            </w:ins>
          </w:p>
          <w:p w14:paraId="5F54D331" w14:textId="77777777" w:rsidR="00751997" w:rsidRPr="00751997" w:rsidRDefault="00751997">
            <w:pPr>
              <w:pStyle w:val="NoSpacing"/>
              <w:ind w:left="360"/>
              <w:rPr>
                <w:ins w:id="1565" w:author="Akash Virani" w:date="2015-09-21T17:07:00Z"/>
                <w:rFonts w:ascii="Segoe UI" w:hAnsi="Segoe UI" w:cs="Segoe UI"/>
                <w:color w:val="000000"/>
                <w:rPrChange w:id="1566" w:author="Akash Virani" w:date="2015-09-21T17:08:00Z">
                  <w:rPr>
                    <w:ins w:id="1567" w:author="Akash Virani" w:date="2015-09-21T17:07:00Z"/>
                    <w:rFonts w:ascii="Segoe UI" w:hAnsi="Segoe UI" w:cs="Segoe UI"/>
                    <w:strike/>
                    <w:color w:val="000000"/>
                  </w:rPr>
                </w:rPrChange>
              </w:rPr>
              <w:pPrChange w:id="1568" w:author="Akash Virani" w:date="2015-09-21T17:07:00Z">
                <w:pPr>
                  <w:pStyle w:val="NoSpacing"/>
                  <w:numPr>
                    <w:numId w:val="293"/>
                  </w:numPr>
                  <w:ind w:left="360" w:hanging="360"/>
                </w:pPr>
              </w:pPrChange>
            </w:pPr>
            <w:ins w:id="1569" w:author="Akash Virani" w:date="2015-09-21T17:04:00Z">
              <w:r w:rsidRPr="00751997">
                <w:rPr>
                  <w:rFonts w:ascii="Segoe UI" w:hAnsi="Segoe UI" w:cs="Segoe UI"/>
                  <w:color w:val="000000"/>
                  <w:rPrChange w:id="1570" w:author="Akash Virani" w:date="2015-09-21T17:08:00Z">
                    <w:rPr>
                      <w:rFonts w:ascii="Segoe UI" w:hAnsi="Segoe UI" w:cs="Segoe UI"/>
                      <w:strike/>
                      <w:color w:val="000000"/>
                    </w:rPr>
                  </w:rPrChange>
                </w:rPr>
                <w:t>Sends new documents to user’s One Drive</w:t>
              </w:r>
            </w:ins>
          </w:p>
          <w:p w14:paraId="3BA8E3DE" w14:textId="5436DCFC" w:rsidR="00751997" w:rsidRPr="00751997" w:rsidRDefault="00751997">
            <w:pPr>
              <w:pStyle w:val="NoSpacing"/>
              <w:numPr>
                <w:ilvl w:val="0"/>
                <w:numId w:val="294"/>
              </w:numPr>
              <w:rPr>
                <w:ins w:id="1571" w:author="Akash Virani" w:date="2015-09-21T17:04:00Z"/>
                <w:rFonts w:ascii="Segoe UI" w:hAnsi="Segoe UI" w:cs="Segoe UI"/>
                <w:color w:val="000000"/>
                <w:rPrChange w:id="1572" w:author="Akash Virani" w:date="2015-09-21T17:08:00Z">
                  <w:rPr>
                    <w:ins w:id="1573" w:author="Akash Virani" w:date="2015-09-21T17:04:00Z"/>
                    <w:rFonts w:ascii="Segoe UI" w:hAnsi="Segoe UI" w:cs="Segoe UI"/>
                    <w:strike/>
                    <w:color w:val="000000"/>
                  </w:rPr>
                </w:rPrChange>
              </w:rPr>
              <w:pPrChange w:id="1574" w:author="Akash Virani" w:date="2015-09-21T17:07:00Z">
                <w:pPr>
                  <w:pStyle w:val="NoSpacing"/>
                  <w:numPr>
                    <w:numId w:val="293"/>
                  </w:numPr>
                  <w:ind w:left="360" w:hanging="360"/>
                </w:pPr>
              </w:pPrChange>
            </w:pPr>
            <w:ins w:id="1575" w:author="Akash Virani" w:date="2015-09-21T17:04:00Z">
              <w:r w:rsidRPr="00751997">
                <w:rPr>
                  <w:rFonts w:ascii="Segoe UI" w:hAnsi="Segoe UI" w:cs="Segoe UI"/>
                  <w:color w:val="000000"/>
                  <w:rPrChange w:id="1576" w:author="Akash Virani" w:date="2015-09-21T17:08:00Z">
                    <w:rPr>
                      <w:rFonts w:ascii="Segoe UI" w:hAnsi="Segoe UI" w:cs="Segoe UI"/>
                      <w:strike/>
                      <w:color w:val="000000"/>
                    </w:rPr>
                  </w:rPrChange>
                </w:rPr>
                <w:lastRenderedPageBreak/>
                <w:t>SendNewDocumentToOneDrive</w:t>
              </w:r>
            </w:ins>
          </w:p>
          <w:p w14:paraId="52F5C290" w14:textId="77777777" w:rsidR="00DF0445" w:rsidRPr="00751997" w:rsidRDefault="00751997">
            <w:pPr>
              <w:pStyle w:val="NoSpacing"/>
              <w:ind w:left="360"/>
              <w:rPr>
                <w:ins w:id="1577" w:author="Akash Virani" w:date="2015-09-21T17:08:00Z"/>
                <w:rFonts w:ascii="Segoe UI" w:hAnsi="Segoe UI" w:cs="Segoe UI"/>
                <w:color w:val="000000"/>
                <w:rPrChange w:id="1578" w:author="Akash Virani" w:date="2015-09-21T17:08:00Z">
                  <w:rPr>
                    <w:ins w:id="1579" w:author="Akash Virani" w:date="2015-09-21T17:08:00Z"/>
                    <w:rFonts w:ascii="Segoe UI" w:hAnsi="Segoe UI" w:cs="Segoe UI"/>
                    <w:strike/>
                    <w:color w:val="000000"/>
                  </w:rPr>
                </w:rPrChange>
              </w:rPr>
              <w:pPrChange w:id="1580" w:author="Akash Virani" w:date="2015-09-21T17:06:00Z">
                <w:pPr>
                  <w:pStyle w:val="NoSpacing"/>
                </w:pPr>
              </w:pPrChange>
            </w:pPr>
            <w:ins w:id="1581" w:author="Akash Virani" w:date="2015-09-21T17:04:00Z">
              <w:r w:rsidRPr="00751997">
                <w:rPr>
                  <w:rFonts w:ascii="Segoe UI" w:hAnsi="Segoe UI" w:cs="Segoe UI"/>
                  <w:color w:val="000000"/>
                  <w:rPrChange w:id="1582" w:author="Akash Virani" w:date="2015-09-21T17:08:00Z">
                    <w:rPr>
                      <w:rFonts w:ascii="Segoe UI" w:hAnsi="Segoe UI" w:cs="Segoe UI"/>
                      <w:strike/>
                      <w:color w:val="000000"/>
                    </w:rPr>
                  </w:rPrChange>
                </w:rPr>
                <w:t>Check for new documents or existing one and send them to user's One Drive</w:t>
              </w:r>
            </w:ins>
          </w:p>
          <w:p w14:paraId="151AF939" w14:textId="77777777" w:rsidR="00751997" w:rsidRPr="00751997" w:rsidRDefault="00751997">
            <w:pPr>
              <w:pStyle w:val="NoSpacing"/>
              <w:numPr>
                <w:ilvl w:val="0"/>
                <w:numId w:val="294"/>
              </w:numPr>
              <w:rPr>
                <w:ins w:id="1583" w:author="Akash Virani" w:date="2015-09-21T17:08:00Z"/>
                <w:rFonts w:ascii="Segoe UI" w:hAnsi="Segoe UI" w:cs="Segoe UI"/>
                <w:color w:val="000000"/>
                <w:rPrChange w:id="1584" w:author="Akash Virani" w:date="2015-09-21T17:08:00Z">
                  <w:rPr>
                    <w:ins w:id="1585" w:author="Akash Virani" w:date="2015-09-21T17:08:00Z"/>
                    <w:rFonts w:ascii="Consolas" w:eastAsiaTheme="minorHAnsi" w:hAnsi="Consolas" w:cs="Consolas"/>
                    <w:color w:val="000000"/>
                    <w:sz w:val="19"/>
                    <w:szCs w:val="19"/>
                    <w:lang w:bidi="gu-IN"/>
                  </w:rPr>
                </w:rPrChange>
              </w:rPr>
              <w:pPrChange w:id="1586" w:author="Akash Virani" w:date="2015-09-21T17:08:00Z">
                <w:pPr>
                  <w:pStyle w:val="NoSpacing"/>
                </w:pPr>
              </w:pPrChange>
            </w:pPr>
            <w:ins w:id="1587" w:author="Akash Virani" w:date="2015-09-21T17:08:00Z">
              <w:r w:rsidRPr="00751997">
                <w:rPr>
                  <w:rFonts w:ascii="Segoe UI" w:hAnsi="Segoe UI" w:cs="Segoe UI"/>
                  <w:color w:val="000000"/>
                  <w:rPrChange w:id="1588" w:author="Akash Virani" w:date="2015-09-21T17:08:00Z">
                    <w:rPr>
                      <w:rFonts w:ascii="Consolas" w:eastAsiaTheme="minorHAnsi" w:hAnsi="Consolas" w:cs="Consolas"/>
                      <w:color w:val="000000"/>
                      <w:sz w:val="19"/>
                      <w:szCs w:val="19"/>
                      <w:highlight w:val="white"/>
                      <w:lang w:bidi="gu-IN"/>
                    </w:rPr>
                  </w:rPrChange>
                </w:rPr>
                <w:t>SendIndividualDocument</w:t>
              </w:r>
            </w:ins>
          </w:p>
          <w:p w14:paraId="4651FEF0" w14:textId="5D6373D6" w:rsidR="00751997" w:rsidRPr="00751997" w:rsidRDefault="00751997">
            <w:pPr>
              <w:pStyle w:val="NoSpacing"/>
              <w:ind w:left="360"/>
              <w:rPr>
                <w:ins w:id="1589" w:author="Akash Virani" w:date="2015-09-21T17:03:00Z"/>
                <w:rFonts w:ascii="Segoe UI" w:hAnsi="Segoe UI" w:cs="Segoe UI"/>
                <w:strike/>
                <w:color w:val="000000"/>
                <w:rPrChange w:id="1590" w:author="Akash Virani" w:date="2015-09-21T17:06:00Z">
                  <w:rPr>
                    <w:ins w:id="1591" w:author="Akash Virani" w:date="2015-09-21T17:03:00Z"/>
                    <w:rFonts w:ascii="Segoe UI" w:hAnsi="Segoe UI" w:cs="Segoe UI"/>
                    <w:color w:val="000000"/>
                  </w:rPr>
                </w:rPrChange>
              </w:rPr>
              <w:pPrChange w:id="1592" w:author="Akash Virani" w:date="2015-09-21T17:06:00Z">
                <w:pPr>
                  <w:pStyle w:val="NoSpacing"/>
                </w:pPr>
              </w:pPrChange>
            </w:pPr>
            <w:ins w:id="1593" w:author="Akash Virani" w:date="2015-09-21T17:08:00Z">
              <w:r w:rsidRPr="00751997">
                <w:rPr>
                  <w:rFonts w:ascii="Segoe UI" w:hAnsi="Segoe UI" w:cs="Segoe UI"/>
                  <w:color w:val="000000"/>
                  <w:rPrChange w:id="1594" w:author="Akash Virani" w:date="2015-09-21T17:08:00Z">
                    <w:rPr>
                      <w:rFonts w:ascii="Consolas" w:eastAsiaTheme="minorHAnsi" w:hAnsi="Consolas" w:cs="Consolas"/>
                      <w:color w:val="008000"/>
                      <w:sz w:val="19"/>
                      <w:szCs w:val="19"/>
                      <w:highlight w:val="white"/>
                      <w:lang w:bidi="gu-IN"/>
                    </w:rPr>
                  </w:rPrChange>
                </w:rPr>
                <w:t>Sends individual document to OneDrive</w:t>
              </w:r>
            </w:ins>
          </w:p>
        </w:tc>
      </w:tr>
    </w:tbl>
    <w:p w14:paraId="06B870E0" w14:textId="77777777" w:rsidR="00DF0445" w:rsidRPr="00C54284" w:rsidRDefault="00DF0445" w:rsidP="00E27C55">
      <w:pPr>
        <w:rPr>
          <w:rFonts w:ascii="Segoe UI" w:hAnsi="Segoe UI" w:cs="Segoe UI"/>
        </w:rPr>
      </w:pPr>
    </w:p>
    <w:p w14:paraId="35497F91" w14:textId="77777777" w:rsidR="00E27C55" w:rsidRPr="00C54284" w:rsidRDefault="00E27C55" w:rsidP="00E27C55">
      <w:pPr>
        <w:rPr>
          <w:rFonts w:ascii="Segoe UI" w:hAnsi="Segoe UI" w:cs="Segoe UI"/>
        </w:rPr>
      </w:pPr>
      <w:r w:rsidRPr="00C54284">
        <w:rPr>
          <w:rFonts w:ascii="Segoe UI" w:hAnsi="Segoe UI" w:cs="Segoe UI"/>
        </w:rPr>
        <w:tab/>
      </w:r>
    </w:p>
    <w:tbl>
      <w:tblPr>
        <w:tblStyle w:val="TableGrid"/>
        <w:tblW w:w="0" w:type="auto"/>
        <w:tblInd w:w="900" w:type="dxa"/>
        <w:tblLook w:val="04A0" w:firstRow="1" w:lastRow="0" w:firstColumn="1" w:lastColumn="0" w:noHBand="0" w:noVBand="1"/>
      </w:tblPr>
      <w:tblGrid>
        <w:gridCol w:w="1615"/>
        <w:gridCol w:w="7555"/>
      </w:tblGrid>
      <w:tr w:rsidR="00E27C55" w:rsidRPr="00C54284" w14:paraId="4C9BB37A" w14:textId="77777777" w:rsidTr="00E27C55">
        <w:tc>
          <w:tcPr>
            <w:tcW w:w="1615" w:type="dxa"/>
          </w:tcPr>
          <w:p w14:paraId="5FAFAC93" w14:textId="77777777" w:rsidR="00E27C55" w:rsidRPr="00C54284" w:rsidRDefault="00E27C55" w:rsidP="00E27C55">
            <w:pPr>
              <w:pStyle w:val="NoSpacing"/>
              <w:rPr>
                <w:rFonts w:ascii="Segoe UI" w:hAnsi="Segoe UI" w:cs="Segoe UI"/>
                <w:b/>
              </w:rPr>
            </w:pPr>
            <w:r w:rsidRPr="00C54284">
              <w:rPr>
                <w:rFonts w:ascii="Segoe UI" w:hAnsi="Segoe UI" w:cs="Segoe UI"/>
                <w:b/>
              </w:rPr>
              <w:t>Module</w:t>
            </w:r>
          </w:p>
        </w:tc>
        <w:tc>
          <w:tcPr>
            <w:tcW w:w="7555" w:type="dxa"/>
          </w:tcPr>
          <w:p w14:paraId="717C6781" w14:textId="77777777" w:rsidR="00E27C55" w:rsidRPr="00C54284" w:rsidRDefault="00E27C55" w:rsidP="00E27C55">
            <w:pPr>
              <w:pStyle w:val="NoSpacing"/>
              <w:rPr>
                <w:rFonts w:ascii="Segoe UI" w:hAnsi="Segoe UI" w:cs="Segoe UI"/>
                <w:b/>
              </w:rPr>
            </w:pPr>
            <w:r w:rsidRPr="00C54284">
              <w:rPr>
                <w:rFonts w:ascii="Segoe UI" w:hAnsi="Segoe UI" w:cs="Segoe UI"/>
                <w:b/>
              </w:rPr>
              <w:t>Details</w:t>
            </w:r>
          </w:p>
        </w:tc>
      </w:tr>
      <w:tr w:rsidR="00E27C55" w:rsidRPr="00C54284" w14:paraId="617A0BC2" w14:textId="77777777" w:rsidTr="00E27C55">
        <w:tc>
          <w:tcPr>
            <w:tcW w:w="1615" w:type="dxa"/>
          </w:tcPr>
          <w:p w14:paraId="0C4133A7" w14:textId="77777777" w:rsidR="00E27C55" w:rsidRPr="00C54284" w:rsidRDefault="00E27C55" w:rsidP="00E27C55">
            <w:pPr>
              <w:pStyle w:val="NoSpacing"/>
              <w:rPr>
                <w:rFonts w:ascii="Segoe UI" w:hAnsi="Segoe UI" w:cs="Segoe UI"/>
              </w:rPr>
            </w:pPr>
            <w:r w:rsidRPr="00C54284">
              <w:rPr>
                <w:rFonts w:ascii="Segoe UI" w:hAnsi="Segoe UI" w:cs="Segoe UI"/>
              </w:rPr>
              <w:t>File name</w:t>
            </w:r>
          </w:p>
        </w:tc>
        <w:tc>
          <w:tcPr>
            <w:tcW w:w="7555" w:type="dxa"/>
          </w:tcPr>
          <w:p w14:paraId="3C674976" w14:textId="77777777" w:rsidR="00E27C55" w:rsidRPr="00C54284" w:rsidRDefault="00E27C55" w:rsidP="00E27C55">
            <w:pPr>
              <w:pStyle w:val="NoSpacing"/>
              <w:rPr>
                <w:rFonts w:ascii="Segoe UI" w:hAnsi="Segoe UI" w:cs="Segoe UI"/>
              </w:rPr>
            </w:pPr>
            <w:r w:rsidRPr="00C54284">
              <w:rPr>
                <w:rFonts w:ascii="Segoe UI" w:hAnsi="Segoe UI" w:cs="Segoe UI"/>
              </w:rPr>
              <w:t>BriefCaseHelperFunction.cs</w:t>
            </w:r>
          </w:p>
        </w:tc>
      </w:tr>
      <w:tr w:rsidR="00E27C55" w:rsidRPr="00C54284" w14:paraId="0AB3C2DE" w14:textId="77777777" w:rsidTr="00E27C55">
        <w:tc>
          <w:tcPr>
            <w:tcW w:w="1615" w:type="dxa"/>
          </w:tcPr>
          <w:p w14:paraId="2221EDCA" w14:textId="77777777" w:rsidR="00E27C55" w:rsidRPr="00C54284" w:rsidRDefault="00E27C55" w:rsidP="00E27C55">
            <w:pPr>
              <w:pStyle w:val="NoSpacing"/>
              <w:rPr>
                <w:rFonts w:ascii="Segoe UI" w:hAnsi="Segoe UI" w:cs="Segoe UI"/>
              </w:rPr>
            </w:pPr>
            <w:r w:rsidRPr="00C54284">
              <w:rPr>
                <w:rFonts w:ascii="Segoe UI" w:hAnsi="Segoe UI" w:cs="Segoe UI"/>
              </w:rPr>
              <w:t>Class Name</w:t>
            </w:r>
          </w:p>
        </w:tc>
        <w:tc>
          <w:tcPr>
            <w:tcW w:w="7555" w:type="dxa"/>
          </w:tcPr>
          <w:p w14:paraId="0AAC2FD5" w14:textId="77777777" w:rsidR="00E27C55" w:rsidRPr="00C54284" w:rsidRDefault="00E27C55" w:rsidP="00E27C55">
            <w:pPr>
              <w:pStyle w:val="NoSpacing"/>
              <w:rPr>
                <w:rFonts w:ascii="Segoe UI" w:hAnsi="Segoe UI" w:cs="Segoe UI"/>
              </w:rPr>
            </w:pPr>
            <w:r w:rsidRPr="00C54284">
              <w:rPr>
                <w:rFonts w:ascii="Segoe UI" w:hAnsi="Segoe UI" w:cs="Segoe UI"/>
              </w:rPr>
              <w:t>BriefCaseHelperFunction.cs</w:t>
            </w:r>
          </w:p>
        </w:tc>
      </w:tr>
      <w:tr w:rsidR="00E27C55" w:rsidRPr="00C54284" w14:paraId="36CEEAE8" w14:textId="77777777" w:rsidTr="00E27C55">
        <w:tc>
          <w:tcPr>
            <w:tcW w:w="1615" w:type="dxa"/>
          </w:tcPr>
          <w:p w14:paraId="2D4772E0" w14:textId="77777777" w:rsidR="00E27C55" w:rsidRPr="00C54284" w:rsidRDefault="00E27C55" w:rsidP="00E27C55">
            <w:pPr>
              <w:pStyle w:val="NoSpacing"/>
              <w:rPr>
                <w:rFonts w:ascii="Segoe UI" w:hAnsi="Segoe UI" w:cs="Segoe UI"/>
              </w:rPr>
            </w:pPr>
            <w:r w:rsidRPr="00C54284">
              <w:rPr>
                <w:rFonts w:ascii="Segoe UI" w:hAnsi="Segoe UI" w:cs="Segoe UI"/>
              </w:rPr>
              <w:t>Namespace</w:t>
            </w:r>
          </w:p>
        </w:tc>
        <w:tc>
          <w:tcPr>
            <w:tcW w:w="7555" w:type="dxa"/>
          </w:tcPr>
          <w:p w14:paraId="290EC601" w14:textId="77777777" w:rsidR="00E27C55" w:rsidRPr="00C54284" w:rsidRDefault="00E27C55" w:rsidP="00E27C55">
            <w:pPr>
              <w:pStyle w:val="NoSpacing"/>
              <w:rPr>
                <w:rFonts w:ascii="Segoe UI" w:hAnsi="Segoe UI" w:cs="Segoe UI"/>
              </w:rPr>
            </w:pPr>
            <w:r w:rsidRPr="00C54284">
              <w:rPr>
                <w:rFonts w:ascii="Segoe UI" w:hAnsi="Segoe UI" w:cs="Segoe UI"/>
              </w:rPr>
              <w:t>Microsoft.Legal.MatterCenter.ProviderService</w:t>
            </w:r>
          </w:p>
        </w:tc>
      </w:tr>
      <w:tr w:rsidR="00E27C55" w:rsidRPr="00C54284" w14:paraId="460EB9B2" w14:textId="77777777" w:rsidTr="00E27C55">
        <w:tc>
          <w:tcPr>
            <w:tcW w:w="1615" w:type="dxa"/>
          </w:tcPr>
          <w:p w14:paraId="3B169841" w14:textId="77777777" w:rsidR="00E27C55" w:rsidRPr="00C54284" w:rsidRDefault="00E27C55" w:rsidP="00E27C55">
            <w:pPr>
              <w:pStyle w:val="NoSpacing"/>
              <w:rPr>
                <w:rFonts w:ascii="Segoe UI" w:hAnsi="Segoe UI" w:cs="Segoe UI"/>
              </w:rPr>
            </w:pPr>
            <w:r w:rsidRPr="00C54284">
              <w:rPr>
                <w:rFonts w:ascii="Segoe UI" w:hAnsi="Segoe UI" w:cs="Segoe UI"/>
              </w:rPr>
              <w:t>Assembly</w:t>
            </w:r>
          </w:p>
        </w:tc>
        <w:tc>
          <w:tcPr>
            <w:tcW w:w="7555" w:type="dxa"/>
          </w:tcPr>
          <w:p w14:paraId="6CDBC483" w14:textId="77777777" w:rsidR="00E27C55" w:rsidRPr="00C54284" w:rsidRDefault="00E27C55" w:rsidP="00E27C55">
            <w:pPr>
              <w:pStyle w:val="NoSpacing"/>
              <w:rPr>
                <w:rFonts w:ascii="Segoe UI" w:hAnsi="Segoe UI" w:cs="Segoe UI"/>
              </w:rPr>
            </w:pPr>
            <w:r w:rsidRPr="00C54284">
              <w:rPr>
                <w:rFonts w:ascii="Segoe UI" w:hAnsi="Segoe UI" w:cs="Segoe UI"/>
              </w:rPr>
              <w:t>Microsoft.Legal.MatterCenter.ProviderService</w:t>
            </w:r>
          </w:p>
        </w:tc>
      </w:tr>
      <w:tr w:rsidR="00E27C55" w:rsidRPr="00C54284" w14:paraId="346499E8" w14:textId="77777777" w:rsidTr="00E27C55">
        <w:tc>
          <w:tcPr>
            <w:tcW w:w="1615" w:type="dxa"/>
          </w:tcPr>
          <w:p w14:paraId="3DF6AEEA" w14:textId="77777777" w:rsidR="00E27C55" w:rsidRPr="00C54284" w:rsidRDefault="00E27C55" w:rsidP="00E27C55">
            <w:pPr>
              <w:pStyle w:val="NoSpacing"/>
              <w:rPr>
                <w:rFonts w:ascii="Segoe UI" w:hAnsi="Segoe UI" w:cs="Segoe UI"/>
              </w:rPr>
            </w:pPr>
            <w:r w:rsidRPr="00C54284">
              <w:rPr>
                <w:rFonts w:ascii="Segoe UI" w:hAnsi="Segoe UI" w:cs="Segoe UI"/>
              </w:rPr>
              <w:t>Methods</w:t>
            </w:r>
          </w:p>
        </w:tc>
        <w:tc>
          <w:tcPr>
            <w:tcW w:w="7555" w:type="dxa"/>
          </w:tcPr>
          <w:p w14:paraId="3BA12B43" w14:textId="77777777" w:rsidR="00E27C55" w:rsidRPr="00C54284" w:rsidRDefault="00E27C55">
            <w:pPr>
              <w:pStyle w:val="NoSpacing"/>
              <w:numPr>
                <w:ilvl w:val="0"/>
                <w:numId w:val="293"/>
              </w:numPr>
              <w:rPr>
                <w:rFonts w:ascii="Segoe UI" w:hAnsi="Segoe UI" w:cs="Segoe UI"/>
                <w:color w:val="000000"/>
              </w:rPr>
              <w:pPrChange w:id="1595" w:author="Akash Virani" w:date="2015-09-21T17:04:00Z">
                <w:pPr>
                  <w:pStyle w:val="NoSpacing"/>
                  <w:numPr>
                    <w:numId w:val="43"/>
                  </w:numPr>
                  <w:ind w:left="360" w:hanging="360"/>
                </w:pPr>
              </w:pPrChange>
            </w:pPr>
            <w:r w:rsidRPr="00C54284">
              <w:rPr>
                <w:rFonts w:ascii="Segoe UI" w:hAnsi="Segoe UI" w:cs="Segoe UI"/>
                <w:color w:val="000000"/>
              </w:rPr>
              <w:t>GetNotSupportedMessage</w:t>
            </w:r>
          </w:p>
          <w:p w14:paraId="31058487"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Function is used to Get not supported message</w:t>
            </w:r>
          </w:p>
          <w:p w14:paraId="3BBA0B0E" w14:textId="77777777" w:rsidR="00E27C55" w:rsidRPr="00C54284" w:rsidRDefault="00E27C55">
            <w:pPr>
              <w:pStyle w:val="NoSpacing"/>
              <w:numPr>
                <w:ilvl w:val="0"/>
                <w:numId w:val="293"/>
              </w:numPr>
              <w:rPr>
                <w:rFonts w:ascii="Segoe UI" w:hAnsi="Segoe UI" w:cs="Segoe UI"/>
                <w:color w:val="000000"/>
              </w:rPr>
              <w:pPrChange w:id="1596" w:author="Akash Virani" w:date="2015-09-21T17:04:00Z">
                <w:pPr>
                  <w:pStyle w:val="NoSpacing"/>
                  <w:numPr>
                    <w:numId w:val="43"/>
                  </w:numPr>
                  <w:ind w:left="360" w:hanging="360"/>
                </w:pPr>
              </w:pPrChange>
            </w:pPr>
            <w:r w:rsidRPr="00C54284">
              <w:rPr>
                <w:rFonts w:ascii="Segoe UI" w:hAnsi="Segoe UI" w:cs="Segoe UI"/>
                <w:color w:val="000000"/>
              </w:rPr>
              <w:t>GetListItemCollection</w:t>
            </w:r>
          </w:p>
          <w:p w14:paraId="6B46F405"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Function is used to Get List item collection</w:t>
            </w:r>
          </w:p>
          <w:p w14:paraId="1C0C5F27" w14:textId="77777777" w:rsidR="00E27C55" w:rsidRPr="00C54284" w:rsidRDefault="00E27C55">
            <w:pPr>
              <w:pStyle w:val="NoSpacing"/>
              <w:numPr>
                <w:ilvl w:val="0"/>
                <w:numId w:val="293"/>
              </w:numPr>
              <w:rPr>
                <w:rFonts w:ascii="Segoe UI" w:hAnsi="Segoe UI" w:cs="Segoe UI"/>
                <w:color w:val="000000"/>
              </w:rPr>
              <w:pPrChange w:id="1597" w:author="Akash Virani" w:date="2015-09-21T17:04:00Z">
                <w:pPr>
                  <w:pStyle w:val="NoSpacing"/>
                  <w:numPr>
                    <w:numId w:val="43"/>
                  </w:numPr>
                  <w:ind w:left="360" w:hanging="360"/>
                </w:pPr>
              </w:pPrChange>
            </w:pPr>
            <w:r w:rsidRPr="00C54284">
              <w:rPr>
                <w:rFonts w:ascii="Segoe UI" w:hAnsi="Segoe UI" w:cs="Segoe UI"/>
                <w:color w:val="000000"/>
              </w:rPr>
              <w:t>GetSerializeResponse</w:t>
            </w:r>
          </w:p>
          <w:p w14:paraId="21AB0E0C" w14:textId="7CC529DE" w:rsidR="00E27C55" w:rsidRPr="00C54284" w:rsidDel="00751997" w:rsidRDefault="00E27C55">
            <w:pPr>
              <w:pStyle w:val="NoSpacing"/>
              <w:ind w:left="360"/>
              <w:rPr>
                <w:del w:id="1598" w:author="Akash Virani" w:date="2015-09-21T17:08:00Z"/>
                <w:rFonts w:ascii="Segoe UI" w:hAnsi="Segoe UI" w:cs="Segoe UI"/>
                <w:color w:val="000000"/>
              </w:rPr>
            </w:pPr>
            <w:r w:rsidRPr="00C54284">
              <w:rPr>
                <w:rFonts w:ascii="Segoe UI" w:hAnsi="Segoe UI" w:cs="Segoe UI"/>
                <w:color w:val="000000"/>
              </w:rPr>
              <w:t>Get Serialized response for the object</w:t>
            </w:r>
          </w:p>
          <w:p w14:paraId="3A46A2A6" w14:textId="32E4182B" w:rsidR="00E27C55" w:rsidRPr="009D51D4" w:rsidDel="00751997" w:rsidRDefault="00E27C55">
            <w:pPr>
              <w:pStyle w:val="NoSpacing"/>
              <w:ind w:left="360"/>
              <w:rPr>
                <w:del w:id="1599" w:author="Akash Virani" w:date="2015-09-21T17:08:00Z"/>
                <w:rFonts w:ascii="Segoe UI" w:hAnsi="Segoe UI" w:cs="Segoe UI"/>
                <w:strike/>
                <w:color w:val="000000"/>
                <w:rPrChange w:id="1600" w:author="Akash Virani" w:date="2015-09-21T16:49:00Z">
                  <w:rPr>
                    <w:del w:id="1601" w:author="Akash Virani" w:date="2015-09-21T17:08:00Z"/>
                    <w:rFonts w:ascii="Segoe UI" w:hAnsi="Segoe UI" w:cs="Segoe UI"/>
                    <w:color w:val="000000"/>
                  </w:rPr>
                </w:rPrChange>
              </w:rPr>
              <w:pPrChange w:id="1602" w:author="Akash Virani" w:date="2015-09-21T17:08:00Z">
                <w:pPr>
                  <w:pStyle w:val="NoSpacing"/>
                  <w:numPr>
                    <w:numId w:val="43"/>
                  </w:numPr>
                  <w:ind w:left="360" w:hanging="360"/>
                </w:pPr>
              </w:pPrChange>
            </w:pPr>
            <w:del w:id="1603" w:author="Akash Virani" w:date="2015-09-21T17:08:00Z">
              <w:r w:rsidRPr="009D51D4" w:rsidDel="00751997">
                <w:rPr>
                  <w:rFonts w:ascii="Segoe UI" w:hAnsi="Segoe UI" w:cs="Segoe UI"/>
                  <w:strike/>
                  <w:color w:val="000000"/>
                  <w:rPrChange w:id="1604" w:author="Akash Virani" w:date="2015-09-21T16:49:00Z">
                    <w:rPr>
                      <w:rFonts w:ascii="Segoe UI" w:hAnsi="Segoe UI" w:cs="Segoe UI"/>
                      <w:color w:val="000000"/>
                    </w:rPr>
                  </w:rPrChange>
                </w:rPr>
                <w:delText>GetContentType</w:delText>
              </w:r>
            </w:del>
          </w:p>
          <w:p w14:paraId="42DA8E4D" w14:textId="109E9CB7" w:rsidR="00E27C55" w:rsidRPr="009D51D4" w:rsidDel="00751997" w:rsidRDefault="00E27C55">
            <w:pPr>
              <w:pStyle w:val="NoSpacing"/>
              <w:ind w:left="360"/>
              <w:rPr>
                <w:del w:id="1605" w:author="Akash Virani" w:date="2015-09-21T17:08:00Z"/>
                <w:rFonts w:ascii="Segoe UI" w:hAnsi="Segoe UI" w:cs="Segoe UI"/>
                <w:strike/>
                <w:color w:val="000000"/>
                <w:rPrChange w:id="1606" w:author="Akash Virani" w:date="2015-09-21T16:49:00Z">
                  <w:rPr>
                    <w:del w:id="1607" w:author="Akash Virani" w:date="2015-09-21T17:08:00Z"/>
                    <w:rFonts w:ascii="Segoe UI" w:hAnsi="Segoe UI" w:cs="Segoe UI"/>
                    <w:color w:val="000000"/>
                  </w:rPr>
                </w:rPrChange>
              </w:rPr>
            </w:pPr>
            <w:del w:id="1608" w:author="Akash Virani" w:date="2015-09-21T17:08:00Z">
              <w:r w:rsidRPr="009D51D4" w:rsidDel="00751997">
                <w:rPr>
                  <w:rFonts w:ascii="Segoe UI" w:hAnsi="Segoe UI" w:cs="Segoe UI"/>
                  <w:strike/>
                  <w:color w:val="000000"/>
                  <w:rPrChange w:id="1609" w:author="Akash Virani" w:date="2015-09-21T16:49:00Z">
                    <w:rPr>
                      <w:rFonts w:ascii="Segoe UI" w:hAnsi="Segoe UI" w:cs="Segoe UI"/>
                      <w:color w:val="000000"/>
                    </w:rPr>
                  </w:rPrChange>
                </w:rPr>
                <w:delText>Used to get Content type of the list</w:delText>
              </w:r>
            </w:del>
          </w:p>
          <w:p w14:paraId="5591EB33" w14:textId="77777777" w:rsidR="00E27C55" w:rsidRPr="00C54284" w:rsidRDefault="00E27C55">
            <w:pPr>
              <w:pStyle w:val="NoSpacing"/>
              <w:ind w:left="360"/>
              <w:rPr>
                <w:rFonts w:ascii="Segoe UI" w:hAnsi="Segoe UI" w:cs="Segoe UI"/>
                <w:color w:val="000000"/>
              </w:rPr>
              <w:pPrChange w:id="1610" w:author="Akash Virani" w:date="2015-09-21T17:08:00Z">
                <w:pPr>
                  <w:pStyle w:val="NoSpacing"/>
                  <w:numPr>
                    <w:numId w:val="43"/>
                  </w:numPr>
                  <w:ind w:left="360" w:hanging="360"/>
                </w:pPr>
              </w:pPrChange>
            </w:pPr>
            <w:r w:rsidRPr="00C54284">
              <w:rPr>
                <w:rFonts w:ascii="Segoe UI" w:hAnsi="Segoe UI" w:cs="Segoe UI"/>
                <w:color w:val="000000"/>
              </w:rPr>
              <w:t>GetPersonalURL</w:t>
            </w:r>
          </w:p>
          <w:p w14:paraId="59F8EB74"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Used to get My Site URL of the user</w:t>
            </w:r>
          </w:p>
          <w:p w14:paraId="3D6D9882" w14:textId="77777777" w:rsidR="00E27C55" w:rsidRPr="00C54284" w:rsidRDefault="00E27C55">
            <w:pPr>
              <w:pStyle w:val="NoSpacing"/>
              <w:numPr>
                <w:ilvl w:val="0"/>
                <w:numId w:val="293"/>
              </w:numPr>
              <w:rPr>
                <w:rFonts w:ascii="Segoe UI" w:hAnsi="Segoe UI" w:cs="Segoe UI"/>
                <w:color w:val="000000"/>
              </w:rPr>
              <w:pPrChange w:id="1611" w:author="Akash Virani" w:date="2015-09-21T17:04:00Z">
                <w:pPr>
                  <w:pStyle w:val="NoSpacing"/>
                  <w:numPr>
                    <w:numId w:val="43"/>
                  </w:numPr>
                  <w:ind w:left="360" w:hanging="360"/>
                </w:pPr>
              </w:pPrChange>
            </w:pPr>
            <w:r w:rsidRPr="00C54284">
              <w:rPr>
                <w:rFonts w:ascii="Segoe UI" w:hAnsi="Segoe UI" w:cs="Segoe UI"/>
                <w:color w:val="000000"/>
              </w:rPr>
              <w:t>CheckSourceURL</w:t>
            </w:r>
          </w:p>
          <w:p w14:paraId="30808520" w14:textId="2FEED70C" w:rsidR="00E27C55" w:rsidRPr="00C54284" w:rsidDel="00751997" w:rsidRDefault="00E27C55">
            <w:pPr>
              <w:pStyle w:val="NoSpacing"/>
              <w:ind w:left="360"/>
              <w:rPr>
                <w:del w:id="1612" w:author="Akash Virani" w:date="2015-09-21T17:08:00Z"/>
                <w:rFonts w:ascii="Segoe UI" w:hAnsi="Segoe UI" w:cs="Segoe UI"/>
                <w:color w:val="000000"/>
              </w:rPr>
            </w:pPr>
            <w:r w:rsidRPr="00C54284">
              <w:rPr>
                <w:rFonts w:ascii="Segoe UI" w:hAnsi="Segoe UI" w:cs="Segoe UI"/>
                <w:color w:val="000000"/>
              </w:rPr>
              <w:t>Function is used to return a list of Source URL based on type of Operation</w:t>
            </w:r>
          </w:p>
          <w:p w14:paraId="4D7FE48E" w14:textId="78BCB488" w:rsidR="00E27C55" w:rsidRPr="009D51D4" w:rsidDel="00751997" w:rsidRDefault="00E27C55">
            <w:pPr>
              <w:pStyle w:val="NoSpacing"/>
              <w:ind w:left="360"/>
              <w:rPr>
                <w:del w:id="1613" w:author="Akash Virani" w:date="2015-09-21T17:08:00Z"/>
                <w:rFonts w:ascii="Segoe UI" w:hAnsi="Segoe UI" w:cs="Segoe UI"/>
                <w:strike/>
                <w:color w:val="000000"/>
                <w:rPrChange w:id="1614" w:author="Akash Virani" w:date="2015-09-21T16:50:00Z">
                  <w:rPr>
                    <w:del w:id="1615" w:author="Akash Virani" w:date="2015-09-21T17:08:00Z"/>
                    <w:rFonts w:ascii="Segoe UI" w:hAnsi="Segoe UI" w:cs="Segoe UI"/>
                    <w:color w:val="000000"/>
                  </w:rPr>
                </w:rPrChange>
              </w:rPr>
              <w:pPrChange w:id="1616" w:author="Akash Virani" w:date="2015-09-21T17:08:00Z">
                <w:pPr>
                  <w:pStyle w:val="NoSpacing"/>
                  <w:numPr>
                    <w:numId w:val="43"/>
                  </w:numPr>
                  <w:ind w:left="360" w:hanging="360"/>
                </w:pPr>
              </w:pPrChange>
            </w:pPr>
            <w:del w:id="1617" w:author="Akash Virani" w:date="2015-09-21T17:08:00Z">
              <w:r w:rsidRPr="009D51D4" w:rsidDel="00751997">
                <w:rPr>
                  <w:rFonts w:ascii="Segoe UI" w:hAnsi="Segoe UI" w:cs="Segoe UI"/>
                  <w:strike/>
                  <w:color w:val="000000"/>
                  <w:rPrChange w:id="1618" w:author="Akash Virani" w:date="2015-09-21T16:50:00Z">
                    <w:rPr>
                      <w:rFonts w:ascii="Segoe UI" w:hAnsi="Segoe UI" w:cs="Segoe UI"/>
                      <w:color w:val="000000"/>
                    </w:rPr>
                  </w:rPrChange>
                </w:rPr>
                <w:delText>ContentTypeByName</w:delText>
              </w:r>
            </w:del>
          </w:p>
          <w:p w14:paraId="3E7003D0" w14:textId="7A66C90D" w:rsidR="00E27C55" w:rsidRPr="009D51D4" w:rsidRDefault="00E27C55">
            <w:pPr>
              <w:pStyle w:val="NoSpacing"/>
              <w:ind w:left="360"/>
              <w:rPr>
                <w:rFonts w:ascii="Segoe UI" w:hAnsi="Segoe UI" w:cs="Segoe UI"/>
                <w:strike/>
                <w:color w:val="000000"/>
                <w:rPrChange w:id="1619" w:author="Akash Virani" w:date="2015-09-21T16:50:00Z">
                  <w:rPr>
                    <w:rFonts w:ascii="Segoe UI" w:hAnsi="Segoe UI" w:cs="Segoe UI"/>
                    <w:color w:val="000000"/>
                  </w:rPr>
                </w:rPrChange>
              </w:rPr>
            </w:pPr>
            <w:del w:id="1620" w:author="Akash Virani" w:date="2015-09-21T17:08:00Z">
              <w:r w:rsidRPr="009D51D4" w:rsidDel="00751997">
                <w:rPr>
                  <w:rFonts w:ascii="Segoe UI" w:hAnsi="Segoe UI" w:cs="Segoe UI"/>
                  <w:strike/>
                  <w:color w:val="000000"/>
                  <w:rPrChange w:id="1621" w:author="Akash Virani" w:date="2015-09-21T16:50:00Z">
                    <w:rPr>
                      <w:rFonts w:ascii="Segoe UI" w:hAnsi="Segoe UI" w:cs="Segoe UI"/>
                      <w:color w:val="000000"/>
                    </w:rPr>
                  </w:rPrChange>
                </w:rPr>
                <w:delText>Function is used to get Content type of the list item</w:delText>
              </w:r>
            </w:del>
          </w:p>
          <w:p w14:paraId="6A4F0F70" w14:textId="3A24AABC" w:rsidR="00E27C55" w:rsidRPr="009D51D4" w:rsidDel="00751997" w:rsidRDefault="00E27C55">
            <w:pPr>
              <w:pStyle w:val="NoSpacing"/>
              <w:numPr>
                <w:ilvl w:val="0"/>
                <w:numId w:val="293"/>
              </w:numPr>
              <w:rPr>
                <w:del w:id="1622" w:author="Akash Virani" w:date="2015-09-21T17:08:00Z"/>
                <w:rFonts w:ascii="Segoe UI" w:hAnsi="Segoe UI" w:cs="Segoe UI"/>
                <w:strike/>
                <w:color w:val="000000"/>
                <w:rPrChange w:id="1623" w:author="Akash Virani" w:date="2015-09-21T16:50:00Z">
                  <w:rPr>
                    <w:del w:id="1624" w:author="Akash Virani" w:date="2015-09-21T17:08:00Z"/>
                    <w:rFonts w:ascii="Segoe UI" w:hAnsi="Segoe UI" w:cs="Segoe UI"/>
                    <w:color w:val="000000"/>
                  </w:rPr>
                </w:rPrChange>
              </w:rPr>
              <w:pPrChange w:id="1625" w:author="Akash Virani" w:date="2015-09-21T17:04:00Z">
                <w:pPr>
                  <w:pStyle w:val="NoSpacing"/>
                  <w:numPr>
                    <w:numId w:val="43"/>
                  </w:numPr>
                  <w:ind w:left="360" w:hanging="360"/>
                </w:pPr>
              </w:pPrChange>
            </w:pPr>
            <w:del w:id="1626" w:author="Akash Virani" w:date="2015-09-21T17:08:00Z">
              <w:r w:rsidRPr="009D51D4" w:rsidDel="00751997">
                <w:rPr>
                  <w:rFonts w:ascii="Segoe UI" w:hAnsi="Segoe UI" w:cs="Segoe UI"/>
                  <w:strike/>
                  <w:color w:val="000000"/>
                  <w:rPrChange w:id="1627" w:author="Akash Virani" w:date="2015-09-21T16:50:00Z">
                    <w:rPr>
                      <w:rFonts w:ascii="Segoe UI" w:hAnsi="Segoe UI" w:cs="Segoe UI"/>
                      <w:color w:val="000000"/>
                    </w:rPr>
                  </w:rPrChange>
                </w:rPr>
                <w:delText>GetDocumentLibraryName</w:delText>
              </w:r>
            </w:del>
          </w:p>
          <w:p w14:paraId="76102376" w14:textId="2BB6D420" w:rsidR="00E27C55" w:rsidRPr="009D51D4" w:rsidDel="00751997" w:rsidRDefault="00E27C55" w:rsidP="00E27C55">
            <w:pPr>
              <w:pStyle w:val="NoSpacing"/>
              <w:ind w:left="360"/>
              <w:rPr>
                <w:del w:id="1628" w:author="Akash Virani" w:date="2015-09-21T17:08:00Z"/>
                <w:rFonts w:ascii="Segoe UI" w:hAnsi="Segoe UI" w:cs="Segoe UI"/>
                <w:strike/>
                <w:color w:val="000000"/>
                <w:rPrChange w:id="1629" w:author="Akash Virani" w:date="2015-09-21T16:50:00Z">
                  <w:rPr>
                    <w:del w:id="1630" w:author="Akash Virani" w:date="2015-09-21T17:08:00Z"/>
                    <w:rFonts w:ascii="Segoe UI" w:hAnsi="Segoe UI" w:cs="Segoe UI"/>
                    <w:color w:val="000000"/>
                  </w:rPr>
                </w:rPrChange>
              </w:rPr>
            </w:pPr>
            <w:del w:id="1631" w:author="Akash Virani" w:date="2015-09-21T17:08:00Z">
              <w:r w:rsidRPr="009D51D4" w:rsidDel="00751997">
                <w:rPr>
                  <w:rFonts w:ascii="Segoe UI" w:hAnsi="Segoe UI" w:cs="Segoe UI"/>
                  <w:strike/>
                  <w:color w:val="000000"/>
                  <w:rPrChange w:id="1632" w:author="Akash Virani" w:date="2015-09-21T16:50:00Z">
                    <w:rPr>
                      <w:rFonts w:ascii="Segoe UI" w:hAnsi="Segoe UI" w:cs="Segoe UI"/>
                      <w:color w:val="000000"/>
                    </w:rPr>
                  </w:rPrChange>
                </w:rPr>
                <w:delText>Used to retrieve document library name from the URL</w:delText>
              </w:r>
            </w:del>
          </w:p>
          <w:p w14:paraId="642D55A9" w14:textId="1FF4A3B2" w:rsidR="00E27C55" w:rsidRPr="009D51D4" w:rsidDel="00751997" w:rsidRDefault="00E27C55">
            <w:pPr>
              <w:pStyle w:val="NoSpacing"/>
              <w:numPr>
                <w:ilvl w:val="0"/>
                <w:numId w:val="293"/>
              </w:numPr>
              <w:rPr>
                <w:del w:id="1633" w:author="Akash Virani" w:date="2015-09-21T17:09:00Z"/>
                <w:rFonts w:ascii="Segoe UI" w:hAnsi="Segoe UI" w:cs="Segoe UI"/>
                <w:strike/>
                <w:color w:val="000000"/>
                <w:rPrChange w:id="1634" w:author="Akash Virani" w:date="2015-09-21T16:50:00Z">
                  <w:rPr>
                    <w:del w:id="1635" w:author="Akash Virani" w:date="2015-09-21T17:09:00Z"/>
                    <w:rFonts w:ascii="Segoe UI" w:hAnsi="Segoe UI" w:cs="Segoe UI"/>
                    <w:color w:val="000000"/>
                  </w:rPr>
                </w:rPrChange>
              </w:rPr>
              <w:pPrChange w:id="1636" w:author="Akash Virani" w:date="2015-09-21T17:04:00Z">
                <w:pPr>
                  <w:pStyle w:val="NoSpacing"/>
                  <w:numPr>
                    <w:numId w:val="43"/>
                  </w:numPr>
                  <w:ind w:left="360" w:hanging="360"/>
                </w:pPr>
              </w:pPrChange>
            </w:pPr>
            <w:del w:id="1637" w:author="Akash Virani" w:date="2015-09-21T17:09:00Z">
              <w:r w:rsidRPr="009D51D4" w:rsidDel="00751997">
                <w:rPr>
                  <w:rFonts w:ascii="Segoe UI" w:hAnsi="Segoe UI" w:cs="Segoe UI"/>
                  <w:strike/>
                  <w:color w:val="000000"/>
                  <w:rPrChange w:id="1638" w:author="Akash Virani" w:date="2015-09-21T16:50:00Z">
                    <w:rPr>
                      <w:rFonts w:ascii="Segoe UI" w:hAnsi="Segoe UI" w:cs="Segoe UI"/>
                      <w:color w:val="000000"/>
                    </w:rPr>
                  </w:rPrChange>
                </w:rPr>
                <w:delText>GetContentTypeList</w:delText>
              </w:r>
            </w:del>
          </w:p>
          <w:p w14:paraId="3A3C0E89" w14:textId="0738B5DD" w:rsidR="00E27C55" w:rsidRPr="009D51D4" w:rsidDel="00751997" w:rsidRDefault="00E27C55" w:rsidP="00E27C55">
            <w:pPr>
              <w:pStyle w:val="NoSpacing"/>
              <w:ind w:left="360"/>
              <w:rPr>
                <w:del w:id="1639" w:author="Akash Virani" w:date="2015-09-21T17:09:00Z"/>
                <w:rFonts w:ascii="Segoe UI" w:hAnsi="Segoe UI" w:cs="Segoe UI"/>
                <w:strike/>
                <w:color w:val="000000"/>
                <w:rPrChange w:id="1640" w:author="Akash Virani" w:date="2015-09-21T16:50:00Z">
                  <w:rPr>
                    <w:del w:id="1641" w:author="Akash Virani" w:date="2015-09-21T17:09:00Z"/>
                    <w:rFonts w:ascii="Segoe UI" w:hAnsi="Segoe UI" w:cs="Segoe UI"/>
                    <w:color w:val="000000"/>
                  </w:rPr>
                </w:rPrChange>
              </w:rPr>
            </w:pPr>
            <w:del w:id="1642" w:author="Akash Virani" w:date="2015-09-21T17:09:00Z">
              <w:r w:rsidRPr="009D51D4" w:rsidDel="00751997">
                <w:rPr>
                  <w:rFonts w:ascii="Segoe UI" w:hAnsi="Segoe UI" w:cs="Segoe UI"/>
                  <w:strike/>
                  <w:color w:val="000000"/>
                  <w:rPrChange w:id="1643" w:author="Akash Virani" w:date="2015-09-21T16:50:00Z">
                    <w:rPr>
                      <w:rFonts w:ascii="Segoe UI" w:hAnsi="Segoe UI" w:cs="Segoe UI"/>
                      <w:color w:val="000000"/>
                    </w:rPr>
                  </w:rPrChange>
                </w:rPr>
                <w:delText>Function is used to get and set default content type of the list</w:delText>
              </w:r>
            </w:del>
          </w:p>
          <w:p w14:paraId="2D0664F4" w14:textId="77777777" w:rsidR="00E27C55" w:rsidRPr="00C54284" w:rsidRDefault="00E27C55">
            <w:pPr>
              <w:pStyle w:val="NoSpacing"/>
              <w:numPr>
                <w:ilvl w:val="0"/>
                <w:numId w:val="293"/>
              </w:numPr>
              <w:rPr>
                <w:rFonts w:ascii="Segoe UI" w:hAnsi="Segoe UI" w:cs="Segoe UI"/>
                <w:color w:val="000000"/>
              </w:rPr>
              <w:pPrChange w:id="1644" w:author="Akash Virani" w:date="2015-09-21T17:04:00Z">
                <w:pPr>
                  <w:pStyle w:val="NoSpacing"/>
                  <w:numPr>
                    <w:numId w:val="43"/>
                  </w:numPr>
                  <w:ind w:left="360" w:hanging="360"/>
                </w:pPr>
              </w:pPrChange>
            </w:pPr>
            <w:r w:rsidRPr="00C54284">
              <w:rPr>
                <w:rFonts w:ascii="Segoe UI" w:hAnsi="Segoe UI" w:cs="Segoe UI"/>
                <w:color w:val="000000"/>
              </w:rPr>
              <w:t>UploadtoBriefcase</w:t>
            </w:r>
          </w:p>
          <w:p w14:paraId="695BAD8B"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Uploads the document to Briefcase</w:t>
            </w:r>
          </w:p>
          <w:p w14:paraId="7D1DA394" w14:textId="25A59CBA" w:rsidR="00E27C55" w:rsidRPr="009D51D4" w:rsidDel="00751997" w:rsidRDefault="00E27C55">
            <w:pPr>
              <w:pStyle w:val="NoSpacing"/>
              <w:numPr>
                <w:ilvl w:val="0"/>
                <w:numId w:val="293"/>
              </w:numPr>
              <w:rPr>
                <w:del w:id="1645" w:author="Akash Virani" w:date="2015-09-21T17:09:00Z"/>
                <w:rFonts w:ascii="Segoe UI" w:hAnsi="Segoe UI" w:cs="Segoe UI"/>
                <w:strike/>
                <w:color w:val="000000"/>
                <w:rPrChange w:id="1646" w:author="Akash Virani" w:date="2015-09-21T16:51:00Z">
                  <w:rPr>
                    <w:del w:id="1647" w:author="Akash Virani" w:date="2015-09-21T17:09:00Z"/>
                    <w:rFonts w:ascii="Segoe UI" w:hAnsi="Segoe UI" w:cs="Segoe UI"/>
                    <w:color w:val="000000"/>
                  </w:rPr>
                </w:rPrChange>
              </w:rPr>
              <w:pPrChange w:id="1648" w:author="Akash Virani" w:date="2015-09-21T17:04:00Z">
                <w:pPr>
                  <w:pStyle w:val="NoSpacing"/>
                  <w:numPr>
                    <w:numId w:val="43"/>
                  </w:numPr>
                  <w:ind w:left="360" w:hanging="360"/>
                </w:pPr>
              </w:pPrChange>
            </w:pPr>
            <w:del w:id="1649" w:author="Akash Virani" w:date="2015-09-21T17:09:00Z">
              <w:r w:rsidRPr="009D51D4" w:rsidDel="00751997">
                <w:rPr>
                  <w:rFonts w:ascii="Segoe UI" w:hAnsi="Segoe UI" w:cs="Segoe UI"/>
                  <w:strike/>
                  <w:color w:val="000000"/>
                  <w:rPrChange w:id="1650" w:author="Akash Virani" w:date="2015-09-21T16:51:00Z">
                    <w:rPr>
                      <w:rFonts w:ascii="Segoe UI" w:hAnsi="Segoe UI" w:cs="Segoe UI"/>
                      <w:color w:val="000000"/>
                    </w:rPr>
                  </w:rPrChange>
                </w:rPr>
                <w:delText>SendDocumentToOneDrive</w:delText>
              </w:r>
            </w:del>
          </w:p>
          <w:p w14:paraId="75196F28" w14:textId="5D7A634F" w:rsidR="00E27C55" w:rsidRPr="009D51D4" w:rsidDel="00751997" w:rsidRDefault="00E27C55" w:rsidP="00E27C55">
            <w:pPr>
              <w:pStyle w:val="NoSpacing"/>
              <w:ind w:left="360"/>
              <w:rPr>
                <w:del w:id="1651" w:author="Akash Virani" w:date="2015-09-21T17:09:00Z"/>
                <w:rFonts w:ascii="Segoe UI" w:hAnsi="Segoe UI" w:cs="Segoe UI"/>
                <w:strike/>
                <w:color w:val="000000"/>
                <w:rPrChange w:id="1652" w:author="Akash Virani" w:date="2015-09-21T16:51:00Z">
                  <w:rPr>
                    <w:del w:id="1653" w:author="Akash Virani" w:date="2015-09-21T17:09:00Z"/>
                    <w:rFonts w:ascii="Segoe UI" w:hAnsi="Segoe UI" w:cs="Segoe UI"/>
                    <w:color w:val="000000"/>
                  </w:rPr>
                </w:rPrChange>
              </w:rPr>
            </w:pPr>
            <w:del w:id="1654" w:author="Akash Virani" w:date="2015-09-21T17:09:00Z">
              <w:r w:rsidRPr="009D51D4" w:rsidDel="00751997">
                <w:rPr>
                  <w:rFonts w:ascii="Segoe UI" w:hAnsi="Segoe UI" w:cs="Segoe UI"/>
                  <w:strike/>
                  <w:color w:val="000000"/>
                  <w:rPrChange w:id="1655" w:author="Akash Virani" w:date="2015-09-21T16:51:00Z">
                    <w:rPr>
                      <w:rFonts w:ascii="Segoe UI" w:hAnsi="Segoe UI" w:cs="Segoe UI"/>
                      <w:color w:val="000000"/>
                    </w:rPr>
                  </w:rPrChange>
                </w:rPr>
                <w:delText>Sends document to user's One Drive</w:delText>
              </w:r>
            </w:del>
          </w:p>
          <w:p w14:paraId="6BCA3E40" w14:textId="3E701C61" w:rsidR="00E27C55" w:rsidRPr="009D51D4" w:rsidDel="00751997" w:rsidRDefault="00E27C55">
            <w:pPr>
              <w:pStyle w:val="NoSpacing"/>
              <w:numPr>
                <w:ilvl w:val="0"/>
                <w:numId w:val="293"/>
              </w:numPr>
              <w:rPr>
                <w:del w:id="1656" w:author="Akash Virani" w:date="2015-09-21T17:09:00Z"/>
                <w:rFonts w:ascii="Segoe UI" w:hAnsi="Segoe UI" w:cs="Segoe UI"/>
                <w:strike/>
                <w:color w:val="000000"/>
                <w:rPrChange w:id="1657" w:author="Akash Virani" w:date="2015-09-21T16:51:00Z">
                  <w:rPr>
                    <w:del w:id="1658" w:author="Akash Virani" w:date="2015-09-21T17:09:00Z"/>
                    <w:rFonts w:ascii="Segoe UI" w:hAnsi="Segoe UI" w:cs="Segoe UI"/>
                    <w:color w:val="000000"/>
                  </w:rPr>
                </w:rPrChange>
              </w:rPr>
              <w:pPrChange w:id="1659" w:author="Akash Virani" w:date="2015-09-21T17:04:00Z">
                <w:pPr>
                  <w:pStyle w:val="NoSpacing"/>
                  <w:numPr>
                    <w:numId w:val="43"/>
                  </w:numPr>
                  <w:ind w:left="360" w:hanging="360"/>
                </w:pPr>
              </w:pPrChange>
            </w:pPr>
            <w:del w:id="1660" w:author="Akash Virani" w:date="2015-09-21T17:09:00Z">
              <w:r w:rsidRPr="009D51D4" w:rsidDel="00751997">
                <w:rPr>
                  <w:rFonts w:ascii="Segoe UI" w:hAnsi="Segoe UI" w:cs="Segoe UI"/>
                  <w:strike/>
                  <w:color w:val="000000"/>
                  <w:rPrChange w:id="1661" w:author="Akash Virani" w:date="2015-09-21T16:51:00Z">
                    <w:rPr>
                      <w:rFonts w:ascii="Segoe UI" w:hAnsi="Segoe UI" w:cs="Segoe UI"/>
                      <w:color w:val="000000"/>
                    </w:rPr>
                  </w:rPrChange>
                </w:rPr>
                <w:delText>NewDocumentToOneDrive</w:delText>
              </w:r>
            </w:del>
          </w:p>
          <w:p w14:paraId="48C30CAB" w14:textId="6DFD78F9" w:rsidR="00E27C55" w:rsidRPr="009D51D4" w:rsidDel="00751997" w:rsidRDefault="00E27C55" w:rsidP="00E27C55">
            <w:pPr>
              <w:pStyle w:val="NoSpacing"/>
              <w:ind w:left="360"/>
              <w:rPr>
                <w:del w:id="1662" w:author="Akash Virani" w:date="2015-09-21T17:09:00Z"/>
                <w:rFonts w:ascii="Segoe UI" w:hAnsi="Segoe UI" w:cs="Segoe UI"/>
                <w:strike/>
                <w:color w:val="000000"/>
                <w:rPrChange w:id="1663" w:author="Akash Virani" w:date="2015-09-21T16:51:00Z">
                  <w:rPr>
                    <w:del w:id="1664" w:author="Akash Virani" w:date="2015-09-21T17:09:00Z"/>
                    <w:rFonts w:ascii="Segoe UI" w:hAnsi="Segoe UI" w:cs="Segoe UI"/>
                    <w:color w:val="000000"/>
                  </w:rPr>
                </w:rPrChange>
              </w:rPr>
            </w:pPr>
            <w:del w:id="1665" w:author="Akash Virani" w:date="2015-09-21T17:09:00Z">
              <w:r w:rsidRPr="009D51D4" w:rsidDel="00751997">
                <w:rPr>
                  <w:rFonts w:ascii="Segoe UI" w:hAnsi="Segoe UI" w:cs="Segoe UI"/>
                  <w:strike/>
                  <w:color w:val="000000"/>
                  <w:rPrChange w:id="1666" w:author="Akash Virani" w:date="2015-09-21T16:51:00Z">
                    <w:rPr>
                      <w:rFonts w:ascii="Segoe UI" w:hAnsi="Segoe UI" w:cs="Segoe UI"/>
                      <w:color w:val="000000"/>
                    </w:rPr>
                  </w:rPrChange>
                </w:rPr>
                <w:delText>Sends new documents to user’s One Drive</w:delText>
              </w:r>
            </w:del>
          </w:p>
          <w:p w14:paraId="7DC9D9DA" w14:textId="3016CA17" w:rsidR="00E27C55" w:rsidRPr="009D51D4" w:rsidDel="00751997" w:rsidRDefault="00E27C55">
            <w:pPr>
              <w:pStyle w:val="NoSpacing"/>
              <w:numPr>
                <w:ilvl w:val="0"/>
                <w:numId w:val="293"/>
              </w:numPr>
              <w:rPr>
                <w:del w:id="1667" w:author="Akash Virani" w:date="2015-09-21T17:09:00Z"/>
                <w:rFonts w:ascii="Segoe UI" w:hAnsi="Segoe UI" w:cs="Segoe UI"/>
                <w:strike/>
                <w:color w:val="000000"/>
                <w:rPrChange w:id="1668" w:author="Akash Virani" w:date="2015-09-21T16:51:00Z">
                  <w:rPr>
                    <w:del w:id="1669" w:author="Akash Virani" w:date="2015-09-21T17:09:00Z"/>
                    <w:rFonts w:ascii="Segoe UI" w:hAnsi="Segoe UI" w:cs="Segoe UI"/>
                    <w:color w:val="000000"/>
                  </w:rPr>
                </w:rPrChange>
              </w:rPr>
              <w:pPrChange w:id="1670" w:author="Akash Virani" w:date="2015-09-21T17:04:00Z">
                <w:pPr>
                  <w:pStyle w:val="NoSpacing"/>
                  <w:numPr>
                    <w:numId w:val="43"/>
                  </w:numPr>
                  <w:ind w:left="360" w:hanging="360"/>
                </w:pPr>
              </w:pPrChange>
            </w:pPr>
            <w:del w:id="1671" w:author="Akash Virani" w:date="2015-09-21T17:09:00Z">
              <w:r w:rsidRPr="009D51D4" w:rsidDel="00751997">
                <w:rPr>
                  <w:rFonts w:ascii="Segoe UI" w:hAnsi="Segoe UI" w:cs="Segoe UI"/>
                  <w:strike/>
                  <w:color w:val="000000"/>
                  <w:rPrChange w:id="1672" w:author="Akash Virani" w:date="2015-09-21T16:51:00Z">
                    <w:rPr>
                      <w:rFonts w:ascii="Segoe UI" w:hAnsi="Segoe UI" w:cs="Segoe UI"/>
                      <w:color w:val="000000"/>
                    </w:rPr>
                  </w:rPrChange>
                </w:rPr>
                <w:delText>SendNewDocumentToOneDrive</w:delText>
              </w:r>
            </w:del>
          </w:p>
          <w:p w14:paraId="43B78950" w14:textId="7553A1E7" w:rsidR="00E27C55" w:rsidRPr="009D51D4" w:rsidDel="00751997" w:rsidRDefault="00E27C55" w:rsidP="00E27C55">
            <w:pPr>
              <w:pStyle w:val="NoSpacing"/>
              <w:ind w:left="360"/>
              <w:rPr>
                <w:del w:id="1673" w:author="Akash Virani" w:date="2015-09-21T17:09:00Z"/>
                <w:rFonts w:ascii="Segoe UI" w:hAnsi="Segoe UI" w:cs="Segoe UI"/>
                <w:strike/>
                <w:color w:val="000000"/>
                <w:rPrChange w:id="1674" w:author="Akash Virani" w:date="2015-09-21T16:51:00Z">
                  <w:rPr>
                    <w:del w:id="1675" w:author="Akash Virani" w:date="2015-09-21T17:09:00Z"/>
                    <w:rFonts w:ascii="Segoe UI" w:hAnsi="Segoe UI" w:cs="Segoe UI"/>
                    <w:color w:val="000000"/>
                  </w:rPr>
                </w:rPrChange>
              </w:rPr>
            </w:pPr>
            <w:del w:id="1676" w:author="Akash Virani" w:date="2015-09-21T17:09:00Z">
              <w:r w:rsidRPr="009D51D4" w:rsidDel="00751997">
                <w:rPr>
                  <w:rFonts w:ascii="Segoe UI" w:hAnsi="Segoe UI" w:cs="Segoe UI"/>
                  <w:strike/>
                  <w:color w:val="000000"/>
                  <w:rPrChange w:id="1677" w:author="Akash Virani" w:date="2015-09-21T16:51:00Z">
                    <w:rPr>
                      <w:rFonts w:ascii="Segoe UI" w:hAnsi="Segoe UI" w:cs="Segoe UI"/>
                      <w:color w:val="000000"/>
                    </w:rPr>
                  </w:rPrChange>
                </w:rPr>
                <w:delText>Check for new documents or existing one and send them to user's One Drive</w:delText>
              </w:r>
            </w:del>
          </w:p>
          <w:p w14:paraId="731BAB7C" w14:textId="24771B0C" w:rsidR="00E27C55" w:rsidRPr="009D51D4" w:rsidDel="00751997" w:rsidRDefault="00E27C55">
            <w:pPr>
              <w:pStyle w:val="NoSpacing"/>
              <w:numPr>
                <w:ilvl w:val="0"/>
                <w:numId w:val="293"/>
              </w:numPr>
              <w:rPr>
                <w:del w:id="1678" w:author="Akash Virani" w:date="2015-09-21T17:09:00Z"/>
                <w:rFonts w:ascii="Segoe UI" w:hAnsi="Segoe UI" w:cs="Segoe UI"/>
                <w:strike/>
                <w:color w:val="000000"/>
                <w:rPrChange w:id="1679" w:author="Akash Virani" w:date="2015-09-21T16:51:00Z">
                  <w:rPr>
                    <w:del w:id="1680" w:author="Akash Virani" w:date="2015-09-21T17:09:00Z"/>
                    <w:rFonts w:ascii="Segoe UI" w:hAnsi="Segoe UI" w:cs="Segoe UI"/>
                    <w:color w:val="000000"/>
                  </w:rPr>
                </w:rPrChange>
              </w:rPr>
              <w:pPrChange w:id="1681" w:author="Akash Virani" w:date="2015-09-21T17:04:00Z">
                <w:pPr>
                  <w:pStyle w:val="NoSpacing"/>
                  <w:numPr>
                    <w:numId w:val="43"/>
                  </w:numPr>
                  <w:ind w:left="360" w:hanging="360"/>
                </w:pPr>
              </w:pPrChange>
            </w:pPr>
            <w:del w:id="1682" w:author="Akash Virani" w:date="2015-09-21T17:09:00Z">
              <w:r w:rsidRPr="009D51D4" w:rsidDel="00751997">
                <w:rPr>
                  <w:rFonts w:ascii="Segoe UI" w:hAnsi="Segoe UI" w:cs="Segoe UI"/>
                  <w:strike/>
                  <w:color w:val="000000"/>
                  <w:rPrChange w:id="1683" w:author="Akash Virani" w:date="2015-09-21T16:51:00Z">
                    <w:rPr>
                      <w:rFonts w:ascii="Segoe UI" w:hAnsi="Segoe UI" w:cs="Segoe UI"/>
                      <w:color w:val="000000"/>
                    </w:rPr>
                  </w:rPrChange>
                </w:rPr>
                <w:delText>SetContentType</w:delText>
              </w:r>
            </w:del>
          </w:p>
          <w:p w14:paraId="078EA3B2" w14:textId="08556637" w:rsidR="00E27C55" w:rsidRPr="009D51D4" w:rsidDel="00751997" w:rsidRDefault="00E27C55" w:rsidP="00E27C55">
            <w:pPr>
              <w:pStyle w:val="NoSpacing"/>
              <w:ind w:left="360"/>
              <w:rPr>
                <w:del w:id="1684" w:author="Akash Virani" w:date="2015-09-21T17:09:00Z"/>
                <w:rFonts w:ascii="Segoe UI" w:hAnsi="Segoe UI" w:cs="Segoe UI"/>
                <w:strike/>
                <w:color w:val="000000"/>
                <w:rPrChange w:id="1685" w:author="Akash Virani" w:date="2015-09-21T16:51:00Z">
                  <w:rPr>
                    <w:del w:id="1686" w:author="Akash Virani" w:date="2015-09-21T17:09:00Z"/>
                    <w:rFonts w:ascii="Segoe UI" w:hAnsi="Segoe UI" w:cs="Segoe UI"/>
                    <w:color w:val="000000"/>
                  </w:rPr>
                </w:rPrChange>
              </w:rPr>
            </w:pPr>
            <w:del w:id="1687" w:author="Akash Virani" w:date="2015-09-21T17:09:00Z">
              <w:r w:rsidRPr="009D51D4" w:rsidDel="00751997">
                <w:rPr>
                  <w:rFonts w:ascii="Segoe UI" w:hAnsi="Segoe UI" w:cs="Segoe UI"/>
                  <w:strike/>
                  <w:color w:val="000000"/>
                  <w:rPrChange w:id="1688" w:author="Akash Virani" w:date="2015-09-21T16:51:00Z">
                    <w:rPr>
                      <w:rFonts w:ascii="Segoe UI" w:hAnsi="Segoe UI" w:cs="Segoe UI"/>
                      <w:color w:val="000000"/>
                    </w:rPr>
                  </w:rPrChange>
                </w:rPr>
                <w:delText>Sets the content type</w:delText>
              </w:r>
            </w:del>
          </w:p>
          <w:p w14:paraId="062A89A8" w14:textId="4F3F1110" w:rsidR="00E27C55" w:rsidRPr="009D51D4" w:rsidDel="00751997" w:rsidRDefault="00E27C55">
            <w:pPr>
              <w:pStyle w:val="NoSpacing"/>
              <w:numPr>
                <w:ilvl w:val="0"/>
                <w:numId w:val="293"/>
              </w:numPr>
              <w:rPr>
                <w:del w:id="1689" w:author="Akash Virani" w:date="2015-09-21T17:09:00Z"/>
                <w:rFonts w:ascii="Segoe UI" w:hAnsi="Segoe UI" w:cs="Segoe UI"/>
                <w:strike/>
                <w:color w:val="000000"/>
                <w:rPrChange w:id="1690" w:author="Akash Virani" w:date="2015-09-21T16:51:00Z">
                  <w:rPr>
                    <w:del w:id="1691" w:author="Akash Virani" w:date="2015-09-21T17:09:00Z"/>
                    <w:rFonts w:ascii="Segoe UI" w:hAnsi="Segoe UI" w:cs="Segoe UI"/>
                    <w:color w:val="000000"/>
                  </w:rPr>
                </w:rPrChange>
              </w:rPr>
              <w:pPrChange w:id="1692" w:author="Akash Virani" w:date="2015-09-21T17:04:00Z">
                <w:pPr>
                  <w:pStyle w:val="NoSpacing"/>
                  <w:numPr>
                    <w:numId w:val="43"/>
                  </w:numPr>
                  <w:ind w:left="360" w:hanging="360"/>
                </w:pPr>
              </w:pPrChange>
            </w:pPr>
            <w:del w:id="1693" w:author="Akash Virani" w:date="2015-09-21T17:09:00Z">
              <w:r w:rsidRPr="009D51D4" w:rsidDel="00751997">
                <w:rPr>
                  <w:rFonts w:ascii="Segoe UI" w:hAnsi="Segoe UI" w:cs="Segoe UI"/>
                  <w:strike/>
                  <w:color w:val="000000"/>
                  <w:rPrChange w:id="1694" w:author="Akash Virani" w:date="2015-09-21T16:51:00Z">
                    <w:rPr>
                      <w:rFonts w:ascii="Segoe UI" w:hAnsi="Segoe UI" w:cs="Segoe UI"/>
                      <w:color w:val="000000"/>
                    </w:rPr>
                  </w:rPrChange>
                </w:rPr>
                <w:delText xml:space="preserve">SetOneDriveDefaultContentType </w:delText>
              </w:r>
            </w:del>
          </w:p>
          <w:p w14:paraId="28EFA908" w14:textId="2CD2B50B" w:rsidR="00E27C55" w:rsidRPr="009D51D4" w:rsidDel="00751997" w:rsidRDefault="00E27C55" w:rsidP="00E27C55">
            <w:pPr>
              <w:pStyle w:val="NoSpacing"/>
              <w:ind w:left="360"/>
              <w:rPr>
                <w:del w:id="1695" w:author="Akash Virani" w:date="2015-09-21T17:09:00Z"/>
                <w:rFonts w:ascii="Segoe UI" w:hAnsi="Segoe UI" w:cs="Segoe UI"/>
                <w:strike/>
                <w:color w:val="000000"/>
                <w:rPrChange w:id="1696" w:author="Akash Virani" w:date="2015-09-21T16:51:00Z">
                  <w:rPr>
                    <w:del w:id="1697" w:author="Akash Virani" w:date="2015-09-21T17:09:00Z"/>
                    <w:rFonts w:ascii="Segoe UI" w:hAnsi="Segoe UI" w:cs="Segoe UI"/>
                    <w:color w:val="000000"/>
                  </w:rPr>
                </w:rPrChange>
              </w:rPr>
            </w:pPr>
            <w:del w:id="1698" w:author="Akash Virani" w:date="2015-09-21T17:09:00Z">
              <w:r w:rsidRPr="009D51D4" w:rsidDel="00751997">
                <w:rPr>
                  <w:rFonts w:ascii="Segoe UI" w:hAnsi="Segoe UI" w:cs="Segoe UI"/>
                  <w:strike/>
                  <w:color w:val="000000"/>
                  <w:rPrChange w:id="1699" w:author="Akash Virani" w:date="2015-09-21T16:51:00Z">
                    <w:rPr>
                      <w:rFonts w:ascii="Segoe UI" w:hAnsi="Segoe UI" w:cs="Segoe UI"/>
                      <w:color w:val="000000"/>
                    </w:rPr>
                  </w:rPrChange>
                </w:rPr>
                <w:delText>Sets default content type for user's One Drive</w:delText>
              </w:r>
            </w:del>
          </w:p>
          <w:p w14:paraId="0D3457D3" w14:textId="2A784089" w:rsidR="00E27C55" w:rsidRPr="009D51D4" w:rsidDel="00751997" w:rsidRDefault="00E27C55">
            <w:pPr>
              <w:pStyle w:val="NoSpacing"/>
              <w:numPr>
                <w:ilvl w:val="0"/>
                <w:numId w:val="293"/>
              </w:numPr>
              <w:rPr>
                <w:del w:id="1700" w:author="Akash Virani" w:date="2015-09-21T17:09:00Z"/>
                <w:rFonts w:ascii="Segoe UI" w:hAnsi="Segoe UI" w:cs="Segoe UI"/>
                <w:strike/>
                <w:color w:val="000000"/>
                <w:rPrChange w:id="1701" w:author="Akash Virani" w:date="2015-09-21T16:51:00Z">
                  <w:rPr>
                    <w:del w:id="1702" w:author="Akash Virani" w:date="2015-09-21T17:09:00Z"/>
                    <w:rFonts w:ascii="Segoe UI" w:hAnsi="Segoe UI" w:cs="Segoe UI"/>
                    <w:color w:val="000000"/>
                  </w:rPr>
                </w:rPrChange>
              </w:rPr>
              <w:pPrChange w:id="1703" w:author="Akash Virani" w:date="2015-09-21T17:04:00Z">
                <w:pPr>
                  <w:pStyle w:val="NoSpacing"/>
                  <w:numPr>
                    <w:numId w:val="43"/>
                  </w:numPr>
                  <w:ind w:left="360" w:hanging="360"/>
                </w:pPr>
              </w:pPrChange>
            </w:pPr>
            <w:del w:id="1704" w:author="Akash Virani" w:date="2015-09-21T17:09:00Z">
              <w:r w:rsidRPr="009D51D4" w:rsidDel="00751997">
                <w:rPr>
                  <w:rFonts w:ascii="Segoe UI" w:hAnsi="Segoe UI" w:cs="Segoe UI"/>
                  <w:strike/>
                  <w:color w:val="000000"/>
                  <w:rPrChange w:id="1705" w:author="Akash Virani" w:date="2015-09-21T16:51:00Z">
                    <w:rPr>
                      <w:rFonts w:ascii="Segoe UI" w:hAnsi="Segoe UI" w:cs="Segoe UI"/>
                      <w:color w:val="000000"/>
                    </w:rPr>
                  </w:rPrChange>
                </w:rPr>
                <w:delText>GetStreamFromFile</w:delText>
              </w:r>
            </w:del>
          </w:p>
          <w:p w14:paraId="2C19EACF" w14:textId="6250A3EE" w:rsidR="00E27C55" w:rsidRPr="009D51D4" w:rsidDel="00751997" w:rsidRDefault="00E27C55" w:rsidP="00E27C55">
            <w:pPr>
              <w:pStyle w:val="NoSpacing"/>
              <w:ind w:left="360"/>
              <w:rPr>
                <w:del w:id="1706" w:author="Akash Virani" w:date="2015-09-21T17:09:00Z"/>
                <w:rFonts w:ascii="Segoe UI" w:hAnsi="Segoe UI" w:cs="Segoe UI"/>
                <w:strike/>
                <w:color w:val="000000"/>
                <w:rPrChange w:id="1707" w:author="Akash Virani" w:date="2015-09-21T16:51:00Z">
                  <w:rPr>
                    <w:del w:id="1708" w:author="Akash Virani" w:date="2015-09-21T17:09:00Z"/>
                    <w:rFonts w:ascii="Segoe UI" w:hAnsi="Segoe UI" w:cs="Segoe UI"/>
                    <w:color w:val="000000"/>
                  </w:rPr>
                </w:rPrChange>
              </w:rPr>
            </w:pPr>
            <w:del w:id="1709" w:author="Akash Virani" w:date="2015-09-21T17:09:00Z">
              <w:r w:rsidRPr="009D51D4" w:rsidDel="00751997">
                <w:rPr>
                  <w:rFonts w:ascii="Segoe UI" w:hAnsi="Segoe UI" w:cs="Segoe UI"/>
                  <w:strike/>
                  <w:color w:val="000000"/>
                  <w:rPrChange w:id="1710" w:author="Akash Virani" w:date="2015-09-21T16:51:00Z">
                    <w:rPr>
                      <w:rFonts w:ascii="Segoe UI" w:hAnsi="Segoe UI" w:cs="Segoe UI"/>
                      <w:color w:val="000000"/>
                    </w:rPr>
                  </w:rPrChange>
                </w:rPr>
                <w:delText>Returns Stream data of the file</w:delText>
              </w:r>
            </w:del>
          </w:p>
          <w:p w14:paraId="7951C0AB" w14:textId="77777777" w:rsidR="00E27C55" w:rsidRPr="00C54284" w:rsidRDefault="00E27C55">
            <w:pPr>
              <w:pStyle w:val="NoSpacing"/>
              <w:numPr>
                <w:ilvl w:val="0"/>
                <w:numId w:val="293"/>
              </w:numPr>
              <w:rPr>
                <w:rFonts w:ascii="Segoe UI" w:hAnsi="Segoe UI" w:cs="Segoe UI"/>
                <w:color w:val="000000"/>
              </w:rPr>
              <w:pPrChange w:id="1711" w:author="Akash Virani" w:date="2015-09-21T17:04:00Z">
                <w:pPr>
                  <w:pStyle w:val="NoSpacing"/>
                  <w:numPr>
                    <w:numId w:val="43"/>
                  </w:numPr>
                  <w:ind w:left="360" w:hanging="360"/>
                </w:pPr>
              </w:pPrChange>
            </w:pPr>
            <w:r w:rsidRPr="00C54284">
              <w:rPr>
                <w:rFonts w:ascii="Segoe UI" w:hAnsi="Segoe UI" w:cs="Segoe UI"/>
                <w:color w:val="000000"/>
              </w:rPr>
              <w:t>UploadtoMatter</w:t>
            </w:r>
          </w:p>
          <w:p w14:paraId="5059462C"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Uploads the document to Matter library</w:t>
            </w:r>
          </w:p>
          <w:p w14:paraId="0BE5EF1D" w14:textId="4AADCB56" w:rsidR="00E27C55" w:rsidRPr="009D51D4" w:rsidDel="00751997" w:rsidRDefault="00E27C55">
            <w:pPr>
              <w:pStyle w:val="NoSpacing"/>
              <w:numPr>
                <w:ilvl w:val="0"/>
                <w:numId w:val="293"/>
              </w:numPr>
              <w:rPr>
                <w:del w:id="1712" w:author="Akash Virani" w:date="2015-09-21T17:09:00Z"/>
                <w:rFonts w:ascii="Segoe UI" w:hAnsi="Segoe UI" w:cs="Segoe UI"/>
                <w:strike/>
                <w:color w:val="000000"/>
                <w:rPrChange w:id="1713" w:author="Akash Virani" w:date="2015-09-21T16:52:00Z">
                  <w:rPr>
                    <w:del w:id="1714" w:author="Akash Virani" w:date="2015-09-21T17:09:00Z"/>
                    <w:rFonts w:ascii="Segoe UI" w:hAnsi="Segoe UI" w:cs="Segoe UI"/>
                    <w:color w:val="000000"/>
                  </w:rPr>
                </w:rPrChange>
              </w:rPr>
              <w:pPrChange w:id="1715" w:author="Akash Virani" w:date="2015-09-21T17:04:00Z">
                <w:pPr>
                  <w:pStyle w:val="NoSpacing"/>
                  <w:numPr>
                    <w:numId w:val="43"/>
                  </w:numPr>
                  <w:ind w:left="360" w:hanging="360"/>
                </w:pPr>
              </w:pPrChange>
            </w:pPr>
            <w:del w:id="1716" w:author="Akash Virani" w:date="2015-09-21T17:09:00Z">
              <w:r w:rsidRPr="009D51D4" w:rsidDel="00751997">
                <w:rPr>
                  <w:rFonts w:ascii="Segoe UI" w:hAnsi="Segoe UI" w:cs="Segoe UI"/>
                  <w:strike/>
                  <w:color w:val="000000"/>
                  <w:rPrChange w:id="1717" w:author="Akash Virani" w:date="2015-09-21T16:52:00Z">
                    <w:rPr>
                      <w:rFonts w:ascii="Segoe UI" w:hAnsi="Segoe UI" w:cs="Segoe UI"/>
                      <w:color w:val="000000"/>
                    </w:rPr>
                  </w:rPrChange>
                </w:rPr>
                <w:delText>isContentTypePresentCheck</w:delText>
              </w:r>
            </w:del>
          </w:p>
          <w:p w14:paraId="0F12D8F2" w14:textId="085E6EF9" w:rsidR="00E27C55" w:rsidRPr="009D51D4" w:rsidDel="00751997" w:rsidRDefault="00E27C55" w:rsidP="00E27C55">
            <w:pPr>
              <w:pStyle w:val="NoSpacing"/>
              <w:ind w:left="360"/>
              <w:rPr>
                <w:del w:id="1718" w:author="Akash Virani" w:date="2015-09-21T17:09:00Z"/>
                <w:rFonts w:ascii="Segoe UI" w:hAnsi="Segoe UI" w:cs="Segoe UI"/>
                <w:strike/>
                <w:color w:val="000000"/>
                <w:rPrChange w:id="1719" w:author="Akash Virani" w:date="2015-09-21T16:52:00Z">
                  <w:rPr>
                    <w:del w:id="1720" w:author="Akash Virani" w:date="2015-09-21T17:09:00Z"/>
                    <w:rFonts w:ascii="Segoe UI" w:hAnsi="Segoe UI" w:cs="Segoe UI"/>
                    <w:color w:val="000000"/>
                  </w:rPr>
                </w:rPrChange>
              </w:rPr>
            </w:pPr>
            <w:del w:id="1721" w:author="Akash Virani" w:date="2015-09-21T17:09:00Z">
              <w:r w:rsidRPr="009D51D4" w:rsidDel="00751997">
                <w:rPr>
                  <w:rFonts w:ascii="Segoe UI" w:hAnsi="Segoe UI" w:cs="Segoe UI"/>
                  <w:strike/>
                  <w:color w:val="000000"/>
                  <w:rPrChange w:id="1722" w:author="Akash Virani" w:date="2015-09-21T16:52:00Z">
                    <w:rPr>
                      <w:rFonts w:ascii="Segoe UI" w:hAnsi="Segoe UI" w:cs="Segoe UI"/>
                      <w:color w:val="000000"/>
                    </w:rPr>
                  </w:rPrChange>
                </w:rPr>
                <w:delText>Checks if the content type is present</w:delText>
              </w:r>
            </w:del>
          </w:p>
          <w:p w14:paraId="6119723C" w14:textId="29D3F9EF" w:rsidR="00E27C55" w:rsidRPr="009D51D4" w:rsidDel="00751997" w:rsidRDefault="00E27C55">
            <w:pPr>
              <w:pStyle w:val="NoSpacing"/>
              <w:numPr>
                <w:ilvl w:val="0"/>
                <w:numId w:val="293"/>
              </w:numPr>
              <w:rPr>
                <w:del w:id="1723" w:author="Akash Virani" w:date="2015-09-21T17:09:00Z"/>
                <w:rFonts w:ascii="Segoe UI" w:hAnsi="Segoe UI" w:cs="Segoe UI"/>
                <w:strike/>
                <w:color w:val="000000"/>
                <w:rPrChange w:id="1724" w:author="Akash Virani" w:date="2015-09-21T16:52:00Z">
                  <w:rPr>
                    <w:del w:id="1725" w:author="Akash Virani" w:date="2015-09-21T17:09:00Z"/>
                    <w:rFonts w:ascii="Segoe UI" w:hAnsi="Segoe UI" w:cs="Segoe UI"/>
                    <w:color w:val="000000"/>
                  </w:rPr>
                </w:rPrChange>
              </w:rPr>
              <w:pPrChange w:id="1726" w:author="Akash Virani" w:date="2015-09-21T17:04:00Z">
                <w:pPr>
                  <w:pStyle w:val="NoSpacing"/>
                  <w:numPr>
                    <w:numId w:val="43"/>
                  </w:numPr>
                  <w:ind w:left="360" w:hanging="360"/>
                </w:pPr>
              </w:pPrChange>
            </w:pPr>
            <w:del w:id="1727" w:author="Akash Virani" w:date="2015-09-21T17:09:00Z">
              <w:r w:rsidRPr="009D51D4" w:rsidDel="00751997">
                <w:rPr>
                  <w:rFonts w:ascii="Segoe UI" w:hAnsi="Segoe UI" w:cs="Segoe UI"/>
                  <w:strike/>
                  <w:color w:val="000000"/>
                  <w:rPrChange w:id="1728" w:author="Akash Virani" w:date="2015-09-21T16:52:00Z">
                    <w:rPr>
                      <w:rFonts w:ascii="Segoe UI" w:hAnsi="Segoe UI" w:cs="Segoe UI"/>
                      <w:color w:val="000000"/>
                    </w:rPr>
                  </w:rPrChange>
                </w:rPr>
                <w:delText>CreateSiteColumn</w:delText>
              </w:r>
            </w:del>
          </w:p>
          <w:p w14:paraId="28405C16" w14:textId="4428177F" w:rsidR="00E27C55" w:rsidRPr="009D51D4" w:rsidDel="00751997" w:rsidRDefault="00E27C55" w:rsidP="00E27C55">
            <w:pPr>
              <w:pStyle w:val="NoSpacing"/>
              <w:ind w:left="360"/>
              <w:rPr>
                <w:del w:id="1729" w:author="Akash Virani" w:date="2015-09-21T17:09:00Z"/>
                <w:rFonts w:ascii="Segoe UI" w:hAnsi="Segoe UI" w:cs="Segoe UI"/>
                <w:strike/>
                <w:color w:val="000000"/>
                <w:rPrChange w:id="1730" w:author="Akash Virani" w:date="2015-09-21T16:52:00Z">
                  <w:rPr>
                    <w:del w:id="1731" w:author="Akash Virani" w:date="2015-09-21T17:09:00Z"/>
                    <w:rFonts w:ascii="Segoe UI" w:hAnsi="Segoe UI" w:cs="Segoe UI"/>
                    <w:color w:val="000000"/>
                  </w:rPr>
                </w:rPrChange>
              </w:rPr>
            </w:pPr>
            <w:del w:id="1732" w:author="Akash Virani" w:date="2015-09-21T17:09:00Z">
              <w:r w:rsidRPr="009D51D4" w:rsidDel="00751997">
                <w:rPr>
                  <w:rFonts w:ascii="Segoe UI" w:hAnsi="Segoe UI" w:cs="Segoe UI"/>
                  <w:strike/>
                  <w:color w:val="000000"/>
                  <w:rPrChange w:id="1733" w:author="Akash Virani" w:date="2015-09-21T16:52:00Z">
                    <w:rPr>
                      <w:rFonts w:ascii="Segoe UI" w:hAnsi="Segoe UI" w:cs="Segoe UI"/>
                      <w:color w:val="000000"/>
                    </w:rPr>
                  </w:rPrChange>
                </w:rPr>
                <w:delText>Method to create site column</w:delText>
              </w:r>
            </w:del>
          </w:p>
          <w:p w14:paraId="48198E3C" w14:textId="511A3C87" w:rsidR="00E27C55" w:rsidRPr="009D51D4" w:rsidDel="00751997" w:rsidRDefault="00E27C55">
            <w:pPr>
              <w:pStyle w:val="NoSpacing"/>
              <w:numPr>
                <w:ilvl w:val="0"/>
                <w:numId w:val="293"/>
              </w:numPr>
              <w:rPr>
                <w:del w:id="1734" w:author="Akash Virani" w:date="2015-09-21T17:09:00Z"/>
                <w:rFonts w:ascii="Segoe UI" w:hAnsi="Segoe UI" w:cs="Segoe UI"/>
                <w:strike/>
                <w:color w:val="000000"/>
                <w:rPrChange w:id="1735" w:author="Akash Virani" w:date="2015-09-21T16:52:00Z">
                  <w:rPr>
                    <w:del w:id="1736" w:author="Akash Virani" w:date="2015-09-21T17:09:00Z"/>
                    <w:rFonts w:ascii="Segoe UI" w:hAnsi="Segoe UI" w:cs="Segoe UI"/>
                    <w:color w:val="000000"/>
                  </w:rPr>
                </w:rPrChange>
              </w:rPr>
              <w:pPrChange w:id="1737" w:author="Akash Virani" w:date="2015-09-21T17:04:00Z">
                <w:pPr>
                  <w:pStyle w:val="NoSpacing"/>
                  <w:numPr>
                    <w:numId w:val="43"/>
                  </w:numPr>
                  <w:ind w:left="360" w:hanging="360"/>
                </w:pPr>
              </w:pPrChange>
            </w:pPr>
            <w:del w:id="1738" w:author="Akash Virani" w:date="2015-09-21T17:09:00Z">
              <w:r w:rsidRPr="009D51D4" w:rsidDel="00751997">
                <w:rPr>
                  <w:rFonts w:ascii="Segoe UI" w:hAnsi="Segoe UI" w:cs="Segoe UI"/>
                  <w:strike/>
                  <w:color w:val="000000"/>
                  <w:rPrChange w:id="1739" w:author="Akash Virani" w:date="2015-09-21T16:52:00Z">
                    <w:rPr>
                      <w:rFonts w:ascii="Segoe UI" w:hAnsi="Segoe UI" w:cs="Segoe UI"/>
                      <w:color w:val="000000"/>
                    </w:rPr>
                  </w:rPrChange>
                </w:rPr>
                <w:delText>CreateContentType</w:delText>
              </w:r>
            </w:del>
          </w:p>
          <w:p w14:paraId="17727043" w14:textId="2D5283D2" w:rsidR="00E27C55" w:rsidRPr="009D51D4" w:rsidDel="00751997" w:rsidRDefault="00E27C55" w:rsidP="00E27C55">
            <w:pPr>
              <w:pStyle w:val="NoSpacing"/>
              <w:ind w:left="360"/>
              <w:rPr>
                <w:del w:id="1740" w:author="Akash Virani" w:date="2015-09-21T17:09:00Z"/>
                <w:rFonts w:ascii="Segoe UI" w:hAnsi="Segoe UI" w:cs="Segoe UI"/>
                <w:strike/>
                <w:color w:val="000000"/>
                <w:rPrChange w:id="1741" w:author="Akash Virani" w:date="2015-09-21T16:52:00Z">
                  <w:rPr>
                    <w:del w:id="1742" w:author="Akash Virani" w:date="2015-09-21T17:09:00Z"/>
                    <w:rFonts w:ascii="Segoe UI" w:hAnsi="Segoe UI" w:cs="Segoe UI"/>
                    <w:color w:val="000000"/>
                  </w:rPr>
                </w:rPrChange>
              </w:rPr>
            </w:pPr>
            <w:del w:id="1743" w:author="Akash Virani" w:date="2015-09-21T17:09:00Z">
              <w:r w:rsidRPr="009D51D4" w:rsidDel="00751997">
                <w:rPr>
                  <w:rFonts w:ascii="Segoe UI" w:hAnsi="Segoe UI" w:cs="Segoe UI"/>
                  <w:strike/>
                  <w:color w:val="000000"/>
                  <w:rPrChange w:id="1744" w:author="Akash Virani" w:date="2015-09-21T16:52:00Z">
                    <w:rPr>
                      <w:rFonts w:ascii="Segoe UI" w:hAnsi="Segoe UI" w:cs="Segoe UI"/>
                      <w:color w:val="000000"/>
                    </w:rPr>
                  </w:rPrChange>
                </w:rPr>
                <w:delText>Method to create Content Types</w:delText>
              </w:r>
            </w:del>
          </w:p>
          <w:p w14:paraId="1C49735D" w14:textId="5197DB57" w:rsidR="00E27C55" w:rsidRPr="009D51D4" w:rsidDel="00751997" w:rsidRDefault="00E27C55">
            <w:pPr>
              <w:pStyle w:val="NoSpacing"/>
              <w:numPr>
                <w:ilvl w:val="0"/>
                <w:numId w:val="293"/>
              </w:numPr>
              <w:rPr>
                <w:del w:id="1745" w:author="Akash Virani" w:date="2015-09-21T17:09:00Z"/>
                <w:rFonts w:ascii="Segoe UI" w:hAnsi="Segoe UI" w:cs="Segoe UI"/>
                <w:strike/>
                <w:color w:val="000000"/>
                <w:rPrChange w:id="1746" w:author="Akash Virani" w:date="2015-09-21T16:52:00Z">
                  <w:rPr>
                    <w:del w:id="1747" w:author="Akash Virani" w:date="2015-09-21T17:09:00Z"/>
                    <w:rFonts w:ascii="Segoe UI" w:hAnsi="Segoe UI" w:cs="Segoe UI"/>
                    <w:color w:val="000000"/>
                  </w:rPr>
                </w:rPrChange>
              </w:rPr>
              <w:pPrChange w:id="1748" w:author="Akash Virani" w:date="2015-09-21T17:04:00Z">
                <w:pPr>
                  <w:pStyle w:val="NoSpacing"/>
                  <w:numPr>
                    <w:numId w:val="43"/>
                  </w:numPr>
                  <w:ind w:left="360" w:hanging="360"/>
                </w:pPr>
              </w:pPrChange>
            </w:pPr>
            <w:del w:id="1749" w:author="Akash Virani" w:date="2015-09-21T17:09:00Z">
              <w:r w:rsidRPr="009D51D4" w:rsidDel="00751997">
                <w:rPr>
                  <w:rFonts w:ascii="Segoe UI" w:hAnsi="Segoe UI" w:cs="Segoe UI"/>
                  <w:strike/>
                  <w:color w:val="000000"/>
                  <w:rPrChange w:id="1750" w:author="Akash Virani" w:date="2015-09-21T16:52:00Z">
                    <w:rPr>
                      <w:rFonts w:ascii="Segoe UI" w:hAnsi="Segoe UI" w:cs="Segoe UI"/>
                      <w:color w:val="000000"/>
                    </w:rPr>
                  </w:rPrChange>
                </w:rPr>
                <w:delText>AddColumnsToContentType</w:delText>
              </w:r>
            </w:del>
          </w:p>
          <w:p w14:paraId="48DB7307" w14:textId="49C68075" w:rsidR="00E27C55" w:rsidRPr="009D51D4" w:rsidDel="00751997" w:rsidRDefault="00E27C55" w:rsidP="00E27C55">
            <w:pPr>
              <w:pStyle w:val="NoSpacing"/>
              <w:ind w:left="360"/>
              <w:rPr>
                <w:del w:id="1751" w:author="Akash Virani" w:date="2015-09-21T17:09:00Z"/>
                <w:rFonts w:ascii="Segoe UI" w:hAnsi="Segoe UI" w:cs="Segoe UI"/>
                <w:strike/>
                <w:color w:val="000000"/>
                <w:rPrChange w:id="1752" w:author="Akash Virani" w:date="2015-09-21T16:52:00Z">
                  <w:rPr>
                    <w:del w:id="1753" w:author="Akash Virani" w:date="2015-09-21T17:09:00Z"/>
                    <w:rFonts w:ascii="Segoe UI" w:hAnsi="Segoe UI" w:cs="Segoe UI"/>
                    <w:color w:val="000000"/>
                  </w:rPr>
                </w:rPrChange>
              </w:rPr>
            </w:pPr>
            <w:del w:id="1754" w:author="Akash Virani" w:date="2015-09-21T17:09:00Z">
              <w:r w:rsidRPr="009D51D4" w:rsidDel="00751997">
                <w:rPr>
                  <w:rFonts w:ascii="Segoe UI" w:hAnsi="Segoe UI" w:cs="Segoe UI"/>
                  <w:strike/>
                  <w:color w:val="000000"/>
                  <w:rPrChange w:id="1755" w:author="Akash Virani" w:date="2015-09-21T16:52:00Z">
                    <w:rPr>
                      <w:rFonts w:ascii="Segoe UI" w:hAnsi="Segoe UI" w:cs="Segoe UI"/>
                      <w:color w:val="000000"/>
                    </w:rPr>
                  </w:rPrChange>
                </w:rPr>
                <w:delText>Method to add columns to Content Type</w:delText>
              </w:r>
            </w:del>
          </w:p>
          <w:p w14:paraId="25D8AEE2" w14:textId="77777777" w:rsidR="00E27C55" w:rsidRPr="00C54284" w:rsidRDefault="00E27C55">
            <w:pPr>
              <w:pStyle w:val="NoSpacing"/>
              <w:numPr>
                <w:ilvl w:val="0"/>
                <w:numId w:val="293"/>
              </w:numPr>
              <w:rPr>
                <w:rFonts w:ascii="Segoe UI" w:hAnsi="Segoe UI" w:cs="Segoe UI"/>
                <w:color w:val="000000"/>
              </w:rPr>
              <w:pPrChange w:id="1756" w:author="Akash Virani" w:date="2015-09-21T17:04:00Z">
                <w:pPr>
                  <w:pStyle w:val="NoSpacing"/>
                  <w:numPr>
                    <w:numId w:val="43"/>
                  </w:numPr>
                  <w:ind w:left="360" w:hanging="360"/>
                </w:pPr>
              </w:pPrChange>
            </w:pPr>
            <w:r w:rsidRPr="00C54284">
              <w:rPr>
                <w:rFonts w:ascii="Segoe UI" w:hAnsi="Segoe UI" w:cs="Segoe UI"/>
                <w:color w:val="000000"/>
              </w:rPr>
              <w:t>CheckoutOperationStatus</w:t>
            </w:r>
          </w:p>
          <w:p w14:paraId="04B9D7B1"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Processes the status of checkout operation</w:t>
            </w:r>
          </w:p>
          <w:p w14:paraId="68944EA1" w14:textId="77777777" w:rsidR="00E27C55" w:rsidRPr="00C54284" w:rsidRDefault="00E27C55">
            <w:pPr>
              <w:pStyle w:val="NoSpacing"/>
              <w:numPr>
                <w:ilvl w:val="0"/>
                <w:numId w:val="293"/>
              </w:numPr>
              <w:rPr>
                <w:rFonts w:ascii="Segoe UI" w:hAnsi="Segoe UI" w:cs="Segoe UI"/>
                <w:color w:val="000000"/>
              </w:rPr>
              <w:pPrChange w:id="1757" w:author="Akash Virani" w:date="2015-09-21T17:04:00Z">
                <w:pPr>
                  <w:pStyle w:val="NoSpacing"/>
                  <w:numPr>
                    <w:numId w:val="43"/>
                  </w:numPr>
                  <w:ind w:left="360" w:hanging="360"/>
                </w:pPr>
              </w:pPrChange>
            </w:pPr>
            <w:r w:rsidRPr="00C54284">
              <w:rPr>
                <w:rFonts w:ascii="Segoe UI" w:hAnsi="Segoe UI" w:cs="Segoe UI"/>
                <w:color w:val="000000"/>
              </w:rPr>
              <w:t>UpdateOperationStatus</w:t>
            </w:r>
          </w:p>
          <w:p w14:paraId="1C997292"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Processes the status of update operation</w:t>
            </w:r>
          </w:p>
          <w:p w14:paraId="45CD1D16" w14:textId="77777777" w:rsidR="00E27C55" w:rsidRPr="00C54284" w:rsidRDefault="00E27C55">
            <w:pPr>
              <w:pStyle w:val="NoSpacing"/>
              <w:numPr>
                <w:ilvl w:val="0"/>
                <w:numId w:val="293"/>
              </w:numPr>
              <w:rPr>
                <w:rFonts w:ascii="Segoe UI" w:hAnsi="Segoe UI" w:cs="Segoe UI"/>
                <w:color w:val="000000"/>
              </w:rPr>
              <w:pPrChange w:id="1758" w:author="Akash Virani" w:date="2015-09-21T17:04:00Z">
                <w:pPr>
                  <w:pStyle w:val="NoSpacing"/>
                  <w:numPr>
                    <w:numId w:val="43"/>
                  </w:numPr>
                  <w:ind w:left="360" w:hanging="360"/>
                </w:pPr>
              </w:pPrChange>
            </w:pPr>
            <w:r w:rsidRPr="00C54284">
              <w:rPr>
                <w:rFonts w:ascii="Segoe UI" w:hAnsi="Segoe UI" w:cs="Segoe UI"/>
                <w:color w:val="000000"/>
              </w:rPr>
              <w:t>DetachOperation</w:t>
            </w:r>
          </w:p>
          <w:p w14:paraId="758AE924" w14:textId="77777777" w:rsidR="00E27C55" w:rsidRDefault="00E27C55" w:rsidP="00E27C55">
            <w:pPr>
              <w:pStyle w:val="NoSpacing"/>
              <w:ind w:left="360"/>
              <w:rPr>
                <w:ins w:id="1759" w:author="Akash Virani" w:date="2015-09-21T16:54:00Z"/>
                <w:rFonts w:ascii="Segoe UI" w:hAnsi="Segoe UI" w:cs="Segoe UI"/>
                <w:color w:val="000000"/>
              </w:rPr>
            </w:pPr>
            <w:r w:rsidRPr="00C54284">
              <w:rPr>
                <w:rFonts w:ascii="Segoe UI" w:hAnsi="Segoe UI" w:cs="Segoe UI"/>
                <w:color w:val="000000"/>
              </w:rPr>
              <w:t>Performs detach operation</w:t>
            </w:r>
          </w:p>
          <w:p w14:paraId="56E0ABAF" w14:textId="77777777" w:rsidR="00DF0445" w:rsidRDefault="00DF0445">
            <w:pPr>
              <w:pStyle w:val="NoSpacing"/>
              <w:numPr>
                <w:ilvl w:val="0"/>
                <w:numId w:val="293"/>
              </w:numPr>
              <w:rPr>
                <w:ins w:id="1760" w:author="Akash Virani" w:date="2015-09-21T16:55:00Z"/>
                <w:rFonts w:ascii="Segoe UI" w:hAnsi="Segoe UI" w:cs="Segoe UI"/>
                <w:color w:val="000000"/>
              </w:rPr>
              <w:pPrChange w:id="1761" w:author="Akash Virani" w:date="2015-09-21T17:09:00Z">
                <w:pPr>
                  <w:pStyle w:val="NoSpacing"/>
                  <w:ind w:left="360"/>
                </w:pPr>
              </w:pPrChange>
            </w:pPr>
            <w:ins w:id="1762" w:author="Akash Virani" w:date="2015-09-21T16:54:00Z">
              <w:r w:rsidRPr="00DF0445">
                <w:rPr>
                  <w:rFonts w:ascii="Segoe UI" w:hAnsi="Segoe UI" w:cs="Segoe UI"/>
                  <w:color w:val="000000"/>
                  <w:rPrChange w:id="1763" w:author="Akash Virani" w:date="2015-09-21T16:55:00Z">
                    <w:rPr>
                      <w:rFonts w:ascii="Consolas" w:eastAsiaTheme="minorHAnsi" w:hAnsi="Consolas" w:cs="Consolas"/>
                      <w:color w:val="000000"/>
                      <w:sz w:val="19"/>
                      <w:szCs w:val="19"/>
                      <w:highlight w:val="white"/>
                      <w:lang w:bidi="gu-IN"/>
                    </w:rPr>
                  </w:rPrChange>
                </w:rPr>
                <w:t>ReturnErrorFile</w:t>
              </w:r>
            </w:ins>
          </w:p>
          <w:p w14:paraId="6406B9F0" w14:textId="41C5EB0D" w:rsidR="00DF0445" w:rsidRPr="00DF0445" w:rsidRDefault="00DF0445">
            <w:pPr>
              <w:pStyle w:val="NoSpacing"/>
              <w:ind w:left="360"/>
              <w:rPr>
                <w:ins w:id="1764" w:author="Akash Virani" w:date="2015-09-21T16:54:00Z"/>
                <w:rFonts w:ascii="Segoe UI" w:hAnsi="Segoe UI" w:cs="Segoe UI"/>
                <w:color w:val="000000"/>
                <w:rPrChange w:id="1765" w:author="Akash Virani" w:date="2015-09-21T16:55:00Z">
                  <w:rPr>
                    <w:ins w:id="1766" w:author="Akash Virani" w:date="2015-09-21T16:54:00Z"/>
                    <w:rFonts w:ascii="Consolas" w:eastAsiaTheme="minorHAnsi" w:hAnsi="Consolas" w:cs="Consolas"/>
                    <w:color w:val="000000"/>
                    <w:sz w:val="19"/>
                    <w:szCs w:val="19"/>
                    <w:lang w:bidi="gu-IN"/>
                  </w:rPr>
                </w:rPrChange>
              </w:rPr>
            </w:pPr>
            <w:ins w:id="1767" w:author="Akash Virani" w:date="2015-09-21T16:55:00Z">
              <w:r w:rsidRPr="00DF0445">
                <w:rPr>
                  <w:rFonts w:ascii="Segoe UI" w:hAnsi="Segoe UI" w:cs="Segoe UI"/>
                  <w:color w:val="000000"/>
                  <w:rPrChange w:id="1768" w:author="Akash Virani" w:date="2015-09-21T16:56:00Z">
                    <w:rPr>
                      <w:rFonts w:ascii="Consolas" w:eastAsiaTheme="minorHAnsi" w:hAnsi="Consolas" w:cs="Consolas"/>
                      <w:color w:val="008000"/>
                      <w:sz w:val="19"/>
                      <w:szCs w:val="19"/>
                      <w:highlight w:val="white"/>
                      <w:lang w:bidi="gu-IN"/>
                    </w:rPr>
                  </w:rPrChange>
                </w:rPr>
                <w:t>Gets the memory stream with specified content</w:t>
              </w:r>
              <w:r>
                <w:rPr>
                  <w:rFonts w:ascii="Consolas" w:eastAsiaTheme="minorHAnsi" w:hAnsi="Consolas" w:cs="Consolas"/>
                  <w:color w:val="008000"/>
                  <w:sz w:val="19"/>
                  <w:szCs w:val="19"/>
                  <w:highlight w:val="white"/>
                  <w:lang w:bidi="gu-IN"/>
                </w:rPr>
                <w:t>.</w:t>
              </w:r>
            </w:ins>
          </w:p>
          <w:p w14:paraId="27F794F3" w14:textId="77777777" w:rsidR="00DF0445" w:rsidRDefault="00DF0445">
            <w:pPr>
              <w:pStyle w:val="NoSpacing"/>
              <w:numPr>
                <w:ilvl w:val="0"/>
                <w:numId w:val="293"/>
              </w:numPr>
              <w:rPr>
                <w:ins w:id="1769" w:author="Akash Virani" w:date="2015-09-21T16:55:00Z"/>
                <w:rFonts w:ascii="Segoe UI" w:hAnsi="Segoe UI" w:cs="Segoe UI"/>
                <w:color w:val="000000"/>
              </w:rPr>
              <w:pPrChange w:id="1770" w:author="Akash Virani" w:date="2015-09-21T17:09:00Z">
                <w:pPr>
                  <w:pStyle w:val="NoSpacing"/>
                  <w:ind w:left="360"/>
                </w:pPr>
              </w:pPrChange>
            </w:pPr>
            <w:ins w:id="1771" w:author="Akash Virani" w:date="2015-09-21T16:54:00Z">
              <w:r w:rsidRPr="00DF0445">
                <w:rPr>
                  <w:rFonts w:ascii="Segoe UI" w:hAnsi="Segoe UI" w:cs="Segoe UI"/>
                  <w:color w:val="000000"/>
                  <w:rPrChange w:id="1772" w:author="Akash Virani" w:date="2015-09-21T16:55:00Z">
                    <w:rPr>
                      <w:rFonts w:ascii="Consolas" w:eastAsiaTheme="minorHAnsi" w:hAnsi="Consolas" w:cs="Consolas"/>
                      <w:color w:val="000000"/>
                      <w:sz w:val="19"/>
                      <w:szCs w:val="19"/>
                      <w:highlight w:val="white"/>
                      <w:lang w:bidi="gu-IN"/>
                    </w:rPr>
                  </w:rPrChange>
                </w:rPr>
                <w:t>DiscardDocumentCheckout</w:t>
              </w:r>
            </w:ins>
          </w:p>
          <w:p w14:paraId="60D72C76" w14:textId="35AC07A0" w:rsidR="00DF0445" w:rsidRPr="00DF0445" w:rsidRDefault="00DF0445">
            <w:pPr>
              <w:pStyle w:val="NoSpacing"/>
              <w:ind w:left="360"/>
              <w:rPr>
                <w:ins w:id="1773" w:author="Akash Virani" w:date="2015-09-21T16:54:00Z"/>
                <w:rFonts w:ascii="Segoe UI" w:hAnsi="Segoe UI" w:cs="Segoe UI"/>
                <w:color w:val="000000"/>
                <w:rPrChange w:id="1774" w:author="Akash Virani" w:date="2015-09-21T16:55:00Z">
                  <w:rPr>
                    <w:ins w:id="1775" w:author="Akash Virani" w:date="2015-09-21T16:54:00Z"/>
                    <w:rFonts w:ascii="Consolas" w:eastAsiaTheme="minorHAnsi" w:hAnsi="Consolas" w:cs="Consolas"/>
                    <w:color w:val="000000"/>
                    <w:sz w:val="19"/>
                    <w:szCs w:val="19"/>
                    <w:lang w:bidi="gu-IN"/>
                  </w:rPr>
                </w:rPrChange>
              </w:rPr>
            </w:pPr>
            <w:ins w:id="1776" w:author="Akash Virani" w:date="2015-09-21T16:55:00Z">
              <w:r w:rsidRPr="00DF0445">
                <w:rPr>
                  <w:rFonts w:ascii="Segoe UI" w:hAnsi="Segoe UI" w:cs="Segoe UI"/>
                  <w:color w:val="000000"/>
                  <w:rPrChange w:id="1777" w:author="Akash Virani" w:date="2015-09-21T16:56:00Z">
                    <w:rPr>
                      <w:rFonts w:ascii="Consolas" w:eastAsiaTheme="minorHAnsi" w:hAnsi="Consolas" w:cs="Consolas"/>
                      <w:color w:val="008000"/>
                      <w:sz w:val="19"/>
                      <w:szCs w:val="19"/>
                      <w:highlight w:val="white"/>
                      <w:lang w:bidi="gu-IN"/>
                    </w:rPr>
                  </w:rPrChange>
                </w:rPr>
                <w:t>Discards checkout from the documents</w:t>
              </w:r>
            </w:ins>
          </w:p>
          <w:p w14:paraId="73BC8B7B" w14:textId="77777777" w:rsidR="00DF0445" w:rsidRDefault="00DF0445">
            <w:pPr>
              <w:pStyle w:val="NoSpacing"/>
              <w:numPr>
                <w:ilvl w:val="0"/>
                <w:numId w:val="293"/>
              </w:numPr>
              <w:rPr>
                <w:ins w:id="1778" w:author="Akash Virani" w:date="2015-09-21T16:55:00Z"/>
                <w:rFonts w:ascii="Segoe UI" w:hAnsi="Segoe UI" w:cs="Segoe UI"/>
                <w:color w:val="000000"/>
              </w:rPr>
              <w:pPrChange w:id="1779" w:author="Akash Virani" w:date="2015-09-21T17:09:00Z">
                <w:pPr>
                  <w:pStyle w:val="NoSpacing"/>
                  <w:ind w:left="360"/>
                </w:pPr>
              </w:pPrChange>
            </w:pPr>
            <w:ins w:id="1780" w:author="Akash Virani" w:date="2015-09-21T16:54:00Z">
              <w:r w:rsidRPr="00DF0445">
                <w:rPr>
                  <w:rFonts w:ascii="Segoe UI" w:hAnsi="Segoe UI" w:cs="Segoe UI"/>
                  <w:color w:val="000000"/>
                  <w:rPrChange w:id="1781" w:author="Akash Virani" w:date="2015-09-21T16:55:00Z">
                    <w:rPr>
                      <w:rFonts w:ascii="Consolas" w:eastAsiaTheme="minorHAnsi" w:hAnsi="Consolas" w:cs="Consolas"/>
                      <w:color w:val="000000"/>
                      <w:sz w:val="19"/>
                      <w:szCs w:val="19"/>
                      <w:highlight w:val="white"/>
                      <w:lang w:bidi="gu-IN"/>
                    </w:rPr>
                  </w:rPrChange>
                </w:rPr>
                <w:t>DiscardCheckout</w:t>
              </w:r>
            </w:ins>
          </w:p>
          <w:p w14:paraId="23AD57D9" w14:textId="19382C32" w:rsidR="00DF0445" w:rsidRPr="00DF0445" w:rsidRDefault="00DF0445">
            <w:pPr>
              <w:pStyle w:val="NoSpacing"/>
              <w:ind w:left="360"/>
              <w:rPr>
                <w:ins w:id="1782" w:author="Akash Virani" w:date="2015-09-21T16:55:00Z"/>
                <w:rFonts w:ascii="Segoe UI" w:hAnsi="Segoe UI" w:cs="Segoe UI"/>
                <w:color w:val="000000"/>
                <w:rPrChange w:id="1783" w:author="Akash Virani" w:date="2015-09-21T16:55:00Z">
                  <w:rPr>
                    <w:ins w:id="1784" w:author="Akash Virani" w:date="2015-09-21T16:55:00Z"/>
                    <w:rFonts w:ascii="Consolas" w:eastAsiaTheme="minorHAnsi" w:hAnsi="Consolas" w:cs="Consolas"/>
                    <w:color w:val="000000"/>
                    <w:sz w:val="19"/>
                    <w:szCs w:val="19"/>
                    <w:lang w:bidi="gu-IN"/>
                  </w:rPr>
                </w:rPrChange>
              </w:rPr>
            </w:pPr>
            <w:ins w:id="1785" w:author="Akash Virani" w:date="2015-09-21T16:55:00Z">
              <w:r w:rsidRPr="00DF0445">
                <w:rPr>
                  <w:rFonts w:ascii="Segoe UI" w:hAnsi="Segoe UI" w:cs="Segoe UI"/>
                  <w:color w:val="000000"/>
                  <w:rPrChange w:id="1786" w:author="Akash Virani" w:date="2015-09-21T16:56:00Z">
                    <w:rPr>
                      <w:rFonts w:ascii="Consolas" w:eastAsiaTheme="minorHAnsi" w:hAnsi="Consolas" w:cs="Consolas"/>
                      <w:color w:val="008000"/>
                      <w:sz w:val="19"/>
                      <w:szCs w:val="19"/>
                      <w:highlight w:val="white"/>
                      <w:lang w:bidi="gu-IN"/>
                    </w:rPr>
                  </w:rPrChange>
                </w:rPr>
                <w:t>Discard individual document from Matter Center</w:t>
              </w:r>
            </w:ins>
          </w:p>
          <w:p w14:paraId="1B044B2A" w14:textId="77777777" w:rsidR="00DF0445" w:rsidRDefault="00DF0445">
            <w:pPr>
              <w:pStyle w:val="NoSpacing"/>
              <w:numPr>
                <w:ilvl w:val="0"/>
                <w:numId w:val="293"/>
              </w:numPr>
              <w:rPr>
                <w:ins w:id="1787" w:author="Akash Virani" w:date="2015-09-21T16:55:00Z"/>
                <w:rFonts w:ascii="Segoe UI" w:hAnsi="Segoe UI" w:cs="Segoe UI"/>
                <w:color w:val="000000"/>
              </w:rPr>
              <w:pPrChange w:id="1788" w:author="Akash Virani" w:date="2015-09-21T17:09:00Z">
                <w:pPr>
                  <w:pStyle w:val="NoSpacing"/>
                  <w:ind w:left="360"/>
                </w:pPr>
              </w:pPrChange>
            </w:pPr>
            <w:ins w:id="1789" w:author="Akash Virani" w:date="2015-09-21T16:55:00Z">
              <w:r w:rsidRPr="00DF0445">
                <w:rPr>
                  <w:rFonts w:ascii="Segoe UI" w:hAnsi="Segoe UI" w:cs="Segoe UI"/>
                  <w:color w:val="000000"/>
                  <w:rPrChange w:id="1790" w:author="Akash Virani" w:date="2015-09-21T16:55:00Z">
                    <w:rPr>
                      <w:rFonts w:ascii="Consolas" w:eastAsiaTheme="minorHAnsi" w:hAnsi="Consolas" w:cs="Consolas"/>
                      <w:color w:val="000000"/>
                      <w:sz w:val="19"/>
                      <w:szCs w:val="19"/>
                      <w:highlight w:val="white"/>
                      <w:lang w:bidi="gu-IN"/>
                    </w:rPr>
                  </w:rPrChange>
                </w:rPr>
                <w:t>getLibraryName</w:t>
              </w:r>
            </w:ins>
          </w:p>
          <w:p w14:paraId="68E1AADC" w14:textId="1B896F90" w:rsidR="00DF0445" w:rsidRPr="00C54284" w:rsidRDefault="00DF0445">
            <w:pPr>
              <w:pStyle w:val="NoSpacing"/>
              <w:ind w:left="360"/>
              <w:rPr>
                <w:rFonts w:ascii="Segoe UI" w:hAnsi="Segoe UI" w:cs="Segoe UI"/>
                <w:color w:val="000000"/>
              </w:rPr>
            </w:pPr>
            <w:ins w:id="1791" w:author="Akash Virani" w:date="2015-09-21T16:55:00Z">
              <w:r w:rsidRPr="00DF0445">
                <w:rPr>
                  <w:rFonts w:ascii="Segoe UI" w:hAnsi="Segoe UI" w:cs="Segoe UI"/>
                  <w:color w:val="000000"/>
                  <w:rPrChange w:id="1792" w:author="Akash Virani" w:date="2015-09-21T16:56:00Z">
                    <w:rPr>
                      <w:rFonts w:ascii="Consolas" w:eastAsiaTheme="minorHAnsi" w:hAnsi="Consolas" w:cs="Consolas"/>
                      <w:color w:val="008000"/>
                      <w:sz w:val="19"/>
                      <w:szCs w:val="19"/>
                      <w:highlight w:val="white"/>
                      <w:lang w:bidi="gu-IN"/>
                    </w:rPr>
                  </w:rPrChange>
                </w:rPr>
                <w:t>Get library title using parent list</w:t>
              </w:r>
            </w:ins>
          </w:p>
        </w:tc>
      </w:tr>
    </w:tbl>
    <w:p w14:paraId="127126E9" w14:textId="77777777" w:rsidR="00E27C55" w:rsidRPr="00C54284" w:rsidRDefault="00E27C55" w:rsidP="00E27C55">
      <w:pPr>
        <w:rPr>
          <w:rFonts w:ascii="Segoe UI" w:hAnsi="Segoe UI" w:cs="Segoe UI"/>
        </w:rPr>
      </w:pPr>
    </w:p>
    <w:p w14:paraId="19EE7304" w14:textId="77777777" w:rsidR="00E27C55" w:rsidRPr="00C54284" w:rsidRDefault="00E27C55" w:rsidP="00E27C55">
      <w:pPr>
        <w:rPr>
          <w:rFonts w:ascii="Segoe UI" w:hAnsi="Segoe UI" w:cs="Segoe UI"/>
        </w:rPr>
      </w:pPr>
    </w:p>
    <w:tbl>
      <w:tblPr>
        <w:tblStyle w:val="TableGrid"/>
        <w:tblW w:w="0" w:type="auto"/>
        <w:tblInd w:w="900" w:type="dxa"/>
        <w:tblLook w:val="04A0" w:firstRow="1" w:lastRow="0" w:firstColumn="1" w:lastColumn="0" w:noHBand="0" w:noVBand="1"/>
      </w:tblPr>
      <w:tblGrid>
        <w:gridCol w:w="1615"/>
        <w:gridCol w:w="7555"/>
      </w:tblGrid>
      <w:tr w:rsidR="00E27C55" w:rsidRPr="00C54284" w14:paraId="5D4762EF" w14:textId="77777777" w:rsidTr="00E27C55">
        <w:tc>
          <w:tcPr>
            <w:tcW w:w="1615" w:type="dxa"/>
          </w:tcPr>
          <w:p w14:paraId="6BBF2709" w14:textId="77777777" w:rsidR="00E27C55" w:rsidRPr="00C54284" w:rsidRDefault="00E27C55" w:rsidP="00E27C55">
            <w:pPr>
              <w:pStyle w:val="NoSpacing"/>
              <w:rPr>
                <w:rFonts w:ascii="Segoe UI" w:hAnsi="Segoe UI" w:cs="Segoe UI"/>
              </w:rPr>
            </w:pPr>
            <w:r w:rsidRPr="00C54284">
              <w:rPr>
                <w:rFonts w:ascii="Segoe UI" w:hAnsi="Segoe UI" w:cs="Segoe UI"/>
              </w:rPr>
              <w:t>File name</w:t>
            </w:r>
          </w:p>
        </w:tc>
        <w:tc>
          <w:tcPr>
            <w:tcW w:w="7555" w:type="dxa"/>
          </w:tcPr>
          <w:p w14:paraId="1F496228" w14:textId="77777777" w:rsidR="00E27C55" w:rsidRPr="00C54284" w:rsidRDefault="00E27C55" w:rsidP="00E27C55">
            <w:pPr>
              <w:pStyle w:val="NoSpacing"/>
              <w:rPr>
                <w:rFonts w:ascii="Segoe UI" w:hAnsi="Segoe UI" w:cs="Segoe UI"/>
              </w:rPr>
            </w:pPr>
            <w:r w:rsidRPr="00C54284">
              <w:rPr>
                <w:rFonts w:ascii="Segoe UI" w:hAnsi="Segoe UI" w:cs="Segoe UI"/>
              </w:rPr>
              <w:t>MailHelperFunctions.cs</w:t>
            </w:r>
          </w:p>
        </w:tc>
      </w:tr>
      <w:tr w:rsidR="00E27C55" w:rsidRPr="00C54284" w14:paraId="0AD125B0" w14:textId="77777777" w:rsidTr="00E27C55">
        <w:tc>
          <w:tcPr>
            <w:tcW w:w="1615" w:type="dxa"/>
          </w:tcPr>
          <w:p w14:paraId="16AB52D4" w14:textId="77777777" w:rsidR="00E27C55" w:rsidRPr="00C54284" w:rsidRDefault="00E27C55" w:rsidP="00E27C55">
            <w:pPr>
              <w:pStyle w:val="NoSpacing"/>
              <w:rPr>
                <w:rFonts w:ascii="Segoe UI" w:hAnsi="Segoe UI" w:cs="Segoe UI"/>
              </w:rPr>
            </w:pPr>
            <w:r w:rsidRPr="00C54284">
              <w:rPr>
                <w:rFonts w:ascii="Segoe UI" w:hAnsi="Segoe UI" w:cs="Segoe UI"/>
              </w:rPr>
              <w:t>Class Name</w:t>
            </w:r>
          </w:p>
        </w:tc>
        <w:tc>
          <w:tcPr>
            <w:tcW w:w="7555" w:type="dxa"/>
          </w:tcPr>
          <w:p w14:paraId="459546FD" w14:textId="77777777" w:rsidR="00E27C55" w:rsidRPr="00C54284" w:rsidRDefault="00E27C55" w:rsidP="00E27C55">
            <w:pPr>
              <w:pStyle w:val="NoSpacing"/>
              <w:rPr>
                <w:rFonts w:ascii="Segoe UI" w:hAnsi="Segoe UI" w:cs="Segoe UI"/>
              </w:rPr>
            </w:pPr>
            <w:r w:rsidRPr="00C54284">
              <w:rPr>
                <w:rFonts w:ascii="Segoe UI" w:hAnsi="Segoe UI" w:cs="Segoe UI"/>
              </w:rPr>
              <w:t>MailHelperFunctions.cs</w:t>
            </w:r>
          </w:p>
        </w:tc>
      </w:tr>
      <w:tr w:rsidR="00E27C55" w:rsidRPr="00C54284" w14:paraId="6962C3B4" w14:textId="77777777" w:rsidTr="00E27C55">
        <w:tc>
          <w:tcPr>
            <w:tcW w:w="1615" w:type="dxa"/>
          </w:tcPr>
          <w:p w14:paraId="149F993F" w14:textId="77777777" w:rsidR="00E27C55" w:rsidRPr="00C54284" w:rsidRDefault="00E27C55" w:rsidP="00E27C55">
            <w:pPr>
              <w:pStyle w:val="NoSpacing"/>
              <w:rPr>
                <w:rFonts w:ascii="Segoe UI" w:hAnsi="Segoe UI" w:cs="Segoe UI"/>
              </w:rPr>
            </w:pPr>
            <w:r w:rsidRPr="00C54284">
              <w:rPr>
                <w:rFonts w:ascii="Segoe UI" w:hAnsi="Segoe UI" w:cs="Segoe UI"/>
              </w:rPr>
              <w:t>Namespace</w:t>
            </w:r>
          </w:p>
        </w:tc>
        <w:tc>
          <w:tcPr>
            <w:tcW w:w="7555" w:type="dxa"/>
          </w:tcPr>
          <w:p w14:paraId="49C6C43A" w14:textId="77777777" w:rsidR="00E27C55" w:rsidRPr="00C54284" w:rsidRDefault="00E27C55" w:rsidP="00E27C55">
            <w:pPr>
              <w:pStyle w:val="NoSpacing"/>
              <w:rPr>
                <w:rFonts w:ascii="Segoe UI" w:hAnsi="Segoe UI" w:cs="Segoe UI"/>
              </w:rPr>
            </w:pPr>
            <w:r w:rsidRPr="00C54284">
              <w:rPr>
                <w:rFonts w:ascii="Segoe UI" w:hAnsi="Segoe UI" w:cs="Segoe UI"/>
              </w:rPr>
              <w:t>Microsoft.Legal.MatterCenter.ProviderService</w:t>
            </w:r>
          </w:p>
        </w:tc>
      </w:tr>
      <w:tr w:rsidR="00E27C55" w:rsidRPr="00C54284" w14:paraId="23600B21" w14:textId="77777777" w:rsidTr="00E27C55">
        <w:tc>
          <w:tcPr>
            <w:tcW w:w="1615" w:type="dxa"/>
          </w:tcPr>
          <w:p w14:paraId="0CFABA0B" w14:textId="77777777" w:rsidR="00E27C55" w:rsidRPr="00C54284" w:rsidRDefault="00E27C55" w:rsidP="00E27C55">
            <w:pPr>
              <w:pStyle w:val="NoSpacing"/>
              <w:rPr>
                <w:rFonts w:ascii="Segoe UI" w:hAnsi="Segoe UI" w:cs="Segoe UI"/>
              </w:rPr>
            </w:pPr>
            <w:r w:rsidRPr="00C54284">
              <w:rPr>
                <w:rFonts w:ascii="Segoe UI" w:hAnsi="Segoe UI" w:cs="Segoe UI"/>
              </w:rPr>
              <w:t>Assembly</w:t>
            </w:r>
          </w:p>
        </w:tc>
        <w:tc>
          <w:tcPr>
            <w:tcW w:w="7555" w:type="dxa"/>
          </w:tcPr>
          <w:p w14:paraId="09BFEFD2" w14:textId="77777777" w:rsidR="00E27C55" w:rsidRPr="00C54284" w:rsidRDefault="00E27C55" w:rsidP="00E27C55">
            <w:pPr>
              <w:pStyle w:val="NoSpacing"/>
              <w:rPr>
                <w:rFonts w:ascii="Segoe UI" w:hAnsi="Segoe UI" w:cs="Segoe UI"/>
              </w:rPr>
            </w:pPr>
            <w:r w:rsidRPr="00C54284">
              <w:rPr>
                <w:rFonts w:ascii="Segoe UI" w:hAnsi="Segoe UI" w:cs="Segoe UI"/>
              </w:rPr>
              <w:t>Microsoft.Legal.MatterCenter.ProviderService</w:t>
            </w:r>
          </w:p>
        </w:tc>
      </w:tr>
      <w:tr w:rsidR="00E27C55" w:rsidRPr="00C54284" w14:paraId="6DAC6CC3" w14:textId="77777777" w:rsidTr="00E27C55">
        <w:tc>
          <w:tcPr>
            <w:tcW w:w="1615" w:type="dxa"/>
          </w:tcPr>
          <w:p w14:paraId="3697C189" w14:textId="77777777" w:rsidR="00E27C55" w:rsidRPr="00C54284" w:rsidRDefault="00E27C55" w:rsidP="00E27C55">
            <w:pPr>
              <w:pStyle w:val="NoSpacing"/>
              <w:rPr>
                <w:rFonts w:ascii="Segoe UI" w:hAnsi="Segoe UI" w:cs="Segoe UI"/>
              </w:rPr>
            </w:pPr>
            <w:r w:rsidRPr="00C54284">
              <w:rPr>
                <w:rFonts w:ascii="Segoe UI" w:hAnsi="Segoe UI" w:cs="Segoe UI"/>
              </w:rPr>
              <w:t>Methods</w:t>
            </w:r>
          </w:p>
        </w:tc>
        <w:tc>
          <w:tcPr>
            <w:tcW w:w="7555" w:type="dxa"/>
          </w:tcPr>
          <w:p w14:paraId="76E888B9" w14:textId="77777777" w:rsidR="00E27C55" w:rsidRPr="00C54284" w:rsidRDefault="00E27C55" w:rsidP="00E27C55">
            <w:pPr>
              <w:pStyle w:val="NoSpacing"/>
              <w:numPr>
                <w:ilvl w:val="0"/>
                <w:numId w:val="47"/>
              </w:numPr>
              <w:rPr>
                <w:rFonts w:ascii="Segoe UI" w:hAnsi="Segoe UI" w:cs="Segoe UI"/>
                <w:color w:val="000000"/>
              </w:rPr>
            </w:pPr>
            <w:r w:rsidRPr="00C54284">
              <w:rPr>
                <w:rFonts w:ascii="Segoe UI" w:hAnsi="Segoe UI" w:cs="Segoe UI"/>
                <w:color w:val="000000"/>
              </w:rPr>
              <w:t>GenerateEmail</w:t>
            </w:r>
          </w:p>
          <w:p w14:paraId="51D206E2" w14:textId="77777777" w:rsidR="00E27C55" w:rsidRPr="00C54284" w:rsidRDefault="00E27C55" w:rsidP="00E27C55">
            <w:pPr>
              <w:pStyle w:val="NoSpacing"/>
              <w:ind w:left="360"/>
              <w:rPr>
                <w:rFonts w:ascii="Segoe UI" w:hAnsi="Segoe UI" w:cs="Segoe UI"/>
                <w:color w:val="000000"/>
              </w:rPr>
            </w:pPr>
            <w:r w:rsidRPr="00C54284">
              <w:rPr>
                <w:rFonts w:ascii="Segoe UI" w:hAnsi="Segoe UI" w:cs="Segoe UI"/>
                <w:color w:val="000000"/>
              </w:rPr>
              <w:t xml:space="preserve">Generates the email to be sent </w:t>
            </w:r>
          </w:p>
          <w:p w14:paraId="015EF8AD" w14:textId="77777777" w:rsidR="00E27C55" w:rsidRPr="00C54284" w:rsidRDefault="00E27C55" w:rsidP="00E27C55">
            <w:pPr>
              <w:pStyle w:val="NoSpacing"/>
              <w:numPr>
                <w:ilvl w:val="0"/>
                <w:numId w:val="47"/>
              </w:numPr>
              <w:rPr>
                <w:rFonts w:ascii="Segoe UI" w:hAnsi="Segoe UI" w:cs="Segoe UI"/>
                <w:color w:val="000000"/>
              </w:rPr>
            </w:pPr>
            <w:r w:rsidRPr="00C54284">
              <w:rPr>
                <w:rFonts w:ascii="Segoe UI" w:hAnsi="Segoe UI" w:cs="Segoe UI"/>
                <w:color w:val="000000"/>
              </w:rPr>
              <w:lastRenderedPageBreak/>
              <w:t>getMailAsStream:</w:t>
            </w:r>
          </w:p>
          <w:p w14:paraId="1846221F" w14:textId="77777777" w:rsidR="00E27C55" w:rsidRDefault="00E27C55" w:rsidP="00E27C55">
            <w:pPr>
              <w:pStyle w:val="NoSpacing"/>
              <w:ind w:left="360"/>
              <w:rPr>
                <w:rFonts w:ascii="Segoe UI" w:hAnsi="Segoe UI" w:cs="Segoe UI"/>
                <w:color w:val="000000"/>
              </w:rPr>
            </w:pPr>
            <w:r w:rsidRPr="00C54284">
              <w:rPr>
                <w:rFonts w:ascii="Segoe UI" w:hAnsi="Segoe UI" w:cs="Segoe UI"/>
                <w:color w:val="000000"/>
              </w:rPr>
              <w:t>Forms the memory stream of the mail with attachments</w:t>
            </w:r>
          </w:p>
          <w:p w14:paraId="5597CB8A" w14:textId="77777777" w:rsidR="008E46B4" w:rsidRPr="00C54284" w:rsidRDefault="008E46B4" w:rsidP="003A225B">
            <w:pPr>
              <w:pStyle w:val="NoSpacing"/>
              <w:numPr>
                <w:ilvl w:val="0"/>
                <w:numId w:val="47"/>
              </w:numPr>
              <w:rPr>
                <w:rFonts w:ascii="Segoe UI" w:hAnsi="Segoe UI" w:cs="Segoe UI"/>
                <w:color w:val="000000"/>
              </w:rPr>
            </w:pPr>
            <w:r w:rsidRPr="00C54284">
              <w:rPr>
                <w:rFonts w:ascii="Segoe UI" w:hAnsi="Segoe UI" w:cs="Segoe UI"/>
                <w:color w:val="000000"/>
              </w:rPr>
              <w:t>ReturnExtension:</w:t>
            </w:r>
          </w:p>
          <w:p w14:paraId="3376BFE4" w14:textId="29F35614" w:rsidR="008E46B4" w:rsidRPr="00C54284" w:rsidRDefault="008E46B4">
            <w:pPr>
              <w:pStyle w:val="NoSpacing"/>
              <w:ind w:left="360"/>
              <w:rPr>
                <w:rFonts w:ascii="Segoe UI" w:hAnsi="Segoe UI" w:cs="Segoe UI"/>
                <w:color w:val="000000"/>
              </w:rPr>
            </w:pPr>
            <w:r w:rsidRPr="00C54284">
              <w:rPr>
                <w:rFonts w:ascii="Segoe UI" w:hAnsi="Segoe UI" w:cs="Segoe UI"/>
                <w:color w:val="000000"/>
              </w:rPr>
              <w:t>Gets the file content type based on specified extension</w:t>
            </w:r>
          </w:p>
        </w:tc>
      </w:tr>
    </w:tbl>
    <w:p w14:paraId="0AD55F81" w14:textId="77777777" w:rsidR="00E27C55" w:rsidRPr="00C54284" w:rsidRDefault="00E27C55" w:rsidP="00E27C55">
      <w:pPr>
        <w:rPr>
          <w:rFonts w:ascii="Segoe UI" w:hAnsi="Segoe UI" w:cs="Segoe UI"/>
        </w:rPr>
      </w:pPr>
    </w:p>
    <w:p w14:paraId="36BD8DE3" w14:textId="77777777" w:rsidR="00E27C55" w:rsidRPr="00C54284" w:rsidRDefault="00E27C55" w:rsidP="00E27C55">
      <w:pPr>
        <w:rPr>
          <w:rFonts w:ascii="Segoe UI" w:hAnsi="Segoe UI" w:cs="Segoe UI"/>
        </w:rPr>
      </w:pPr>
    </w:p>
    <w:tbl>
      <w:tblPr>
        <w:tblStyle w:val="TableGrid"/>
        <w:tblW w:w="0" w:type="auto"/>
        <w:tblInd w:w="900" w:type="dxa"/>
        <w:tblLook w:val="04A0" w:firstRow="1" w:lastRow="0" w:firstColumn="1" w:lastColumn="0" w:noHBand="0" w:noVBand="1"/>
      </w:tblPr>
      <w:tblGrid>
        <w:gridCol w:w="1615"/>
        <w:gridCol w:w="7555"/>
      </w:tblGrid>
      <w:tr w:rsidR="00E27C55" w:rsidRPr="00C54284" w14:paraId="59949331" w14:textId="77777777" w:rsidTr="00E27C55">
        <w:tc>
          <w:tcPr>
            <w:tcW w:w="1615" w:type="dxa"/>
          </w:tcPr>
          <w:p w14:paraId="20F915E2" w14:textId="77777777" w:rsidR="00E27C55" w:rsidRPr="00C54284" w:rsidRDefault="00E27C55" w:rsidP="00E27C55">
            <w:pPr>
              <w:pStyle w:val="NoSpacing"/>
              <w:rPr>
                <w:rFonts w:ascii="Segoe UI" w:hAnsi="Segoe UI" w:cs="Segoe UI"/>
              </w:rPr>
            </w:pPr>
            <w:r w:rsidRPr="00C54284">
              <w:rPr>
                <w:rFonts w:ascii="Segoe UI" w:hAnsi="Segoe UI" w:cs="Segoe UI"/>
              </w:rPr>
              <w:t>File name</w:t>
            </w:r>
          </w:p>
        </w:tc>
        <w:tc>
          <w:tcPr>
            <w:tcW w:w="7555" w:type="dxa"/>
          </w:tcPr>
          <w:p w14:paraId="0EC93F78" w14:textId="77777777" w:rsidR="00E27C55" w:rsidRPr="00C54284" w:rsidRDefault="00E27C55" w:rsidP="00E27C55">
            <w:pPr>
              <w:pStyle w:val="NoSpacing"/>
              <w:rPr>
                <w:rFonts w:ascii="Segoe UI" w:hAnsi="Segoe UI" w:cs="Segoe UI"/>
              </w:rPr>
            </w:pPr>
            <w:r w:rsidRPr="00C54284">
              <w:rPr>
                <w:rFonts w:ascii="Segoe UI" w:hAnsi="Segoe UI" w:cs="Segoe UI"/>
              </w:rPr>
              <w:t>UploadHelperFunctions.cs</w:t>
            </w:r>
          </w:p>
        </w:tc>
      </w:tr>
      <w:tr w:rsidR="00E27C55" w:rsidRPr="00C54284" w14:paraId="1680D8FF" w14:textId="77777777" w:rsidTr="00E27C55">
        <w:tc>
          <w:tcPr>
            <w:tcW w:w="1615" w:type="dxa"/>
          </w:tcPr>
          <w:p w14:paraId="33DFAC46" w14:textId="77777777" w:rsidR="00E27C55" w:rsidRPr="00C54284" w:rsidRDefault="00E27C55" w:rsidP="00E27C55">
            <w:pPr>
              <w:pStyle w:val="NoSpacing"/>
              <w:rPr>
                <w:rFonts w:ascii="Segoe UI" w:hAnsi="Segoe UI" w:cs="Segoe UI"/>
              </w:rPr>
            </w:pPr>
            <w:r w:rsidRPr="00C54284">
              <w:rPr>
                <w:rFonts w:ascii="Segoe UI" w:hAnsi="Segoe UI" w:cs="Segoe UI"/>
              </w:rPr>
              <w:t>Class Name</w:t>
            </w:r>
          </w:p>
        </w:tc>
        <w:tc>
          <w:tcPr>
            <w:tcW w:w="7555" w:type="dxa"/>
          </w:tcPr>
          <w:p w14:paraId="26E0BB5E" w14:textId="77777777" w:rsidR="00E27C55" w:rsidRPr="00C54284" w:rsidRDefault="00E27C55" w:rsidP="00E27C55">
            <w:pPr>
              <w:pStyle w:val="NoSpacing"/>
              <w:rPr>
                <w:rFonts w:ascii="Segoe UI" w:hAnsi="Segoe UI" w:cs="Segoe UI"/>
              </w:rPr>
            </w:pPr>
            <w:r w:rsidRPr="00C54284">
              <w:rPr>
                <w:rFonts w:ascii="Segoe UI" w:hAnsi="Segoe UI" w:cs="Segoe UI"/>
              </w:rPr>
              <w:t>UploadHelperFunctions.cs</w:t>
            </w:r>
          </w:p>
        </w:tc>
      </w:tr>
      <w:tr w:rsidR="00E27C55" w:rsidRPr="00C54284" w14:paraId="13952E53" w14:textId="77777777" w:rsidTr="00E27C55">
        <w:tc>
          <w:tcPr>
            <w:tcW w:w="1615" w:type="dxa"/>
          </w:tcPr>
          <w:p w14:paraId="68116BED" w14:textId="77777777" w:rsidR="00E27C55" w:rsidRPr="00C54284" w:rsidRDefault="00E27C55" w:rsidP="00E27C55">
            <w:pPr>
              <w:pStyle w:val="NoSpacing"/>
              <w:rPr>
                <w:rFonts w:ascii="Segoe UI" w:hAnsi="Segoe UI" w:cs="Segoe UI"/>
              </w:rPr>
            </w:pPr>
            <w:r w:rsidRPr="00C54284">
              <w:rPr>
                <w:rFonts w:ascii="Segoe UI" w:hAnsi="Segoe UI" w:cs="Segoe UI"/>
              </w:rPr>
              <w:t>Namespace</w:t>
            </w:r>
          </w:p>
        </w:tc>
        <w:tc>
          <w:tcPr>
            <w:tcW w:w="7555" w:type="dxa"/>
          </w:tcPr>
          <w:p w14:paraId="7F665343" w14:textId="77777777" w:rsidR="00E27C55" w:rsidRPr="00C54284" w:rsidRDefault="00E27C55" w:rsidP="00E27C55">
            <w:pPr>
              <w:pStyle w:val="NoSpacing"/>
              <w:rPr>
                <w:rFonts w:ascii="Segoe UI" w:hAnsi="Segoe UI" w:cs="Segoe UI"/>
              </w:rPr>
            </w:pPr>
            <w:r w:rsidRPr="00C54284">
              <w:rPr>
                <w:rFonts w:ascii="Segoe UI" w:hAnsi="Segoe UI" w:cs="Segoe UI"/>
              </w:rPr>
              <w:t>Microsoft.Legal.MatterCenter.ProviderService</w:t>
            </w:r>
          </w:p>
        </w:tc>
      </w:tr>
      <w:tr w:rsidR="00E27C55" w:rsidRPr="00C54284" w14:paraId="128B5299" w14:textId="77777777" w:rsidTr="00E27C55">
        <w:tc>
          <w:tcPr>
            <w:tcW w:w="1615" w:type="dxa"/>
          </w:tcPr>
          <w:p w14:paraId="5D1ED8BA" w14:textId="77777777" w:rsidR="00E27C55" w:rsidRPr="00C54284" w:rsidRDefault="00E27C55" w:rsidP="00E27C55">
            <w:pPr>
              <w:pStyle w:val="NoSpacing"/>
              <w:rPr>
                <w:rFonts w:ascii="Segoe UI" w:hAnsi="Segoe UI" w:cs="Segoe UI"/>
              </w:rPr>
            </w:pPr>
            <w:r w:rsidRPr="00C54284">
              <w:rPr>
                <w:rFonts w:ascii="Segoe UI" w:hAnsi="Segoe UI" w:cs="Segoe UI"/>
              </w:rPr>
              <w:t>Assembly</w:t>
            </w:r>
          </w:p>
        </w:tc>
        <w:tc>
          <w:tcPr>
            <w:tcW w:w="7555" w:type="dxa"/>
          </w:tcPr>
          <w:p w14:paraId="036D48B7" w14:textId="77777777" w:rsidR="00E27C55" w:rsidRPr="00C54284" w:rsidRDefault="00E27C55" w:rsidP="00E27C55">
            <w:pPr>
              <w:pStyle w:val="NoSpacing"/>
              <w:rPr>
                <w:rFonts w:ascii="Segoe UI" w:hAnsi="Segoe UI" w:cs="Segoe UI"/>
              </w:rPr>
            </w:pPr>
            <w:r w:rsidRPr="00C54284">
              <w:rPr>
                <w:rFonts w:ascii="Segoe UI" w:hAnsi="Segoe UI" w:cs="Segoe UI"/>
              </w:rPr>
              <w:t>Microsoft.Legal.MatterCenter.ProviderService</w:t>
            </w:r>
          </w:p>
        </w:tc>
      </w:tr>
      <w:tr w:rsidR="00E27C55" w:rsidRPr="00C54284" w14:paraId="4765F09E" w14:textId="77777777" w:rsidTr="00E27C55">
        <w:tc>
          <w:tcPr>
            <w:tcW w:w="1615" w:type="dxa"/>
          </w:tcPr>
          <w:p w14:paraId="05EC8151" w14:textId="77777777" w:rsidR="00E27C55" w:rsidRPr="00C54284" w:rsidRDefault="00E27C55" w:rsidP="00E27C55">
            <w:pPr>
              <w:pStyle w:val="NoSpacing"/>
              <w:rPr>
                <w:rFonts w:ascii="Segoe UI" w:hAnsi="Segoe UI" w:cs="Segoe UI"/>
              </w:rPr>
            </w:pPr>
            <w:r w:rsidRPr="00C54284">
              <w:rPr>
                <w:rFonts w:ascii="Segoe UI" w:hAnsi="Segoe UI" w:cs="Segoe UI"/>
              </w:rPr>
              <w:t>Methods</w:t>
            </w:r>
          </w:p>
        </w:tc>
        <w:tc>
          <w:tcPr>
            <w:tcW w:w="7555" w:type="dxa"/>
          </w:tcPr>
          <w:p w14:paraId="5D29A9B6" w14:textId="77777777" w:rsidR="00E27C55" w:rsidRPr="00C54284" w:rsidRDefault="00E27C55" w:rsidP="00E27C55">
            <w:pPr>
              <w:pStyle w:val="NoSpacing"/>
              <w:numPr>
                <w:ilvl w:val="0"/>
                <w:numId w:val="48"/>
              </w:numPr>
              <w:rPr>
                <w:rFonts w:ascii="Segoe UI" w:hAnsi="Segoe UI" w:cs="Segoe UI"/>
                <w:color w:val="000000"/>
              </w:rPr>
            </w:pPr>
            <w:r w:rsidRPr="00C54284">
              <w:rPr>
                <w:rFonts w:ascii="Segoe UI" w:hAnsi="Segoe UI" w:cs="Segoe UI"/>
                <w:color w:val="000000"/>
              </w:rPr>
              <w:t>Upload:</w:t>
            </w:r>
          </w:p>
          <w:p w14:paraId="2260882E" w14:textId="77777777" w:rsidR="00E27C55" w:rsidRDefault="00E27C55" w:rsidP="00E27C55">
            <w:pPr>
              <w:pStyle w:val="NoSpacing"/>
              <w:ind w:left="360"/>
              <w:rPr>
                <w:ins w:id="1793" w:author="Akash Virani" w:date="2015-09-21T17:17:00Z"/>
                <w:rFonts w:ascii="Segoe UI" w:hAnsi="Segoe UI" w:cs="Segoe UI"/>
                <w:color w:val="000000"/>
              </w:rPr>
            </w:pPr>
            <w:r w:rsidRPr="00C54284">
              <w:rPr>
                <w:rFonts w:ascii="Segoe UI" w:hAnsi="Segoe UI" w:cs="Segoe UI"/>
                <w:color w:val="000000"/>
              </w:rPr>
              <w:t>Upload mail and attachment to SharePoint library</w:t>
            </w:r>
          </w:p>
          <w:p w14:paraId="09AF205B" w14:textId="2331C4F3" w:rsidR="00360798" w:rsidRDefault="00360798">
            <w:pPr>
              <w:pStyle w:val="NoSpacing"/>
              <w:numPr>
                <w:ilvl w:val="0"/>
                <w:numId w:val="48"/>
              </w:numPr>
              <w:rPr>
                <w:ins w:id="1794" w:author="Akash Virani" w:date="2015-09-21T17:20:00Z"/>
                <w:rFonts w:ascii="Segoe UI" w:hAnsi="Segoe UI" w:cs="Segoe UI"/>
                <w:color w:val="000000"/>
              </w:rPr>
              <w:pPrChange w:id="1795" w:author="Akash Virani" w:date="2015-09-21T17:20:00Z">
                <w:pPr>
                  <w:pStyle w:val="NoSpacing"/>
                  <w:ind w:left="360"/>
                </w:pPr>
              </w:pPrChange>
            </w:pPr>
            <w:ins w:id="1796" w:author="Akash Virani" w:date="2015-09-21T17:17:00Z">
              <w:r w:rsidRPr="00360798">
                <w:rPr>
                  <w:rFonts w:ascii="Segoe UI" w:hAnsi="Segoe UI" w:cs="Segoe UI"/>
                  <w:color w:val="000000"/>
                  <w:rPrChange w:id="1797" w:author="Akash Virani" w:date="2015-09-21T17:19:00Z">
                    <w:rPr>
                      <w:rFonts w:ascii="Consolas" w:eastAsiaTheme="minorHAnsi" w:hAnsi="Consolas" w:cs="Consolas"/>
                      <w:color w:val="000000"/>
                      <w:sz w:val="19"/>
                      <w:szCs w:val="19"/>
                      <w:highlight w:val="white"/>
                      <w:lang w:bidi="gu-IN"/>
                    </w:rPr>
                  </w:rPrChange>
                </w:rPr>
                <w:t>UploadFilesMail</w:t>
              </w:r>
            </w:ins>
            <w:ins w:id="1798" w:author="Akash Virani" w:date="2015-09-21T17:20:00Z">
              <w:r>
                <w:rPr>
                  <w:rFonts w:ascii="Segoe UI" w:hAnsi="Segoe UI" w:cs="Segoe UI"/>
                  <w:color w:val="000000"/>
                </w:rPr>
                <w:t>:</w:t>
              </w:r>
            </w:ins>
          </w:p>
          <w:p w14:paraId="6F7D6E13" w14:textId="4206774A" w:rsidR="00360798" w:rsidRPr="00360798" w:rsidRDefault="00360798">
            <w:pPr>
              <w:pStyle w:val="NoSpacing"/>
              <w:ind w:left="360"/>
              <w:rPr>
                <w:ins w:id="1799" w:author="Akash Virani" w:date="2015-09-21T17:17:00Z"/>
                <w:rFonts w:ascii="Segoe UI" w:hAnsi="Segoe UI" w:cs="Segoe UI"/>
                <w:color w:val="000000"/>
                <w:rPrChange w:id="1800" w:author="Akash Virani" w:date="2015-09-21T17:19:00Z">
                  <w:rPr>
                    <w:ins w:id="1801" w:author="Akash Virani" w:date="2015-09-21T17:17:00Z"/>
                    <w:rFonts w:ascii="Consolas" w:eastAsiaTheme="minorHAnsi" w:hAnsi="Consolas" w:cs="Consolas"/>
                    <w:color w:val="000000"/>
                    <w:sz w:val="19"/>
                    <w:szCs w:val="19"/>
                    <w:lang w:bidi="gu-IN"/>
                  </w:rPr>
                </w:rPrChange>
              </w:rPr>
            </w:pPr>
            <w:ins w:id="1802" w:author="Akash Virani" w:date="2015-09-21T17:20:00Z">
              <w:r w:rsidRPr="00360798">
                <w:rPr>
                  <w:rFonts w:ascii="Segoe UI" w:hAnsi="Segoe UI" w:cs="Segoe UI"/>
                  <w:color w:val="000000"/>
                  <w:rPrChange w:id="1803" w:author="Akash Virani" w:date="2015-09-21T17:23:00Z">
                    <w:rPr>
                      <w:rFonts w:ascii="Consolas" w:eastAsiaTheme="minorHAnsi" w:hAnsi="Consolas" w:cs="Consolas"/>
                      <w:color w:val="008000"/>
                      <w:sz w:val="19"/>
                      <w:szCs w:val="19"/>
                      <w:highlight w:val="white"/>
                      <w:lang w:bidi="gu-IN"/>
                    </w:rPr>
                  </w:rPrChange>
                </w:rPr>
                <w:t>Reads the XMLDocument and determines whether the request is to upload entire mail/attachment/.eml file/.msg file and calls respective method.</w:t>
              </w:r>
            </w:ins>
          </w:p>
          <w:p w14:paraId="475D69CE" w14:textId="4DBF0150" w:rsidR="00360798" w:rsidRDefault="00360798">
            <w:pPr>
              <w:pStyle w:val="NoSpacing"/>
              <w:numPr>
                <w:ilvl w:val="0"/>
                <w:numId w:val="48"/>
              </w:numPr>
              <w:rPr>
                <w:ins w:id="1804" w:author="Akash Virani" w:date="2015-09-21T17:20:00Z"/>
                <w:rFonts w:ascii="Segoe UI" w:hAnsi="Segoe UI" w:cs="Segoe UI"/>
                <w:color w:val="000000"/>
              </w:rPr>
              <w:pPrChange w:id="1805" w:author="Akash Virani" w:date="2015-09-21T17:20:00Z">
                <w:pPr>
                  <w:pStyle w:val="NoSpacing"/>
                  <w:ind w:left="360"/>
                </w:pPr>
              </w:pPrChange>
            </w:pPr>
            <w:ins w:id="1806" w:author="Akash Virani" w:date="2015-09-21T17:18:00Z">
              <w:r w:rsidRPr="00360798">
                <w:rPr>
                  <w:rFonts w:ascii="Segoe UI" w:hAnsi="Segoe UI" w:cs="Segoe UI"/>
                  <w:color w:val="000000"/>
                  <w:rPrChange w:id="1807" w:author="Akash Virani" w:date="2015-09-21T17:19:00Z">
                    <w:rPr>
                      <w:rFonts w:ascii="Consolas" w:eastAsiaTheme="minorHAnsi" w:hAnsi="Consolas" w:cs="Consolas"/>
                      <w:color w:val="000000"/>
                      <w:sz w:val="19"/>
                      <w:szCs w:val="19"/>
                      <w:highlight w:val="white"/>
                      <w:lang w:bidi="gu-IN"/>
                    </w:rPr>
                  </w:rPrChange>
                </w:rPr>
                <w:t>RetrieveNodeValue</w:t>
              </w:r>
            </w:ins>
            <w:ins w:id="1808" w:author="Akash Virani" w:date="2015-09-21T17:20:00Z">
              <w:r>
                <w:rPr>
                  <w:rFonts w:ascii="Segoe UI" w:hAnsi="Segoe UI" w:cs="Segoe UI"/>
                  <w:color w:val="000000"/>
                </w:rPr>
                <w:t>:</w:t>
              </w:r>
            </w:ins>
          </w:p>
          <w:p w14:paraId="0D1B33D1" w14:textId="6B8A741C" w:rsidR="00360798" w:rsidRPr="00360798" w:rsidRDefault="00360798">
            <w:pPr>
              <w:pStyle w:val="NoSpacing"/>
              <w:ind w:left="360"/>
              <w:rPr>
                <w:ins w:id="1809" w:author="Akash Virani" w:date="2015-09-21T17:18:00Z"/>
                <w:rFonts w:ascii="Segoe UI" w:hAnsi="Segoe UI" w:cs="Segoe UI"/>
                <w:color w:val="000000"/>
                <w:rPrChange w:id="1810" w:author="Akash Virani" w:date="2015-09-21T17:19:00Z">
                  <w:rPr>
                    <w:ins w:id="1811" w:author="Akash Virani" w:date="2015-09-21T17:18:00Z"/>
                    <w:rFonts w:ascii="Consolas" w:eastAsiaTheme="minorHAnsi" w:hAnsi="Consolas" w:cs="Consolas"/>
                    <w:color w:val="000000"/>
                    <w:sz w:val="19"/>
                    <w:szCs w:val="19"/>
                    <w:lang w:bidi="gu-IN"/>
                  </w:rPr>
                </w:rPrChange>
              </w:rPr>
            </w:pPr>
            <w:ins w:id="1812" w:author="Akash Virani" w:date="2015-09-21T17:20:00Z">
              <w:r w:rsidRPr="00360798">
                <w:rPr>
                  <w:rFonts w:ascii="Segoe UI" w:hAnsi="Segoe UI" w:cs="Segoe UI"/>
                  <w:color w:val="000000"/>
                  <w:rPrChange w:id="1813" w:author="Akash Virani" w:date="2015-09-21T17:24:00Z">
                    <w:rPr>
                      <w:rFonts w:ascii="Consolas" w:eastAsiaTheme="minorHAnsi" w:hAnsi="Consolas" w:cs="Consolas"/>
                      <w:color w:val="008000"/>
                      <w:sz w:val="19"/>
                      <w:szCs w:val="19"/>
                      <w:highlight w:val="white"/>
                      <w:lang w:bidi="gu-IN"/>
                    </w:rPr>
                  </w:rPrChange>
                </w:rPr>
                <w:t>Retrieves the specified node value from XML document</w:t>
              </w:r>
            </w:ins>
          </w:p>
          <w:p w14:paraId="33A22D75" w14:textId="513245A6" w:rsidR="00360798" w:rsidRDefault="00360798">
            <w:pPr>
              <w:pStyle w:val="NoSpacing"/>
              <w:numPr>
                <w:ilvl w:val="0"/>
                <w:numId w:val="48"/>
              </w:numPr>
              <w:rPr>
                <w:ins w:id="1814" w:author="Akash Virani" w:date="2015-09-21T17:20:00Z"/>
                <w:rFonts w:ascii="Segoe UI" w:hAnsi="Segoe UI" w:cs="Segoe UI"/>
                <w:color w:val="000000"/>
              </w:rPr>
              <w:pPrChange w:id="1815" w:author="Akash Virani" w:date="2015-09-21T17:20:00Z">
                <w:pPr>
                  <w:pStyle w:val="NoSpacing"/>
                  <w:ind w:left="360"/>
                </w:pPr>
              </w:pPrChange>
            </w:pPr>
            <w:ins w:id="1816" w:author="Akash Virani" w:date="2015-09-21T17:18:00Z">
              <w:r w:rsidRPr="00360798">
                <w:rPr>
                  <w:rFonts w:ascii="Segoe UI" w:hAnsi="Segoe UI" w:cs="Segoe UI"/>
                  <w:color w:val="000000"/>
                  <w:rPrChange w:id="1817" w:author="Akash Virani" w:date="2015-09-21T17:19:00Z">
                    <w:rPr>
                      <w:rFonts w:ascii="Consolas" w:eastAsiaTheme="minorHAnsi" w:hAnsi="Consolas" w:cs="Consolas"/>
                      <w:color w:val="000000"/>
                      <w:sz w:val="19"/>
                      <w:szCs w:val="19"/>
                      <w:highlight w:val="white"/>
                      <w:lang w:bidi="gu-IN"/>
                    </w:rPr>
                  </w:rPrChange>
                </w:rPr>
                <w:t>RetrieveXMLDocument</w:t>
              </w:r>
            </w:ins>
          </w:p>
          <w:p w14:paraId="39954B96" w14:textId="16E18DDE" w:rsidR="00360798" w:rsidRPr="00360798" w:rsidRDefault="00360798">
            <w:pPr>
              <w:pStyle w:val="NoSpacing"/>
              <w:ind w:left="360"/>
              <w:rPr>
                <w:ins w:id="1818" w:author="Akash Virani" w:date="2015-09-21T17:18:00Z"/>
                <w:rFonts w:ascii="Segoe UI" w:hAnsi="Segoe UI" w:cs="Segoe UI"/>
                <w:color w:val="000000"/>
                <w:rPrChange w:id="1819" w:author="Akash Virani" w:date="2015-09-21T17:19:00Z">
                  <w:rPr>
                    <w:ins w:id="1820" w:author="Akash Virani" w:date="2015-09-21T17:18:00Z"/>
                    <w:rFonts w:ascii="Consolas" w:eastAsiaTheme="minorHAnsi" w:hAnsi="Consolas" w:cs="Consolas"/>
                    <w:color w:val="000000"/>
                    <w:sz w:val="19"/>
                    <w:szCs w:val="19"/>
                    <w:lang w:bidi="gu-IN"/>
                  </w:rPr>
                </w:rPrChange>
              </w:rPr>
            </w:pPr>
            <w:ins w:id="1821" w:author="Akash Virani" w:date="2015-09-21T17:20:00Z">
              <w:r w:rsidRPr="00360798">
                <w:rPr>
                  <w:rFonts w:ascii="Segoe UI" w:hAnsi="Segoe UI" w:cs="Segoe UI"/>
                  <w:color w:val="000000"/>
                  <w:rPrChange w:id="1822" w:author="Akash Virani" w:date="2015-09-21T17:24:00Z">
                    <w:rPr>
                      <w:rFonts w:ascii="Consolas" w:eastAsiaTheme="minorHAnsi" w:hAnsi="Consolas" w:cs="Consolas"/>
                      <w:color w:val="008000"/>
                      <w:sz w:val="19"/>
                      <w:szCs w:val="19"/>
                      <w:highlight w:val="white"/>
                      <w:lang w:bidi="gu-IN"/>
                    </w:rPr>
                  </w:rPrChange>
                </w:rPr>
                <w:t>Retrieves stream from web page and loads in XML document</w:t>
              </w:r>
              <w:r>
                <w:rPr>
                  <w:rFonts w:ascii="Consolas" w:eastAsiaTheme="minorHAnsi" w:hAnsi="Consolas" w:cs="Consolas"/>
                  <w:color w:val="008000"/>
                  <w:sz w:val="19"/>
                  <w:szCs w:val="19"/>
                  <w:highlight w:val="white"/>
                  <w:lang w:bidi="gu-IN"/>
                </w:rPr>
                <w:t>.</w:t>
              </w:r>
            </w:ins>
          </w:p>
          <w:p w14:paraId="10A6C5C1" w14:textId="529195CC" w:rsidR="00360798" w:rsidRDefault="00360798">
            <w:pPr>
              <w:pStyle w:val="NoSpacing"/>
              <w:numPr>
                <w:ilvl w:val="0"/>
                <w:numId w:val="48"/>
              </w:numPr>
              <w:rPr>
                <w:ins w:id="1823" w:author="Akash Virani" w:date="2015-09-21T17:20:00Z"/>
                <w:rFonts w:ascii="Segoe UI" w:hAnsi="Segoe UI" w:cs="Segoe UI"/>
                <w:color w:val="000000"/>
              </w:rPr>
              <w:pPrChange w:id="1824" w:author="Akash Virani" w:date="2015-09-21T17:20:00Z">
                <w:pPr>
                  <w:pStyle w:val="NoSpacing"/>
                  <w:ind w:left="360"/>
                </w:pPr>
              </w:pPrChange>
            </w:pPr>
            <w:ins w:id="1825" w:author="Akash Virani" w:date="2015-09-21T17:18:00Z">
              <w:r w:rsidRPr="00360798">
                <w:rPr>
                  <w:rFonts w:ascii="Segoe UI" w:hAnsi="Segoe UI" w:cs="Segoe UI"/>
                  <w:color w:val="000000"/>
                  <w:rPrChange w:id="1826" w:author="Akash Virani" w:date="2015-09-21T17:19:00Z">
                    <w:rPr>
                      <w:rFonts w:ascii="Consolas" w:eastAsiaTheme="minorHAnsi" w:hAnsi="Consolas" w:cs="Consolas"/>
                      <w:color w:val="000000"/>
                      <w:sz w:val="19"/>
                      <w:szCs w:val="19"/>
                      <w:highlight w:val="white"/>
                      <w:lang w:bidi="gu-IN"/>
                    </w:rPr>
                  </w:rPrChange>
                </w:rPr>
                <w:t>UploadEMLFile</w:t>
              </w:r>
            </w:ins>
          </w:p>
          <w:p w14:paraId="660C382A" w14:textId="3A66A0B9" w:rsidR="00360798" w:rsidRPr="00360798" w:rsidRDefault="00360798">
            <w:pPr>
              <w:pStyle w:val="NoSpacing"/>
              <w:ind w:left="360"/>
              <w:rPr>
                <w:ins w:id="1827" w:author="Akash Virani" w:date="2015-09-21T17:18:00Z"/>
                <w:rFonts w:ascii="Segoe UI" w:hAnsi="Segoe UI" w:cs="Segoe UI"/>
                <w:color w:val="000000"/>
                <w:rPrChange w:id="1828" w:author="Akash Virani" w:date="2015-09-21T17:19:00Z">
                  <w:rPr>
                    <w:ins w:id="1829" w:author="Akash Virani" w:date="2015-09-21T17:18:00Z"/>
                    <w:rFonts w:ascii="Consolas" w:eastAsiaTheme="minorHAnsi" w:hAnsi="Consolas" w:cs="Consolas"/>
                    <w:color w:val="000000"/>
                    <w:sz w:val="19"/>
                    <w:szCs w:val="19"/>
                    <w:lang w:bidi="gu-IN"/>
                  </w:rPr>
                </w:rPrChange>
              </w:rPr>
            </w:pPr>
            <w:ins w:id="1830" w:author="Akash Virani" w:date="2015-09-21T17:21:00Z">
              <w:r w:rsidRPr="00360798">
                <w:rPr>
                  <w:rFonts w:ascii="Segoe UI" w:hAnsi="Segoe UI" w:cs="Segoe UI"/>
                  <w:color w:val="000000"/>
                  <w:rPrChange w:id="1831" w:author="Akash Virani" w:date="2015-09-21T17:24:00Z">
                    <w:rPr>
                      <w:rFonts w:ascii="Consolas" w:eastAsiaTheme="minorHAnsi" w:hAnsi="Consolas" w:cs="Consolas"/>
                      <w:color w:val="008000"/>
                      <w:sz w:val="19"/>
                      <w:szCs w:val="19"/>
                      <w:highlight w:val="white"/>
                      <w:lang w:bidi="gu-IN"/>
                    </w:rPr>
                  </w:rPrChange>
                </w:rPr>
                <w:t>Uploads the .eml file to specified folder in matter library</w:t>
              </w:r>
              <w:r>
                <w:rPr>
                  <w:rFonts w:ascii="Consolas" w:eastAsiaTheme="minorHAnsi" w:hAnsi="Consolas" w:cs="Consolas"/>
                  <w:color w:val="008000"/>
                  <w:sz w:val="19"/>
                  <w:szCs w:val="19"/>
                  <w:highlight w:val="white"/>
                  <w:lang w:bidi="gu-IN"/>
                </w:rPr>
                <w:t>.</w:t>
              </w:r>
            </w:ins>
          </w:p>
          <w:p w14:paraId="362C8CB9" w14:textId="605860FE" w:rsidR="00360798" w:rsidRDefault="00360798">
            <w:pPr>
              <w:pStyle w:val="NoSpacing"/>
              <w:numPr>
                <w:ilvl w:val="0"/>
                <w:numId w:val="48"/>
              </w:numPr>
              <w:rPr>
                <w:ins w:id="1832" w:author="Akash Virani" w:date="2015-09-21T17:21:00Z"/>
                <w:rFonts w:ascii="Segoe UI" w:hAnsi="Segoe UI" w:cs="Segoe UI"/>
                <w:color w:val="000000"/>
              </w:rPr>
              <w:pPrChange w:id="1833" w:author="Akash Virani" w:date="2015-09-21T17:20:00Z">
                <w:pPr>
                  <w:pStyle w:val="NoSpacing"/>
                  <w:ind w:left="360"/>
                </w:pPr>
              </w:pPrChange>
            </w:pPr>
            <w:ins w:id="1834" w:author="Akash Virani" w:date="2015-09-21T17:18:00Z">
              <w:r w:rsidRPr="00360798">
                <w:rPr>
                  <w:rFonts w:ascii="Segoe UI" w:hAnsi="Segoe UI" w:cs="Segoe UI"/>
                  <w:color w:val="000000"/>
                  <w:rPrChange w:id="1835" w:author="Akash Virani" w:date="2015-09-21T17:19:00Z">
                    <w:rPr>
                      <w:rFonts w:ascii="Consolas" w:eastAsiaTheme="minorHAnsi" w:hAnsi="Consolas" w:cs="Consolas"/>
                      <w:color w:val="000000"/>
                      <w:sz w:val="19"/>
                      <w:szCs w:val="19"/>
                      <w:highlight w:val="white"/>
                      <w:lang w:bidi="gu-IN"/>
                    </w:rPr>
                  </w:rPrChange>
                </w:rPr>
                <w:t>UploadMail</w:t>
              </w:r>
            </w:ins>
          </w:p>
          <w:p w14:paraId="0E30A45D" w14:textId="524BEABA" w:rsidR="00360798" w:rsidRPr="00360798" w:rsidRDefault="00360798">
            <w:pPr>
              <w:pStyle w:val="NoSpacing"/>
              <w:ind w:left="360"/>
              <w:rPr>
                <w:ins w:id="1836" w:author="Akash Virani" w:date="2015-09-21T17:18:00Z"/>
                <w:rFonts w:ascii="Segoe UI" w:hAnsi="Segoe UI" w:cs="Segoe UI"/>
                <w:color w:val="000000"/>
                <w:rPrChange w:id="1837" w:author="Akash Virani" w:date="2015-09-21T17:19:00Z">
                  <w:rPr>
                    <w:ins w:id="1838" w:author="Akash Virani" w:date="2015-09-21T17:18:00Z"/>
                    <w:rFonts w:ascii="Consolas" w:eastAsiaTheme="minorHAnsi" w:hAnsi="Consolas" w:cs="Consolas"/>
                    <w:color w:val="000000"/>
                    <w:sz w:val="19"/>
                    <w:szCs w:val="19"/>
                    <w:lang w:bidi="gu-IN"/>
                  </w:rPr>
                </w:rPrChange>
              </w:rPr>
            </w:pPr>
            <w:ins w:id="1839" w:author="Akash Virani" w:date="2015-09-21T17:21:00Z">
              <w:r w:rsidRPr="00360798">
                <w:rPr>
                  <w:rFonts w:ascii="Segoe UI" w:hAnsi="Segoe UI" w:cs="Segoe UI"/>
                  <w:color w:val="000000"/>
                  <w:rPrChange w:id="1840" w:author="Akash Virani" w:date="2015-09-21T17:24:00Z">
                    <w:rPr>
                      <w:rFonts w:ascii="Consolas" w:eastAsiaTheme="minorHAnsi" w:hAnsi="Consolas" w:cs="Consolas"/>
                      <w:color w:val="008000"/>
                      <w:sz w:val="19"/>
                      <w:szCs w:val="19"/>
                      <w:highlight w:val="white"/>
                      <w:lang w:bidi="gu-IN"/>
                    </w:rPr>
                  </w:rPrChange>
                </w:rPr>
                <w:t>Uploads the email to specified folder in matter library.</w:t>
              </w:r>
            </w:ins>
          </w:p>
          <w:p w14:paraId="398DE3BD" w14:textId="63141D40" w:rsidR="00360798" w:rsidRDefault="00360798">
            <w:pPr>
              <w:pStyle w:val="NoSpacing"/>
              <w:numPr>
                <w:ilvl w:val="0"/>
                <w:numId w:val="48"/>
              </w:numPr>
              <w:rPr>
                <w:ins w:id="1841" w:author="Akash Virani" w:date="2015-09-21T17:21:00Z"/>
                <w:rFonts w:ascii="Segoe UI" w:hAnsi="Segoe UI" w:cs="Segoe UI"/>
                <w:color w:val="000000"/>
              </w:rPr>
              <w:pPrChange w:id="1842" w:author="Akash Virani" w:date="2015-09-21T17:20:00Z">
                <w:pPr>
                  <w:pStyle w:val="NoSpacing"/>
                  <w:ind w:left="360"/>
                </w:pPr>
              </w:pPrChange>
            </w:pPr>
            <w:ins w:id="1843" w:author="Akash Virani" w:date="2015-09-21T17:18:00Z">
              <w:r w:rsidRPr="00360798">
                <w:rPr>
                  <w:rFonts w:ascii="Segoe UI" w:hAnsi="Segoe UI" w:cs="Segoe UI"/>
                  <w:color w:val="000000"/>
                  <w:rPrChange w:id="1844" w:author="Akash Virani" w:date="2015-09-21T17:19:00Z">
                    <w:rPr>
                      <w:rFonts w:ascii="Consolas" w:eastAsiaTheme="minorHAnsi" w:hAnsi="Consolas" w:cs="Consolas"/>
                      <w:color w:val="000000"/>
                      <w:sz w:val="19"/>
                      <w:szCs w:val="19"/>
                      <w:highlight w:val="white"/>
                      <w:lang w:bidi="gu-IN"/>
                    </w:rPr>
                  </w:rPrChange>
                </w:rPr>
                <w:t>GetEmailProperties</w:t>
              </w:r>
            </w:ins>
          </w:p>
          <w:p w14:paraId="4578B32B" w14:textId="0211B759" w:rsidR="00360798" w:rsidRPr="00360798" w:rsidRDefault="00360798">
            <w:pPr>
              <w:pStyle w:val="NoSpacing"/>
              <w:ind w:left="360"/>
              <w:rPr>
                <w:ins w:id="1845" w:author="Akash Virani" w:date="2015-09-21T17:18:00Z"/>
                <w:rFonts w:ascii="Segoe UI" w:hAnsi="Segoe UI" w:cs="Segoe UI"/>
                <w:color w:val="000000"/>
                <w:rPrChange w:id="1846" w:author="Akash Virani" w:date="2015-09-21T17:19:00Z">
                  <w:rPr>
                    <w:ins w:id="1847" w:author="Akash Virani" w:date="2015-09-21T17:18:00Z"/>
                    <w:rFonts w:ascii="Consolas" w:eastAsiaTheme="minorHAnsi" w:hAnsi="Consolas" w:cs="Consolas"/>
                    <w:color w:val="000000"/>
                    <w:sz w:val="19"/>
                    <w:szCs w:val="19"/>
                    <w:lang w:bidi="gu-IN"/>
                  </w:rPr>
                </w:rPrChange>
              </w:rPr>
            </w:pPr>
            <w:ins w:id="1848" w:author="Akash Virani" w:date="2015-09-21T17:21:00Z">
              <w:r w:rsidRPr="00360798">
                <w:rPr>
                  <w:rFonts w:ascii="Segoe UI" w:hAnsi="Segoe UI" w:cs="Segoe UI"/>
                  <w:color w:val="000000"/>
                  <w:rPrChange w:id="1849" w:author="Akash Virani" w:date="2015-09-21T17:24:00Z">
                    <w:rPr>
                      <w:rFonts w:ascii="Consolas" w:eastAsiaTheme="minorHAnsi" w:hAnsi="Consolas" w:cs="Consolas"/>
                      <w:color w:val="008000"/>
                      <w:sz w:val="19"/>
                      <w:szCs w:val="19"/>
                      <w:highlight w:val="white"/>
                      <w:lang w:bidi="gu-IN"/>
                    </w:rPr>
                  </w:rPrChange>
                </w:rPr>
                <w:t>Get properties of the Email being uploaded</w:t>
              </w:r>
            </w:ins>
          </w:p>
          <w:p w14:paraId="15B2FB84" w14:textId="3B60BFDB" w:rsidR="00360798" w:rsidRDefault="00360798">
            <w:pPr>
              <w:pStyle w:val="NoSpacing"/>
              <w:numPr>
                <w:ilvl w:val="0"/>
                <w:numId w:val="48"/>
              </w:numPr>
              <w:rPr>
                <w:ins w:id="1850" w:author="Akash Virani" w:date="2015-09-21T17:21:00Z"/>
                <w:rFonts w:ascii="Segoe UI" w:hAnsi="Segoe UI" w:cs="Segoe UI"/>
                <w:color w:val="000000"/>
              </w:rPr>
              <w:pPrChange w:id="1851" w:author="Akash Virani" w:date="2015-09-21T17:20:00Z">
                <w:pPr>
                  <w:pStyle w:val="NoSpacing"/>
                  <w:ind w:left="360"/>
                </w:pPr>
              </w:pPrChange>
            </w:pPr>
            <w:ins w:id="1852" w:author="Akash Virani" w:date="2015-09-21T17:18:00Z">
              <w:r w:rsidRPr="00360798">
                <w:rPr>
                  <w:rFonts w:ascii="Segoe UI" w:hAnsi="Segoe UI" w:cs="Segoe UI"/>
                  <w:color w:val="000000"/>
                  <w:rPrChange w:id="1853" w:author="Akash Virani" w:date="2015-09-21T17:19:00Z">
                    <w:rPr>
                      <w:rFonts w:ascii="Consolas" w:eastAsiaTheme="minorHAnsi" w:hAnsi="Consolas" w:cs="Consolas"/>
                      <w:color w:val="000000"/>
                      <w:sz w:val="19"/>
                      <w:szCs w:val="19"/>
                      <w:highlight w:val="white"/>
                      <w:lang w:bidi="gu-IN"/>
                    </w:rPr>
                  </w:rPrChange>
                </w:rPr>
                <w:t>UploadAttachedMailExtBlank</w:t>
              </w:r>
            </w:ins>
          </w:p>
          <w:p w14:paraId="7CB37658" w14:textId="462FE882" w:rsidR="00360798" w:rsidRPr="00360798" w:rsidRDefault="00360798">
            <w:pPr>
              <w:pStyle w:val="NoSpacing"/>
              <w:ind w:left="360"/>
              <w:rPr>
                <w:ins w:id="1854" w:author="Akash Virani" w:date="2015-09-21T17:18:00Z"/>
                <w:rFonts w:ascii="Segoe UI" w:hAnsi="Segoe UI" w:cs="Segoe UI"/>
                <w:color w:val="000000"/>
                <w:rPrChange w:id="1855" w:author="Akash Virani" w:date="2015-09-21T17:19:00Z">
                  <w:rPr>
                    <w:ins w:id="1856" w:author="Akash Virani" w:date="2015-09-21T17:18:00Z"/>
                    <w:rFonts w:ascii="Consolas" w:eastAsiaTheme="minorHAnsi" w:hAnsi="Consolas" w:cs="Consolas"/>
                    <w:color w:val="000000"/>
                    <w:sz w:val="19"/>
                    <w:szCs w:val="19"/>
                    <w:lang w:bidi="gu-IN"/>
                  </w:rPr>
                </w:rPrChange>
              </w:rPr>
            </w:pPr>
            <w:ins w:id="1857" w:author="Akash Virani" w:date="2015-09-21T17:21:00Z">
              <w:r w:rsidRPr="00360798">
                <w:rPr>
                  <w:rFonts w:ascii="Segoe UI" w:hAnsi="Segoe UI" w:cs="Segoe UI"/>
                  <w:color w:val="000000"/>
                  <w:rPrChange w:id="1858" w:author="Akash Virani" w:date="2015-09-21T17:24:00Z">
                    <w:rPr>
                      <w:rFonts w:ascii="Consolas" w:eastAsiaTheme="minorHAnsi" w:hAnsi="Consolas" w:cs="Consolas"/>
                      <w:color w:val="008000"/>
                      <w:sz w:val="19"/>
                      <w:szCs w:val="19"/>
                      <w:highlight w:val="white"/>
                      <w:lang w:bidi="gu-IN"/>
                    </w:rPr>
                  </w:rPrChange>
                </w:rPr>
                <w:t>Uploads the .msg file to specified folder in matter library</w:t>
              </w:r>
              <w:r>
                <w:rPr>
                  <w:rFonts w:ascii="Consolas" w:eastAsiaTheme="minorHAnsi" w:hAnsi="Consolas" w:cs="Consolas"/>
                  <w:color w:val="008000"/>
                  <w:sz w:val="19"/>
                  <w:szCs w:val="19"/>
                  <w:highlight w:val="white"/>
                  <w:lang w:bidi="gu-IN"/>
                </w:rPr>
                <w:t>.</w:t>
              </w:r>
            </w:ins>
          </w:p>
          <w:p w14:paraId="09AD09E8" w14:textId="15EF5786" w:rsidR="00360798" w:rsidRDefault="00360798">
            <w:pPr>
              <w:pStyle w:val="NoSpacing"/>
              <w:numPr>
                <w:ilvl w:val="0"/>
                <w:numId w:val="48"/>
              </w:numPr>
              <w:rPr>
                <w:ins w:id="1859" w:author="Akash Virani" w:date="2015-09-21T17:21:00Z"/>
                <w:rFonts w:ascii="Segoe UI" w:hAnsi="Segoe UI" w:cs="Segoe UI"/>
                <w:color w:val="000000"/>
              </w:rPr>
              <w:pPrChange w:id="1860" w:author="Akash Virani" w:date="2015-09-21T17:20:00Z">
                <w:pPr>
                  <w:pStyle w:val="NoSpacing"/>
                  <w:ind w:left="360"/>
                </w:pPr>
              </w:pPrChange>
            </w:pPr>
            <w:ins w:id="1861" w:author="Akash Virani" w:date="2015-09-21T17:18:00Z">
              <w:r w:rsidRPr="00360798">
                <w:rPr>
                  <w:rFonts w:ascii="Segoe UI" w:hAnsi="Segoe UI" w:cs="Segoe UI"/>
                  <w:color w:val="000000"/>
                  <w:rPrChange w:id="1862" w:author="Akash Virani" w:date="2015-09-21T17:19:00Z">
                    <w:rPr>
                      <w:rFonts w:ascii="Consolas" w:eastAsiaTheme="minorHAnsi" w:hAnsi="Consolas" w:cs="Consolas"/>
                      <w:color w:val="000000"/>
                      <w:sz w:val="19"/>
                      <w:szCs w:val="19"/>
                      <w:highlight w:val="white"/>
                      <w:lang w:bidi="gu-IN"/>
                    </w:rPr>
                  </w:rPrChange>
                </w:rPr>
                <w:t>GetMailProperties</w:t>
              </w:r>
            </w:ins>
          </w:p>
          <w:p w14:paraId="36F78CCF" w14:textId="5833A9F2" w:rsidR="00360798" w:rsidRPr="00360798" w:rsidRDefault="00360798">
            <w:pPr>
              <w:pStyle w:val="NoSpacing"/>
              <w:ind w:left="360"/>
              <w:rPr>
                <w:ins w:id="1863" w:author="Akash Virani" w:date="2015-09-21T17:18:00Z"/>
                <w:rFonts w:ascii="Segoe UI" w:hAnsi="Segoe UI" w:cs="Segoe UI"/>
                <w:color w:val="000000"/>
                <w:rPrChange w:id="1864" w:author="Akash Virani" w:date="2015-09-21T17:19:00Z">
                  <w:rPr>
                    <w:ins w:id="1865" w:author="Akash Virani" w:date="2015-09-21T17:18:00Z"/>
                    <w:rFonts w:ascii="Consolas" w:eastAsiaTheme="minorHAnsi" w:hAnsi="Consolas" w:cs="Consolas"/>
                    <w:color w:val="000000"/>
                    <w:sz w:val="19"/>
                    <w:szCs w:val="19"/>
                    <w:lang w:bidi="gu-IN"/>
                  </w:rPr>
                </w:rPrChange>
              </w:rPr>
            </w:pPr>
            <w:ins w:id="1866" w:author="Akash Virani" w:date="2015-09-21T17:21:00Z">
              <w:r w:rsidRPr="00360798">
                <w:rPr>
                  <w:rFonts w:ascii="Segoe UI" w:hAnsi="Segoe UI" w:cs="Segoe UI"/>
                  <w:color w:val="000000"/>
                  <w:rPrChange w:id="1867" w:author="Akash Virani" w:date="2015-09-21T17:24:00Z">
                    <w:rPr>
                      <w:rFonts w:ascii="Consolas" w:eastAsiaTheme="minorHAnsi" w:hAnsi="Consolas" w:cs="Consolas"/>
                      <w:color w:val="008000"/>
                      <w:sz w:val="19"/>
                      <w:szCs w:val="19"/>
                      <w:highlight w:val="white"/>
                      <w:lang w:bidi="gu-IN"/>
                    </w:rPr>
                  </w:rPrChange>
                </w:rPr>
                <w:t>Get properties of the mail file to be uploaded</w:t>
              </w:r>
            </w:ins>
          </w:p>
          <w:p w14:paraId="19FD676E" w14:textId="2081830D" w:rsidR="00360798" w:rsidRDefault="00360798">
            <w:pPr>
              <w:pStyle w:val="NoSpacing"/>
              <w:numPr>
                <w:ilvl w:val="0"/>
                <w:numId w:val="48"/>
              </w:numPr>
              <w:rPr>
                <w:ins w:id="1868" w:author="Akash Virani" w:date="2015-09-21T17:22:00Z"/>
                <w:rFonts w:ascii="Segoe UI" w:hAnsi="Segoe UI" w:cs="Segoe UI"/>
                <w:color w:val="000000"/>
              </w:rPr>
              <w:pPrChange w:id="1869" w:author="Akash Virani" w:date="2015-09-21T17:20:00Z">
                <w:pPr>
                  <w:pStyle w:val="NoSpacing"/>
                  <w:ind w:left="360"/>
                </w:pPr>
              </w:pPrChange>
            </w:pPr>
            <w:ins w:id="1870" w:author="Akash Virani" w:date="2015-09-21T17:18:00Z">
              <w:r w:rsidRPr="00360798">
                <w:rPr>
                  <w:rFonts w:ascii="Segoe UI" w:hAnsi="Segoe UI" w:cs="Segoe UI"/>
                  <w:color w:val="000000"/>
                  <w:rPrChange w:id="1871" w:author="Akash Virani" w:date="2015-09-21T17:19:00Z">
                    <w:rPr>
                      <w:rFonts w:ascii="Consolas" w:eastAsiaTheme="minorHAnsi" w:hAnsi="Consolas" w:cs="Consolas"/>
                      <w:color w:val="000000"/>
                      <w:sz w:val="19"/>
                      <w:szCs w:val="19"/>
                      <w:highlight w:val="white"/>
                      <w:lang w:bidi="gu-IN"/>
                    </w:rPr>
                  </w:rPrChange>
                </w:rPr>
                <w:t>GetRecipientsField</w:t>
              </w:r>
            </w:ins>
          </w:p>
          <w:p w14:paraId="510B98EE" w14:textId="4BD0230B" w:rsidR="00360798" w:rsidRPr="00360798" w:rsidRDefault="00360798">
            <w:pPr>
              <w:pStyle w:val="NoSpacing"/>
              <w:ind w:left="360"/>
              <w:rPr>
                <w:ins w:id="1872" w:author="Akash Virani" w:date="2015-09-21T17:18:00Z"/>
                <w:rFonts w:ascii="Segoe UI" w:hAnsi="Segoe UI" w:cs="Segoe UI"/>
                <w:color w:val="000000"/>
                <w:rPrChange w:id="1873" w:author="Akash Virani" w:date="2015-09-21T17:19:00Z">
                  <w:rPr>
                    <w:ins w:id="1874" w:author="Akash Virani" w:date="2015-09-21T17:18:00Z"/>
                    <w:rFonts w:ascii="Consolas" w:eastAsiaTheme="minorHAnsi" w:hAnsi="Consolas" w:cs="Consolas"/>
                    <w:color w:val="000000"/>
                    <w:sz w:val="19"/>
                    <w:szCs w:val="19"/>
                    <w:lang w:bidi="gu-IN"/>
                  </w:rPr>
                </w:rPrChange>
              </w:rPr>
            </w:pPr>
            <w:ins w:id="1875" w:author="Akash Virani" w:date="2015-09-21T17:22:00Z">
              <w:r w:rsidRPr="00360798">
                <w:rPr>
                  <w:rFonts w:ascii="Segoe UI" w:hAnsi="Segoe UI" w:cs="Segoe UI"/>
                  <w:color w:val="000000"/>
                  <w:rPrChange w:id="1876" w:author="Akash Virani" w:date="2015-09-21T17:24:00Z">
                    <w:rPr>
                      <w:rFonts w:ascii="Consolas" w:eastAsiaTheme="minorHAnsi" w:hAnsi="Consolas" w:cs="Consolas"/>
                      <w:color w:val="008000"/>
                      <w:sz w:val="19"/>
                      <w:szCs w:val="19"/>
                      <w:highlight w:val="white"/>
                      <w:lang w:bidi="gu-IN"/>
                    </w:rPr>
                  </w:rPrChange>
                </w:rPr>
                <w:t>To get recipients field from the Email headers</w:t>
              </w:r>
            </w:ins>
          </w:p>
          <w:p w14:paraId="238D46F1" w14:textId="2DB706B4" w:rsidR="00360798" w:rsidRDefault="00360798">
            <w:pPr>
              <w:pStyle w:val="NoSpacing"/>
              <w:numPr>
                <w:ilvl w:val="0"/>
                <w:numId w:val="48"/>
              </w:numPr>
              <w:rPr>
                <w:ins w:id="1877" w:author="Akash Virani" w:date="2015-09-21T17:22:00Z"/>
                <w:rFonts w:ascii="Segoe UI" w:hAnsi="Segoe UI" w:cs="Segoe UI"/>
                <w:color w:val="000000"/>
              </w:rPr>
              <w:pPrChange w:id="1878" w:author="Akash Virani" w:date="2015-09-21T17:20:00Z">
                <w:pPr>
                  <w:pStyle w:val="NoSpacing"/>
                  <w:ind w:left="360"/>
                </w:pPr>
              </w:pPrChange>
            </w:pPr>
            <w:ins w:id="1879" w:author="Akash Virani" w:date="2015-09-21T17:18:00Z">
              <w:r w:rsidRPr="00360798">
                <w:rPr>
                  <w:rFonts w:ascii="Segoe UI" w:hAnsi="Segoe UI" w:cs="Segoe UI"/>
                  <w:color w:val="000000"/>
                  <w:rPrChange w:id="1880" w:author="Akash Virani" w:date="2015-09-21T17:19:00Z">
                    <w:rPr>
                      <w:rFonts w:ascii="Consolas" w:eastAsiaTheme="minorHAnsi" w:hAnsi="Consolas" w:cs="Consolas"/>
                      <w:color w:val="000000"/>
                      <w:sz w:val="19"/>
                      <w:szCs w:val="19"/>
                      <w:highlight w:val="white"/>
                      <w:lang w:bidi="gu-IN"/>
                    </w:rPr>
                  </w:rPrChange>
                </w:rPr>
                <w:t>GetPropertyValueFromXml</w:t>
              </w:r>
            </w:ins>
          </w:p>
          <w:p w14:paraId="0ADD4D64" w14:textId="6F7519FC" w:rsidR="00360798" w:rsidRPr="00360798" w:rsidRDefault="00360798">
            <w:pPr>
              <w:pStyle w:val="NoSpacing"/>
              <w:ind w:left="360"/>
              <w:rPr>
                <w:ins w:id="1881" w:author="Akash Virani" w:date="2015-09-21T17:18:00Z"/>
                <w:rFonts w:ascii="Segoe UI" w:hAnsi="Segoe UI" w:cs="Segoe UI"/>
                <w:color w:val="000000"/>
                <w:rPrChange w:id="1882" w:author="Akash Virani" w:date="2015-09-21T17:19:00Z">
                  <w:rPr>
                    <w:ins w:id="1883" w:author="Akash Virani" w:date="2015-09-21T17:18:00Z"/>
                    <w:rFonts w:ascii="Consolas" w:eastAsiaTheme="minorHAnsi" w:hAnsi="Consolas" w:cs="Consolas"/>
                    <w:color w:val="000000"/>
                    <w:sz w:val="19"/>
                    <w:szCs w:val="19"/>
                    <w:lang w:bidi="gu-IN"/>
                  </w:rPr>
                </w:rPrChange>
              </w:rPr>
            </w:pPr>
            <w:ins w:id="1884" w:author="Akash Virani" w:date="2015-09-21T17:22:00Z">
              <w:r w:rsidRPr="00360798">
                <w:rPr>
                  <w:rFonts w:ascii="Segoe UI" w:hAnsi="Segoe UI" w:cs="Segoe UI"/>
                  <w:color w:val="000000"/>
                  <w:rPrChange w:id="1885" w:author="Akash Virani" w:date="2015-09-21T17:24:00Z">
                    <w:rPr>
                      <w:rFonts w:ascii="Consolas" w:eastAsiaTheme="minorHAnsi" w:hAnsi="Consolas" w:cs="Consolas"/>
                      <w:color w:val="008000"/>
                      <w:sz w:val="19"/>
                      <w:szCs w:val="19"/>
                      <w:highlight w:val="white"/>
                      <w:lang w:bidi="gu-IN"/>
                    </w:rPr>
                  </w:rPrChange>
                </w:rPr>
                <w:t>To get property value from the Xml node</w:t>
              </w:r>
            </w:ins>
          </w:p>
          <w:p w14:paraId="59AC5682" w14:textId="0EC403ED" w:rsidR="00360798" w:rsidRDefault="00360798">
            <w:pPr>
              <w:pStyle w:val="NoSpacing"/>
              <w:numPr>
                <w:ilvl w:val="0"/>
                <w:numId w:val="48"/>
              </w:numPr>
              <w:rPr>
                <w:ins w:id="1886" w:author="Akash Virani" w:date="2015-09-21T17:22:00Z"/>
                <w:rFonts w:ascii="Segoe UI" w:hAnsi="Segoe UI" w:cs="Segoe UI"/>
                <w:color w:val="000000"/>
              </w:rPr>
              <w:pPrChange w:id="1887" w:author="Akash Virani" w:date="2015-09-21T17:20:00Z">
                <w:pPr>
                  <w:pStyle w:val="NoSpacing"/>
                  <w:ind w:left="360"/>
                </w:pPr>
              </w:pPrChange>
            </w:pPr>
            <w:ins w:id="1888" w:author="Akash Virani" w:date="2015-09-21T17:18:00Z">
              <w:r w:rsidRPr="00360798">
                <w:rPr>
                  <w:rFonts w:ascii="Segoe UI" w:hAnsi="Segoe UI" w:cs="Segoe UI"/>
                  <w:color w:val="000000"/>
                  <w:rPrChange w:id="1889" w:author="Akash Virani" w:date="2015-09-21T17:19:00Z">
                    <w:rPr>
                      <w:rFonts w:ascii="Consolas" w:eastAsiaTheme="minorHAnsi" w:hAnsi="Consolas" w:cs="Consolas"/>
                      <w:color w:val="000000"/>
                      <w:sz w:val="19"/>
                      <w:szCs w:val="19"/>
                      <w:highlight w:val="white"/>
                      <w:lang w:bidi="gu-IN"/>
                    </w:rPr>
                  </w:rPrChange>
                </w:rPr>
                <w:t>GetShortDateFromField</w:t>
              </w:r>
            </w:ins>
          </w:p>
          <w:p w14:paraId="7A72CACF" w14:textId="1C206BE9" w:rsidR="00360798" w:rsidRPr="00360798" w:rsidRDefault="00360798">
            <w:pPr>
              <w:pStyle w:val="NoSpacing"/>
              <w:ind w:left="360"/>
              <w:rPr>
                <w:rFonts w:ascii="Segoe UI" w:hAnsi="Segoe UI" w:cs="Segoe UI"/>
                <w:color w:val="000000"/>
              </w:rPr>
            </w:pPr>
            <w:ins w:id="1890" w:author="Akash Virani" w:date="2015-09-21T17:22:00Z">
              <w:r w:rsidRPr="00360798">
                <w:rPr>
                  <w:rFonts w:ascii="Segoe UI" w:hAnsi="Segoe UI" w:cs="Segoe UI"/>
                  <w:color w:val="000000"/>
                  <w:rPrChange w:id="1891" w:author="Akash Virani" w:date="2015-09-21T17:24:00Z">
                    <w:rPr>
                      <w:rFonts w:ascii="Consolas" w:eastAsiaTheme="minorHAnsi" w:hAnsi="Consolas" w:cs="Consolas"/>
                      <w:color w:val="008000"/>
                      <w:sz w:val="19"/>
                      <w:szCs w:val="19"/>
                      <w:highlight w:val="white"/>
                      <w:lang w:bidi="gu-IN"/>
                    </w:rPr>
                  </w:rPrChange>
                </w:rPr>
                <w:t>To get the short date from the field retrieved from headers</w:t>
              </w:r>
            </w:ins>
          </w:p>
          <w:p w14:paraId="6C55171D" w14:textId="1A18BEAC" w:rsidR="00E27C55" w:rsidRPr="00360798" w:rsidDel="00360798" w:rsidRDefault="00E27C55" w:rsidP="00E27C55">
            <w:pPr>
              <w:pStyle w:val="NoSpacing"/>
              <w:numPr>
                <w:ilvl w:val="0"/>
                <w:numId w:val="48"/>
              </w:numPr>
              <w:rPr>
                <w:del w:id="1892" w:author="Akash Virani" w:date="2015-09-21T17:25:00Z"/>
                <w:rFonts w:ascii="Segoe UI" w:hAnsi="Segoe UI" w:cs="Segoe UI"/>
                <w:strike/>
                <w:color w:val="000000"/>
                <w:rPrChange w:id="1893" w:author="Akash Virani" w:date="2015-09-21T17:19:00Z">
                  <w:rPr>
                    <w:del w:id="1894" w:author="Akash Virani" w:date="2015-09-21T17:25:00Z"/>
                    <w:rFonts w:ascii="Segoe UI" w:hAnsi="Segoe UI" w:cs="Segoe UI"/>
                    <w:color w:val="000000"/>
                  </w:rPr>
                </w:rPrChange>
              </w:rPr>
            </w:pPr>
            <w:del w:id="1895" w:author="Akash Virani" w:date="2015-09-21T17:25:00Z">
              <w:r w:rsidRPr="00360798" w:rsidDel="00360798">
                <w:rPr>
                  <w:rFonts w:ascii="Segoe UI" w:hAnsi="Segoe UI" w:cs="Segoe UI"/>
                  <w:strike/>
                  <w:color w:val="000000"/>
                  <w:rPrChange w:id="1896" w:author="Akash Virani" w:date="2015-09-21T17:19:00Z">
                    <w:rPr>
                      <w:rFonts w:ascii="Segoe UI" w:hAnsi="Segoe UI" w:cs="Segoe UI"/>
                      <w:color w:val="000000"/>
                    </w:rPr>
                  </w:rPrChange>
                </w:rPr>
                <w:delText>DocumentExists:</w:delText>
              </w:r>
            </w:del>
          </w:p>
          <w:p w14:paraId="17649B8A" w14:textId="42579730" w:rsidR="00E27C55" w:rsidRPr="00360798" w:rsidDel="00360798" w:rsidRDefault="00E27C55" w:rsidP="00E27C55">
            <w:pPr>
              <w:pStyle w:val="NoSpacing"/>
              <w:ind w:left="360"/>
              <w:rPr>
                <w:del w:id="1897" w:author="Akash Virani" w:date="2015-09-21T17:25:00Z"/>
                <w:rFonts w:ascii="Segoe UI" w:hAnsi="Segoe UI" w:cs="Segoe UI"/>
                <w:strike/>
                <w:color w:val="000000"/>
                <w:rPrChange w:id="1898" w:author="Akash Virani" w:date="2015-09-21T17:19:00Z">
                  <w:rPr>
                    <w:del w:id="1899" w:author="Akash Virani" w:date="2015-09-21T17:25:00Z"/>
                    <w:rFonts w:ascii="Segoe UI" w:hAnsi="Segoe UI" w:cs="Segoe UI"/>
                    <w:color w:val="000000"/>
                  </w:rPr>
                </w:rPrChange>
              </w:rPr>
            </w:pPr>
            <w:del w:id="1900" w:author="Akash Virani" w:date="2015-09-21T17:25:00Z">
              <w:r w:rsidRPr="00360798" w:rsidDel="00360798">
                <w:rPr>
                  <w:rFonts w:ascii="Segoe UI" w:hAnsi="Segoe UI" w:cs="Segoe UI"/>
                  <w:strike/>
                  <w:color w:val="000000"/>
                  <w:rPrChange w:id="1901" w:author="Akash Virani" w:date="2015-09-21T17:19:00Z">
                    <w:rPr>
                      <w:rFonts w:ascii="Segoe UI" w:hAnsi="Segoe UI" w:cs="Segoe UI"/>
                      <w:color w:val="000000"/>
                    </w:rPr>
                  </w:rPrChange>
                </w:rPr>
                <w:delText>Checks if mail/attachment is already existing in the folder</w:delText>
              </w:r>
            </w:del>
          </w:p>
          <w:p w14:paraId="09AFB51C" w14:textId="354FE9F3" w:rsidR="00E27C55" w:rsidRPr="00360798" w:rsidDel="00360798" w:rsidRDefault="00E27C55" w:rsidP="00E27C55">
            <w:pPr>
              <w:pStyle w:val="NoSpacing"/>
              <w:numPr>
                <w:ilvl w:val="0"/>
                <w:numId w:val="48"/>
              </w:numPr>
              <w:rPr>
                <w:del w:id="1902" w:author="Akash Virani" w:date="2015-09-21T17:25:00Z"/>
                <w:rFonts w:ascii="Segoe UI" w:hAnsi="Segoe UI" w:cs="Segoe UI"/>
                <w:strike/>
                <w:color w:val="000000"/>
                <w:rPrChange w:id="1903" w:author="Akash Virani" w:date="2015-09-21T17:19:00Z">
                  <w:rPr>
                    <w:del w:id="1904" w:author="Akash Virani" w:date="2015-09-21T17:25:00Z"/>
                    <w:rFonts w:ascii="Segoe UI" w:hAnsi="Segoe UI" w:cs="Segoe UI"/>
                    <w:color w:val="000000"/>
                  </w:rPr>
                </w:rPrChange>
              </w:rPr>
            </w:pPr>
            <w:del w:id="1905" w:author="Akash Virani" w:date="2015-09-21T17:25:00Z">
              <w:r w:rsidRPr="00360798" w:rsidDel="00360798">
                <w:rPr>
                  <w:rFonts w:ascii="Segoe UI" w:hAnsi="Segoe UI" w:cs="Segoe UI"/>
                  <w:strike/>
                  <w:color w:val="000000"/>
                  <w:rPrChange w:id="1906" w:author="Akash Virani" w:date="2015-09-21T17:19:00Z">
                    <w:rPr>
                      <w:rFonts w:ascii="Segoe UI" w:hAnsi="Segoe UI" w:cs="Segoe UI"/>
                      <w:color w:val="000000"/>
                    </w:rPr>
                  </w:rPrChange>
                </w:rPr>
                <w:delText>CheckDocumentCount:</w:delText>
              </w:r>
            </w:del>
          </w:p>
          <w:p w14:paraId="34C39A96" w14:textId="55CEDD20" w:rsidR="00E27C55" w:rsidRPr="00360798" w:rsidDel="00360798" w:rsidRDefault="00E27C55" w:rsidP="00E27C55">
            <w:pPr>
              <w:pStyle w:val="NoSpacing"/>
              <w:ind w:left="360"/>
              <w:rPr>
                <w:del w:id="1907" w:author="Akash Virani" w:date="2015-09-21T17:25:00Z"/>
                <w:rFonts w:ascii="Segoe UI" w:hAnsi="Segoe UI" w:cs="Segoe UI"/>
                <w:strike/>
                <w:color w:val="000000"/>
                <w:rPrChange w:id="1908" w:author="Akash Virani" w:date="2015-09-21T17:19:00Z">
                  <w:rPr>
                    <w:del w:id="1909" w:author="Akash Virani" w:date="2015-09-21T17:25:00Z"/>
                    <w:rFonts w:ascii="Segoe UI" w:hAnsi="Segoe UI" w:cs="Segoe UI"/>
                    <w:color w:val="000000"/>
                  </w:rPr>
                </w:rPrChange>
              </w:rPr>
            </w:pPr>
            <w:del w:id="1910" w:author="Akash Virani" w:date="2015-09-21T17:25:00Z">
              <w:r w:rsidRPr="00360798" w:rsidDel="00360798">
                <w:rPr>
                  <w:rFonts w:ascii="Segoe UI" w:hAnsi="Segoe UI" w:cs="Segoe UI"/>
                  <w:strike/>
                  <w:color w:val="000000"/>
                  <w:rPrChange w:id="1911" w:author="Akash Virani" w:date="2015-09-21T17:19:00Z">
                    <w:rPr>
                      <w:rFonts w:ascii="Segoe UI" w:hAnsi="Segoe UI" w:cs="Segoe UI"/>
                      <w:color w:val="000000"/>
                    </w:rPr>
                  </w:rPrChange>
                </w:rPr>
                <w:delText>Checks the document count</w:delText>
              </w:r>
            </w:del>
          </w:p>
          <w:p w14:paraId="4F0E34CC" w14:textId="0EC48CED" w:rsidR="00E27C55" w:rsidRPr="00360798" w:rsidDel="00360798" w:rsidRDefault="00E27C55" w:rsidP="00E27C55">
            <w:pPr>
              <w:pStyle w:val="NoSpacing"/>
              <w:numPr>
                <w:ilvl w:val="0"/>
                <w:numId w:val="48"/>
              </w:numPr>
              <w:rPr>
                <w:del w:id="1912" w:author="Akash Virani" w:date="2015-09-21T17:25:00Z"/>
                <w:rFonts w:ascii="Segoe UI" w:hAnsi="Segoe UI" w:cs="Segoe UI"/>
                <w:strike/>
                <w:color w:val="000000"/>
                <w:rPrChange w:id="1913" w:author="Akash Virani" w:date="2015-09-21T17:19:00Z">
                  <w:rPr>
                    <w:del w:id="1914" w:author="Akash Virani" w:date="2015-09-21T17:25:00Z"/>
                    <w:rFonts w:ascii="Segoe UI" w:hAnsi="Segoe UI" w:cs="Segoe UI"/>
                    <w:color w:val="000000"/>
                  </w:rPr>
                </w:rPrChange>
              </w:rPr>
            </w:pPr>
            <w:del w:id="1915" w:author="Akash Virani" w:date="2015-09-21T17:25:00Z">
              <w:r w:rsidRPr="00360798" w:rsidDel="00360798">
                <w:rPr>
                  <w:rFonts w:ascii="Segoe UI" w:hAnsi="Segoe UI" w:cs="Segoe UI"/>
                  <w:strike/>
                  <w:color w:val="000000"/>
                  <w:rPrChange w:id="1916" w:author="Akash Virani" w:date="2015-09-21T17:19:00Z">
                    <w:rPr>
                      <w:rFonts w:ascii="Segoe UI" w:hAnsi="Segoe UI" w:cs="Segoe UI"/>
                      <w:color w:val="000000"/>
                    </w:rPr>
                  </w:rPrChange>
                </w:rPr>
                <w:delText>RemoveSpecialChar:</w:delText>
              </w:r>
            </w:del>
          </w:p>
          <w:p w14:paraId="6F0C5ACF" w14:textId="255F18D2" w:rsidR="00E27C55" w:rsidRPr="00360798" w:rsidDel="00360798" w:rsidRDefault="00E27C55" w:rsidP="00E27C55">
            <w:pPr>
              <w:pStyle w:val="NoSpacing"/>
              <w:ind w:left="360"/>
              <w:rPr>
                <w:del w:id="1917" w:author="Akash Virani" w:date="2015-09-21T17:25:00Z"/>
                <w:rFonts w:ascii="Segoe UI" w:hAnsi="Segoe UI" w:cs="Segoe UI"/>
                <w:strike/>
                <w:color w:val="000000"/>
                <w:rPrChange w:id="1918" w:author="Akash Virani" w:date="2015-09-21T17:19:00Z">
                  <w:rPr>
                    <w:del w:id="1919" w:author="Akash Virani" w:date="2015-09-21T17:25:00Z"/>
                    <w:rFonts w:ascii="Segoe UI" w:hAnsi="Segoe UI" w:cs="Segoe UI"/>
                    <w:color w:val="000000"/>
                  </w:rPr>
                </w:rPrChange>
              </w:rPr>
            </w:pPr>
            <w:del w:id="1920" w:author="Akash Virani" w:date="2015-09-21T17:25:00Z">
              <w:r w:rsidRPr="00360798" w:rsidDel="00360798">
                <w:rPr>
                  <w:rFonts w:ascii="Segoe UI" w:hAnsi="Segoe UI" w:cs="Segoe UI"/>
                  <w:strike/>
                  <w:color w:val="000000"/>
                  <w:rPrChange w:id="1921" w:author="Akash Virani" w:date="2015-09-21T17:19:00Z">
                    <w:rPr>
                      <w:rFonts w:ascii="Segoe UI" w:hAnsi="Segoe UI" w:cs="Segoe UI"/>
                      <w:color w:val="000000"/>
                    </w:rPr>
                  </w:rPrChange>
                </w:rPr>
                <w:delText>Removes not allowed character in for SharePoint file name</w:delText>
              </w:r>
            </w:del>
          </w:p>
          <w:p w14:paraId="4804BC32" w14:textId="77777777" w:rsidR="00E27C55" w:rsidRPr="00C54284" w:rsidRDefault="00E27C55" w:rsidP="00E27C55">
            <w:pPr>
              <w:pStyle w:val="NoSpacing"/>
              <w:numPr>
                <w:ilvl w:val="0"/>
                <w:numId w:val="48"/>
              </w:numPr>
              <w:rPr>
                <w:rFonts w:ascii="Segoe UI" w:hAnsi="Segoe UI" w:cs="Segoe UI"/>
                <w:color w:val="000000"/>
              </w:rPr>
            </w:pPr>
            <w:r w:rsidRPr="00C54284">
              <w:rPr>
                <w:rFonts w:ascii="Segoe UI" w:hAnsi="Segoe UI" w:cs="Segoe UI"/>
                <w:color w:val="000000"/>
              </w:rPr>
              <w:t>UploadToFolder:</w:t>
            </w:r>
          </w:p>
          <w:p w14:paraId="42AB6F1C" w14:textId="77777777" w:rsidR="00E27C55" w:rsidRDefault="00E27C55" w:rsidP="00E27C55">
            <w:pPr>
              <w:pStyle w:val="NoSpacing"/>
              <w:ind w:left="360"/>
              <w:rPr>
                <w:ins w:id="1922" w:author="Akash Virani" w:date="2015-09-21T17:19:00Z"/>
                <w:rFonts w:ascii="Segoe UI" w:hAnsi="Segoe UI" w:cs="Segoe UI"/>
                <w:color w:val="000000"/>
              </w:rPr>
            </w:pPr>
            <w:r w:rsidRPr="00C54284">
              <w:rPr>
                <w:rFonts w:ascii="Segoe UI" w:hAnsi="Segoe UI" w:cs="Segoe UI"/>
                <w:color w:val="000000"/>
              </w:rPr>
              <w:t>Uploads folder to SharePoint library</w:t>
            </w:r>
          </w:p>
          <w:p w14:paraId="437F96F6" w14:textId="798F1488" w:rsidR="00360798" w:rsidRDefault="00360798">
            <w:pPr>
              <w:pStyle w:val="NoSpacing"/>
              <w:numPr>
                <w:ilvl w:val="0"/>
                <w:numId w:val="48"/>
              </w:numPr>
              <w:rPr>
                <w:ins w:id="1923" w:author="Akash Virani" w:date="2015-09-21T17:22:00Z"/>
                <w:rFonts w:ascii="Segoe UI" w:hAnsi="Segoe UI" w:cs="Segoe UI"/>
                <w:color w:val="000000"/>
              </w:rPr>
              <w:pPrChange w:id="1924" w:author="Akash Virani" w:date="2015-09-21T17:20:00Z">
                <w:pPr>
                  <w:pStyle w:val="NoSpacing"/>
                  <w:ind w:left="360"/>
                </w:pPr>
              </w:pPrChange>
            </w:pPr>
            <w:ins w:id="1925" w:author="Akash Virani" w:date="2015-09-21T17:19:00Z">
              <w:r w:rsidRPr="00360798">
                <w:rPr>
                  <w:rFonts w:ascii="Segoe UI" w:hAnsi="Segoe UI" w:cs="Segoe UI"/>
                  <w:color w:val="000000"/>
                  <w:rPrChange w:id="1926" w:author="Akash Virani" w:date="2015-09-21T17:19:00Z">
                    <w:rPr>
                      <w:rFonts w:ascii="Consolas" w:eastAsiaTheme="minorHAnsi" w:hAnsi="Consolas" w:cs="Consolas"/>
                      <w:color w:val="000000"/>
                      <w:sz w:val="19"/>
                      <w:szCs w:val="19"/>
                      <w:highlight w:val="white"/>
                      <w:lang w:bidi="gu-IN"/>
                    </w:rPr>
                  </w:rPrChange>
                </w:rPr>
                <w:t>UploadFolderUtility</w:t>
              </w:r>
            </w:ins>
            <w:ins w:id="1927" w:author="Akash Virani" w:date="2015-09-21T17:22:00Z">
              <w:r>
                <w:rPr>
                  <w:rFonts w:ascii="Segoe UI" w:hAnsi="Segoe UI" w:cs="Segoe UI"/>
                  <w:color w:val="000000"/>
                </w:rPr>
                <w:t>:</w:t>
              </w:r>
            </w:ins>
          </w:p>
          <w:p w14:paraId="3A57B92E" w14:textId="77777777" w:rsidR="00360798" w:rsidRPr="00360798" w:rsidRDefault="00360798">
            <w:pPr>
              <w:pStyle w:val="NoSpacing"/>
              <w:ind w:left="360"/>
              <w:rPr>
                <w:ins w:id="1928" w:author="Akash Virani" w:date="2015-09-21T17:23:00Z"/>
                <w:rFonts w:ascii="Segoe UI" w:hAnsi="Segoe UI" w:cs="Segoe UI"/>
                <w:color w:val="000000"/>
                <w:rPrChange w:id="1929" w:author="Akash Virani" w:date="2015-09-21T17:23:00Z">
                  <w:rPr>
                    <w:ins w:id="1930" w:author="Akash Virani" w:date="2015-09-21T17:23:00Z"/>
                    <w:rFonts w:ascii="Consolas" w:eastAsiaTheme="minorHAnsi" w:hAnsi="Consolas" w:cs="Consolas"/>
                    <w:color w:val="008000"/>
                    <w:sz w:val="19"/>
                    <w:szCs w:val="19"/>
                    <w:lang w:bidi="gu-IN"/>
                  </w:rPr>
                </w:rPrChange>
              </w:rPr>
            </w:pPr>
            <w:ins w:id="1931" w:author="Akash Virani" w:date="2015-09-21T17:23:00Z">
              <w:r w:rsidRPr="00360798">
                <w:rPr>
                  <w:rFonts w:ascii="Segoe UI" w:hAnsi="Segoe UI" w:cs="Segoe UI"/>
                  <w:color w:val="000000"/>
                  <w:rPrChange w:id="1932" w:author="Akash Virani" w:date="2015-09-21T17:24:00Z">
                    <w:rPr>
                      <w:rFonts w:ascii="Consolas" w:eastAsiaTheme="minorHAnsi" w:hAnsi="Consolas" w:cs="Consolas"/>
                      <w:color w:val="008000"/>
                      <w:sz w:val="19"/>
                      <w:szCs w:val="19"/>
                      <w:highlight w:val="white"/>
                      <w:lang w:bidi="gu-IN"/>
                    </w:rPr>
                  </w:rPrChange>
                </w:rPr>
                <w:t>Checks for folder existence and uploads the mail/attachment to specified folder in matter library. Returns the operation status (success/failure).</w:t>
              </w:r>
            </w:ins>
          </w:p>
          <w:p w14:paraId="0113AD7B" w14:textId="5267DDE5" w:rsidR="00360798" w:rsidRDefault="00360798">
            <w:pPr>
              <w:pStyle w:val="NoSpacing"/>
              <w:numPr>
                <w:ilvl w:val="0"/>
                <w:numId w:val="48"/>
              </w:numPr>
              <w:rPr>
                <w:ins w:id="1933" w:author="Akash Virani" w:date="2015-09-21T17:22:00Z"/>
                <w:rFonts w:ascii="Segoe UI" w:hAnsi="Segoe UI" w:cs="Segoe UI"/>
                <w:color w:val="000000"/>
              </w:rPr>
              <w:pPrChange w:id="1934" w:author="Akash Virani" w:date="2015-09-21T17:20:00Z">
                <w:pPr>
                  <w:pStyle w:val="NoSpacing"/>
                  <w:ind w:left="360"/>
                </w:pPr>
              </w:pPrChange>
            </w:pPr>
            <w:ins w:id="1935" w:author="Akash Virani" w:date="2015-09-21T17:19:00Z">
              <w:r w:rsidRPr="00360798">
                <w:rPr>
                  <w:rFonts w:ascii="Segoe UI" w:hAnsi="Segoe UI" w:cs="Segoe UI"/>
                  <w:color w:val="000000"/>
                  <w:rPrChange w:id="1936" w:author="Akash Virani" w:date="2015-09-21T17:19:00Z">
                    <w:rPr>
                      <w:rFonts w:ascii="Consolas" w:eastAsiaTheme="minorHAnsi" w:hAnsi="Consolas" w:cs="Consolas"/>
                      <w:color w:val="000000"/>
                      <w:sz w:val="19"/>
                      <w:szCs w:val="19"/>
                      <w:highlight w:val="white"/>
                      <w:lang w:bidi="gu-IN"/>
                    </w:rPr>
                  </w:rPrChange>
                </w:rPr>
                <w:t>CreateFileInsideFolder</w:t>
              </w:r>
            </w:ins>
          </w:p>
          <w:p w14:paraId="30569485" w14:textId="41F7552E" w:rsidR="00360798" w:rsidRPr="00360798" w:rsidRDefault="00360798">
            <w:pPr>
              <w:pStyle w:val="NoSpacing"/>
              <w:ind w:left="360"/>
              <w:rPr>
                <w:ins w:id="1937" w:author="Akash Virani" w:date="2015-09-21T17:19:00Z"/>
                <w:rFonts w:ascii="Segoe UI" w:hAnsi="Segoe UI" w:cs="Segoe UI"/>
                <w:color w:val="000000"/>
                <w:rPrChange w:id="1938" w:author="Akash Virani" w:date="2015-09-21T17:19:00Z">
                  <w:rPr>
                    <w:ins w:id="1939" w:author="Akash Virani" w:date="2015-09-21T17:19:00Z"/>
                    <w:rFonts w:ascii="Consolas" w:eastAsiaTheme="minorHAnsi" w:hAnsi="Consolas" w:cs="Consolas"/>
                    <w:color w:val="000000"/>
                    <w:sz w:val="19"/>
                    <w:szCs w:val="19"/>
                    <w:lang w:bidi="gu-IN"/>
                  </w:rPr>
                </w:rPrChange>
              </w:rPr>
            </w:pPr>
            <w:ins w:id="1940" w:author="Akash Virani" w:date="2015-09-21T17:23:00Z">
              <w:r w:rsidRPr="00360798">
                <w:rPr>
                  <w:rFonts w:ascii="Segoe UI" w:hAnsi="Segoe UI" w:cs="Segoe UI"/>
                  <w:color w:val="000000"/>
                  <w:rPrChange w:id="1941" w:author="Akash Virani" w:date="2015-09-21T17:24:00Z">
                    <w:rPr>
                      <w:rFonts w:ascii="Consolas" w:eastAsiaTheme="minorHAnsi" w:hAnsi="Consolas" w:cs="Consolas"/>
                      <w:color w:val="008000"/>
                      <w:sz w:val="19"/>
                      <w:szCs w:val="19"/>
                      <w:highlight w:val="white"/>
                      <w:lang w:bidi="gu-IN"/>
                    </w:rPr>
                  </w:rPrChange>
                </w:rPr>
                <w:t>To create file inside SharePoint folder</w:t>
              </w:r>
            </w:ins>
          </w:p>
          <w:p w14:paraId="5ED2487A" w14:textId="7E7FFAC3" w:rsidR="00360798" w:rsidRDefault="00360798">
            <w:pPr>
              <w:pStyle w:val="NoSpacing"/>
              <w:numPr>
                <w:ilvl w:val="0"/>
                <w:numId w:val="48"/>
              </w:numPr>
              <w:rPr>
                <w:ins w:id="1942" w:author="Akash Virani" w:date="2015-09-21T17:23:00Z"/>
                <w:rFonts w:ascii="Segoe UI" w:hAnsi="Segoe UI" w:cs="Segoe UI"/>
                <w:color w:val="000000"/>
              </w:rPr>
              <w:pPrChange w:id="1943" w:author="Akash Virani" w:date="2015-09-21T17:20:00Z">
                <w:pPr>
                  <w:pStyle w:val="NoSpacing"/>
                  <w:ind w:left="360"/>
                </w:pPr>
              </w:pPrChange>
            </w:pPr>
            <w:ins w:id="1944" w:author="Akash Virani" w:date="2015-09-21T17:19:00Z">
              <w:r w:rsidRPr="00360798">
                <w:rPr>
                  <w:rFonts w:ascii="Segoe UI" w:hAnsi="Segoe UI" w:cs="Segoe UI"/>
                  <w:color w:val="000000"/>
                  <w:rPrChange w:id="1945" w:author="Akash Virani" w:date="2015-09-21T17:19:00Z">
                    <w:rPr>
                      <w:rFonts w:ascii="Consolas" w:eastAsiaTheme="minorHAnsi" w:hAnsi="Consolas" w:cs="Consolas"/>
                      <w:color w:val="000000"/>
                      <w:sz w:val="19"/>
                      <w:szCs w:val="19"/>
                      <w:highlight w:val="white"/>
                      <w:lang w:bidi="gu-IN"/>
                    </w:rPr>
                  </w:rPrChange>
                </w:rPr>
                <w:t>SaveFields</w:t>
              </w:r>
            </w:ins>
          </w:p>
          <w:p w14:paraId="488B9AC1" w14:textId="19D87295" w:rsidR="00360798" w:rsidDel="00360798" w:rsidRDefault="00360798">
            <w:pPr>
              <w:pStyle w:val="NoSpacing"/>
              <w:ind w:left="360"/>
              <w:rPr>
                <w:del w:id="1946" w:author="Akash Virani" w:date="2015-09-21T17:25:00Z"/>
                <w:rFonts w:ascii="Segoe UI" w:hAnsi="Segoe UI" w:cs="Segoe UI"/>
                <w:color w:val="000000"/>
              </w:rPr>
            </w:pPr>
            <w:ins w:id="1947" w:author="Akash Virani" w:date="2015-09-21T17:23:00Z">
              <w:r w:rsidRPr="00360798">
                <w:rPr>
                  <w:rFonts w:ascii="Segoe UI" w:hAnsi="Segoe UI" w:cs="Segoe UI"/>
                  <w:color w:val="000000"/>
                  <w:rPrChange w:id="1948" w:author="Akash Virani" w:date="2015-09-21T17:25:00Z">
                    <w:rPr>
                      <w:rFonts w:ascii="Consolas" w:eastAsiaTheme="minorHAnsi" w:hAnsi="Consolas" w:cs="Consolas"/>
                      <w:color w:val="008000"/>
                      <w:sz w:val="19"/>
                      <w:szCs w:val="19"/>
                      <w:highlight w:val="white"/>
                      <w:lang w:bidi="gu-IN"/>
                    </w:rPr>
                  </w:rPrChange>
                </w:rPr>
                <w:t>Saves the fields for uploaded item in SharePoint library.</w:t>
              </w:r>
            </w:ins>
          </w:p>
          <w:p w14:paraId="45D25006" w14:textId="4A94A0B7" w:rsidR="00EC3831" w:rsidRPr="00360798" w:rsidDel="00360798" w:rsidRDefault="00EC3831">
            <w:pPr>
              <w:pStyle w:val="NoSpacing"/>
              <w:numPr>
                <w:ilvl w:val="0"/>
                <w:numId w:val="48"/>
              </w:numPr>
              <w:ind w:left="0"/>
              <w:rPr>
                <w:del w:id="1949" w:author="Akash Virani" w:date="2015-09-21T17:25:00Z"/>
                <w:rFonts w:ascii="Segoe UI" w:hAnsi="Segoe UI" w:cs="Segoe UI"/>
                <w:strike/>
                <w:color w:val="000000"/>
                <w:rPrChange w:id="1950" w:author="Akash Virani" w:date="2015-09-21T17:19:00Z">
                  <w:rPr>
                    <w:del w:id="1951" w:author="Akash Virani" w:date="2015-09-21T17:25:00Z"/>
                    <w:rFonts w:ascii="Segoe UI" w:hAnsi="Segoe UI" w:cs="Segoe UI"/>
                    <w:color w:val="000000"/>
                  </w:rPr>
                </w:rPrChange>
              </w:rPr>
              <w:pPrChange w:id="1952" w:author="Akash Virani" w:date="2015-09-21T17:25:00Z">
                <w:pPr>
                  <w:pStyle w:val="NoSpacing"/>
                  <w:numPr>
                    <w:numId w:val="48"/>
                  </w:numPr>
                  <w:ind w:left="360" w:hanging="360"/>
                </w:pPr>
              </w:pPrChange>
            </w:pPr>
            <w:del w:id="1953" w:author="Akash Virani" w:date="2015-09-21T17:25:00Z">
              <w:r w:rsidRPr="00360798" w:rsidDel="00360798">
                <w:rPr>
                  <w:rFonts w:ascii="Segoe UI" w:hAnsi="Segoe UI" w:cs="Segoe UI"/>
                  <w:strike/>
                  <w:color w:val="000000"/>
                  <w:rPrChange w:id="1954" w:author="Akash Virani" w:date="2015-09-21T17:19:00Z">
                    <w:rPr>
                      <w:rFonts w:ascii="Segoe UI" w:hAnsi="Segoe UI" w:cs="Segoe UI"/>
                      <w:color w:val="000000"/>
                    </w:rPr>
                  </w:rPrChange>
                </w:rPr>
                <w:delText>ReturnErrorFile:</w:delText>
              </w:r>
            </w:del>
          </w:p>
          <w:p w14:paraId="78B4B3E2" w14:textId="42E65A08" w:rsidR="00EC3831" w:rsidRPr="00C54284" w:rsidRDefault="00EC3831">
            <w:pPr>
              <w:pStyle w:val="NoSpacing"/>
              <w:ind w:left="360"/>
              <w:rPr>
                <w:rFonts w:ascii="Segoe UI" w:hAnsi="Segoe UI" w:cs="Segoe UI"/>
                <w:color w:val="000000"/>
              </w:rPr>
            </w:pPr>
            <w:del w:id="1955" w:author="Akash Virani" w:date="2015-09-21T17:25:00Z">
              <w:r w:rsidRPr="00360798" w:rsidDel="00360798">
                <w:rPr>
                  <w:rFonts w:ascii="Segoe UI" w:hAnsi="Segoe UI" w:cs="Segoe UI"/>
                  <w:strike/>
                  <w:color w:val="000000"/>
                  <w:rPrChange w:id="1956" w:author="Akash Virani" w:date="2015-09-21T17:19:00Z">
                    <w:rPr>
                      <w:rFonts w:ascii="Segoe UI" w:hAnsi="Segoe UI" w:cs="Segoe UI"/>
                      <w:color w:val="000000"/>
                    </w:rPr>
                  </w:rPrChange>
                </w:rPr>
                <w:delText>Gets the memory stream with specified content</w:delText>
              </w:r>
            </w:del>
          </w:p>
        </w:tc>
      </w:tr>
      <w:tr w:rsidR="00E27C55" w:rsidRPr="00C54284" w14:paraId="4C29C886" w14:textId="77777777" w:rsidTr="00E27C55">
        <w:tc>
          <w:tcPr>
            <w:tcW w:w="1615" w:type="dxa"/>
          </w:tcPr>
          <w:p w14:paraId="2CCCBFA2" w14:textId="6602C2E8" w:rsidR="00E27C55" w:rsidRPr="00C54284" w:rsidRDefault="00E27C55" w:rsidP="00E27C55">
            <w:pPr>
              <w:pStyle w:val="NoSpacing"/>
              <w:rPr>
                <w:rFonts w:ascii="Segoe UI" w:hAnsi="Segoe UI" w:cs="Segoe UI"/>
              </w:rPr>
            </w:pPr>
            <w:r w:rsidRPr="00C54284">
              <w:rPr>
                <w:rFonts w:ascii="Segoe UI" w:hAnsi="Segoe UI" w:cs="Segoe UI"/>
              </w:rPr>
              <w:t>File name</w:t>
            </w:r>
          </w:p>
        </w:tc>
        <w:tc>
          <w:tcPr>
            <w:tcW w:w="7555" w:type="dxa"/>
          </w:tcPr>
          <w:p w14:paraId="45E06259" w14:textId="77777777" w:rsidR="00E27C55" w:rsidRPr="00C54284" w:rsidRDefault="00E27C55" w:rsidP="00E27C55">
            <w:pPr>
              <w:pStyle w:val="NoSpacing"/>
              <w:rPr>
                <w:rFonts w:ascii="Segoe UI" w:hAnsi="Segoe UI" w:cs="Segoe UI"/>
              </w:rPr>
            </w:pPr>
            <w:r w:rsidRPr="00C54284">
              <w:rPr>
                <w:rFonts w:ascii="Segoe UI" w:hAnsi="Segoe UI" w:cs="Segoe UI"/>
              </w:rPr>
              <w:t>MatterLandingHelperFunction.cs</w:t>
            </w:r>
          </w:p>
        </w:tc>
      </w:tr>
      <w:tr w:rsidR="00E27C55" w:rsidRPr="00C54284" w14:paraId="62A5AA12" w14:textId="77777777" w:rsidTr="00E27C55">
        <w:tc>
          <w:tcPr>
            <w:tcW w:w="1615" w:type="dxa"/>
          </w:tcPr>
          <w:p w14:paraId="79FE8E80" w14:textId="77777777" w:rsidR="00E27C55" w:rsidRPr="00C54284" w:rsidRDefault="00E27C55" w:rsidP="00E27C55">
            <w:pPr>
              <w:pStyle w:val="NoSpacing"/>
              <w:rPr>
                <w:rFonts w:ascii="Segoe UI" w:hAnsi="Segoe UI" w:cs="Segoe UI"/>
              </w:rPr>
            </w:pPr>
            <w:r w:rsidRPr="00C54284">
              <w:rPr>
                <w:rFonts w:ascii="Segoe UI" w:hAnsi="Segoe UI" w:cs="Segoe UI"/>
              </w:rPr>
              <w:t>Class Name</w:t>
            </w:r>
          </w:p>
        </w:tc>
        <w:tc>
          <w:tcPr>
            <w:tcW w:w="7555" w:type="dxa"/>
          </w:tcPr>
          <w:p w14:paraId="35ADABD4" w14:textId="77777777" w:rsidR="00E27C55" w:rsidRPr="00C54284" w:rsidRDefault="00E27C55" w:rsidP="00E27C55">
            <w:pPr>
              <w:pStyle w:val="NoSpacing"/>
              <w:rPr>
                <w:rFonts w:ascii="Segoe UI" w:hAnsi="Segoe UI" w:cs="Segoe UI"/>
              </w:rPr>
            </w:pPr>
            <w:r w:rsidRPr="00C54284">
              <w:rPr>
                <w:rFonts w:ascii="Segoe UI" w:hAnsi="Segoe UI" w:cs="Segoe UI"/>
              </w:rPr>
              <w:t>MatterLandingHelperFunction.cs</w:t>
            </w:r>
          </w:p>
        </w:tc>
      </w:tr>
      <w:tr w:rsidR="00E27C55" w:rsidRPr="00C54284" w14:paraId="188B535A" w14:textId="77777777" w:rsidTr="00E27C55">
        <w:tc>
          <w:tcPr>
            <w:tcW w:w="1615" w:type="dxa"/>
          </w:tcPr>
          <w:p w14:paraId="087A6E60" w14:textId="77777777" w:rsidR="00E27C55" w:rsidRPr="00C54284" w:rsidRDefault="00E27C55" w:rsidP="00E27C55">
            <w:pPr>
              <w:pStyle w:val="NoSpacing"/>
              <w:rPr>
                <w:rFonts w:ascii="Segoe UI" w:hAnsi="Segoe UI" w:cs="Segoe UI"/>
              </w:rPr>
            </w:pPr>
            <w:r w:rsidRPr="00C54284">
              <w:rPr>
                <w:rFonts w:ascii="Segoe UI" w:hAnsi="Segoe UI" w:cs="Segoe UI"/>
              </w:rPr>
              <w:t>Namespace</w:t>
            </w:r>
          </w:p>
        </w:tc>
        <w:tc>
          <w:tcPr>
            <w:tcW w:w="7555" w:type="dxa"/>
          </w:tcPr>
          <w:p w14:paraId="5BE919B0" w14:textId="77777777" w:rsidR="00E27C55" w:rsidRPr="00C54284" w:rsidRDefault="00E27C55" w:rsidP="00E27C55">
            <w:pPr>
              <w:pStyle w:val="NoSpacing"/>
              <w:rPr>
                <w:rFonts w:ascii="Segoe UI" w:hAnsi="Segoe UI" w:cs="Segoe UI"/>
              </w:rPr>
            </w:pPr>
            <w:r w:rsidRPr="00C54284">
              <w:rPr>
                <w:rFonts w:ascii="Segoe UI" w:hAnsi="Segoe UI" w:cs="Segoe UI"/>
              </w:rPr>
              <w:t>Microsoft.Legal.MatterCenter.ProviderService</w:t>
            </w:r>
          </w:p>
        </w:tc>
      </w:tr>
      <w:tr w:rsidR="00E27C55" w:rsidRPr="00C54284" w14:paraId="31A559DB" w14:textId="77777777" w:rsidTr="00E27C55">
        <w:tc>
          <w:tcPr>
            <w:tcW w:w="1615" w:type="dxa"/>
          </w:tcPr>
          <w:p w14:paraId="34095214" w14:textId="77777777" w:rsidR="00E27C55" w:rsidRPr="00C54284" w:rsidRDefault="00E27C55" w:rsidP="00E27C55">
            <w:pPr>
              <w:pStyle w:val="NoSpacing"/>
              <w:rPr>
                <w:rFonts w:ascii="Segoe UI" w:hAnsi="Segoe UI" w:cs="Segoe UI"/>
              </w:rPr>
            </w:pPr>
            <w:r w:rsidRPr="00C54284">
              <w:rPr>
                <w:rFonts w:ascii="Segoe UI" w:hAnsi="Segoe UI" w:cs="Segoe UI"/>
              </w:rPr>
              <w:lastRenderedPageBreak/>
              <w:t>Assembly</w:t>
            </w:r>
          </w:p>
        </w:tc>
        <w:tc>
          <w:tcPr>
            <w:tcW w:w="7555" w:type="dxa"/>
          </w:tcPr>
          <w:p w14:paraId="649E8D73" w14:textId="77777777" w:rsidR="00E27C55" w:rsidRPr="00C54284" w:rsidRDefault="00E27C55" w:rsidP="00E27C55">
            <w:pPr>
              <w:pStyle w:val="NoSpacing"/>
              <w:rPr>
                <w:rFonts w:ascii="Segoe UI" w:hAnsi="Segoe UI" w:cs="Segoe UI"/>
              </w:rPr>
            </w:pPr>
            <w:r w:rsidRPr="00C54284">
              <w:rPr>
                <w:rFonts w:ascii="Segoe UI" w:hAnsi="Segoe UI" w:cs="Segoe UI"/>
              </w:rPr>
              <w:t>Microsoft.Legal.MatterCenter.ProviderService</w:t>
            </w:r>
          </w:p>
        </w:tc>
      </w:tr>
      <w:tr w:rsidR="00E27C55" w:rsidRPr="00C54284" w14:paraId="4C27E7B6" w14:textId="77777777" w:rsidTr="00E27C55">
        <w:tc>
          <w:tcPr>
            <w:tcW w:w="1615" w:type="dxa"/>
          </w:tcPr>
          <w:p w14:paraId="2F7501AC" w14:textId="77777777" w:rsidR="00E27C55" w:rsidRPr="00C54284" w:rsidRDefault="00E27C55" w:rsidP="00E27C55">
            <w:pPr>
              <w:pStyle w:val="NoSpacing"/>
              <w:rPr>
                <w:rFonts w:ascii="Segoe UI" w:hAnsi="Segoe UI" w:cs="Segoe UI"/>
              </w:rPr>
            </w:pPr>
            <w:r w:rsidRPr="00C54284">
              <w:rPr>
                <w:rFonts w:ascii="Segoe UI" w:hAnsi="Segoe UI" w:cs="Segoe UI"/>
              </w:rPr>
              <w:t>Methods</w:t>
            </w:r>
          </w:p>
        </w:tc>
        <w:tc>
          <w:tcPr>
            <w:tcW w:w="7555" w:type="dxa"/>
          </w:tcPr>
          <w:p w14:paraId="36CDF887" w14:textId="3AE4058A" w:rsidR="00E27C55" w:rsidRPr="00360798" w:rsidDel="00035597" w:rsidRDefault="00E27C55" w:rsidP="00751997">
            <w:pPr>
              <w:pStyle w:val="NoSpacing"/>
              <w:numPr>
                <w:ilvl w:val="0"/>
                <w:numId w:val="50"/>
              </w:numPr>
              <w:ind w:left="342"/>
              <w:rPr>
                <w:del w:id="1957" w:author="Akash Virani" w:date="2015-09-21T17:27:00Z"/>
                <w:rFonts w:ascii="Segoe UI" w:hAnsi="Segoe UI" w:cs="Segoe UI"/>
                <w:strike/>
                <w:color w:val="000000"/>
                <w:rPrChange w:id="1958" w:author="Akash Virani" w:date="2015-09-21T17:26:00Z">
                  <w:rPr>
                    <w:del w:id="1959" w:author="Akash Virani" w:date="2015-09-21T17:27:00Z"/>
                    <w:rFonts w:ascii="Segoe UI" w:hAnsi="Segoe UI" w:cs="Segoe UI"/>
                    <w:color w:val="000000"/>
                  </w:rPr>
                </w:rPrChange>
              </w:rPr>
            </w:pPr>
            <w:del w:id="1960" w:author="Akash Virani" w:date="2015-09-21T17:27:00Z">
              <w:r w:rsidRPr="00360798" w:rsidDel="00035597">
                <w:rPr>
                  <w:rFonts w:ascii="Segoe UI" w:hAnsi="Segoe UI" w:cs="Segoe UI"/>
                  <w:strike/>
                  <w:color w:val="000000"/>
                  <w:rPrChange w:id="1961" w:author="Akash Virani" w:date="2015-09-21T17:26:00Z">
                    <w:rPr>
                      <w:rFonts w:ascii="Segoe UI" w:hAnsi="Segoe UI" w:cs="Segoe UI"/>
                      <w:color w:val="000000"/>
                    </w:rPr>
                  </w:rPrChange>
                </w:rPr>
                <w:delText>CreateWebPartPage</w:delText>
              </w:r>
            </w:del>
          </w:p>
          <w:p w14:paraId="16C4331B" w14:textId="58B5456A" w:rsidR="00E27C55" w:rsidRPr="00360798" w:rsidDel="00035597" w:rsidRDefault="00E27C55" w:rsidP="00751997">
            <w:pPr>
              <w:pStyle w:val="NoSpacing"/>
              <w:ind w:left="342"/>
              <w:rPr>
                <w:del w:id="1962" w:author="Akash Virani" w:date="2015-09-21T17:27:00Z"/>
                <w:rFonts w:ascii="Segoe UI" w:hAnsi="Segoe UI" w:cs="Segoe UI"/>
                <w:strike/>
                <w:color w:val="000000"/>
                <w:rPrChange w:id="1963" w:author="Akash Virani" w:date="2015-09-21T17:26:00Z">
                  <w:rPr>
                    <w:del w:id="1964" w:author="Akash Virani" w:date="2015-09-21T17:27:00Z"/>
                    <w:rFonts w:ascii="Segoe UI" w:hAnsi="Segoe UI" w:cs="Segoe UI"/>
                    <w:color w:val="000000"/>
                  </w:rPr>
                </w:rPrChange>
              </w:rPr>
            </w:pPr>
            <w:del w:id="1965" w:author="Akash Virani" w:date="2015-09-21T17:27:00Z">
              <w:r w:rsidRPr="00360798" w:rsidDel="00035597">
                <w:rPr>
                  <w:rFonts w:ascii="Segoe UI" w:hAnsi="Segoe UI" w:cs="Segoe UI"/>
                  <w:strike/>
                  <w:color w:val="000000"/>
                  <w:rPrChange w:id="1966" w:author="Akash Virani" w:date="2015-09-21T17:26:00Z">
                    <w:rPr>
                      <w:rFonts w:ascii="Segoe UI" w:hAnsi="Segoe UI" w:cs="Segoe UI"/>
                      <w:color w:val="000000"/>
                    </w:rPr>
                  </w:rPrChange>
                </w:rPr>
                <w:delText>Used to create web part page</w:delText>
              </w:r>
            </w:del>
          </w:p>
          <w:p w14:paraId="7FE94109" w14:textId="3D34DBE2" w:rsidR="00E27C55" w:rsidRPr="00360798" w:rsidDel="00035597" w:rsidRDefault="00E27C55" w:rsidP="00751997">
            <w:pPr>
              <w:pStyle w:val="NoSpacing"/>
              <w:numPr>
                <w:ilvl w:val="0"/>
                <w:numId w:val="50"/>
              </w:numPr>
              <w:ind w:left="342"/>
              <w:rPr>
                <w:del w:id="1967" w:author="Akash Virani" w:date="2015-09-21T17:27:00Z"/>
                <w:rFonts w:ascii="Segoe UI" w:hAnsi="Segoe UI" w:cs="Segoe UI"/>
                <w:strike/>
                <w:color w:val="000000"/>
                <w:rPrChange w:id="1968" w:author="Akash Virani" w:date="2015-09-21T17:26:00Z">
                  <w:rPr>
                    <w:del w:id="1969" w:author="Akash Virani" w:date="2015-09-21T17:27:00Z"/>
                    <w:rFonts w:ascii="Segoe UI" w:hAnsi="Segoe UI" w:cs="Segoe UI"/>
                    <w:color w:val="000000"/>
                  </w:rPr>
                </w:rPrChange>
              </w:rPr>
            </w:pPr>
            <w:del w:id="1970" w:author="Akash Virani" w:date="2015-09-21T17:27:00Z">
              <w:r w:rsidRPr="00360798" w:rsidDel="00035597">
                <w:rPr>
                  <w:rFonts w:ascii="Segoe UI" w:hAnsi="Segoe UI" w:cs="Segoe UI"/>
                  <w:strike/>
                  <w:color w:val="000000"/>
                  <w:rPrChange w:id="1971" w:author="Akash Virani" w:date="2015-09-21T17:26:00Z">
                    <w:rPr>
                      <w:rFonts w:ascii="Segoe UI" w:hAnsi="Segoe UI" w:cs="Segoe UI"/>
                      <w:color w:val="000000"/>
                    </w:rPr>
                  </w:rPrChange>
                </w:rPr>
                <w:delText>WebPartsCreation</w:delText>
              </w:r>
            </w:del>
          </w:p>
          <w:p w14:paraId="3270F93F" w14:textId="2FE447EA" w:rsidR="00E27C55" w:rsidRPr="00360798" w:rsidDel="00035597" w:rsidRDefault="00E27C55" w:rsidP="00751997">
            <w:pPr>
              <w:pStyle w:val="NoSpacing"/>
              <w:ind w:left="342"/>
              <w:rPr>
                <w:del w:id="1972" w:author="Akash Virani" w:date="2015-09-21T17:27:00Z"/>
                <w:rFonts w:ascii="Segoe UI" w:hAnsi="Segoe UI" w:cs="Segoe UI"/>
                <w:strike/>
                <w:color w:val="000000"/>
                <w:rPrChange w:id="1973" w:author="Akash Virani" w:date="2015-09-21T17:26:00Z">
                  <w:rPr>
                    <w:del w:id="1974" w:author="Akash Virani" w:date="2015-09-21T17:27:00Z"/>
                    <w:rFonts w:ascii="Segoe UI" w:hAnsi="Segoe UI" w:cs="Segoe UI"/>
                    <w:color w:val="000000"/>
                  </w:rPr>
                </w:rPrChange>
              </w:rPr>
            </w:pPr>
            <w:del w:id="1975" w:author="Akash Virani" w:date="2015-09-21T17:27:00Z">
              <w:r w:rsidRPr="00360798" w:rsidDel="00035597">
                <w:rPr>
                  <w:rFonts w:ascii="Segoe UI" w:hAnsi="Segoe UI" w:cs="Segoe UI"/>
                  <w:strike/>
                  <w:color w:val="000000"/>
                  <w:rPrChange w:id="1976" w:author="Akash Virani" w:date="2015-09-21T17:26:00Z">
                    <w:rPr>
                      <w:rFonts w:ascii="Segoe UI" w:hAnsi="Segoe UI" w:cs="Segoe UI"/>
                      <w:color w:val="000000"/>
                    </w:rPr>
                  </w:rPrChange>
                </w:rPr>
                <w:delText>Function is used to make calls to make web parts</w:delText>
              </w:r>
            </w:del>
          </w:p>
          <w:p w14:paraId="3316ACD8" w14:textId="34D28DAD" w:rsidR="00E27C55" w:rsidRPr="00360798" w:rsidDel="00035597" w:rsidRDefault="00E27C55" w:rsidP="00751997">
            <w:pPr>
              <w:pStyle w:val="NoSpacing"/>
              <w:numPr>
                <w:ilvl w:val="0"/>
                <w:numId w:val="50"/>
              </w:numPr>
              <w:ind w:left="342"/>
              <w:rPr>
                <w:del w:id="1977" w:author="Akash Virani" w:date="2015-09-21T17:27:00Z"/>
                <w:rFonts w:ascii="Segoe UI" w:hAnsi="Segoe UI" w:cs="Segoe UI"/>
                <w:strike/>
                <w:color w:val="000000"/>
                <w:rPrChange w:id="1978" w:author="Akash Virani" w:date="2015-09-21T17:26:00Z">
                  <w:rPr>
                    <w:del w:id="1979" w:author="Akash Virani" w:date="2015-09-21T17:27:00Z"/>
                    <w:rFonts w:ascii="Segoe UI" w:hAnsi="Segoe UI" w:cs="Segoe UI"/>
                    <w:color w:val="000000"/>
                  </w:rPr>
                </w:rPrChange>
              </w:rPr>
            </w:pPr>
            <w:del w:id="1980" w:author="Akash Virani" w:date="2015-09-21T17:27:00Z">
              <w:r w:rsidRPr="00360798" w:rsidDel="00035597">
                <w:rPr>
                  <w:rFonts w:ascii="Segoe UI" w:hAnsi="Segoe UI" w:cs="Segoe UI"/>
                  <w:strike/>
                  <w:color w:val="000000"/>
                  <w:rPrChange w:id="1981" w:author="Akash Virani" w:date="2015-09-21T17:26:00Z">
                    <w:rPr>
                      <w:rFonts w:ascii="Segoe UI" w:hAnsi="Segoe UI" w:cs="Segoe UI"/>
                      <w:color w:val="000000"/>
                    </w:rPr>
                  </w:rPrChange>
                </w:rPr>
                <w:delText>AddCalendarList</w:delText>
              </w:r>
            </w:del>
          </w:p>
          <w:p w14:paraId="07F1B4D6" w14:textId="0C91F8F2" w:rsidR="00E27C55" w:rsidRPr="00360798" w:rsidDel="00035597" w:rsidRDefault="00E27C55" w:rsidP="00751997">
            <w:pPr>
              <w:pStyle w:val="NoSpacing"/>
              <w:ind w:left="342"/>
              <w:rPr>
                <w:del w:id="1982" w:author="Akash Virani" w:date="2015-09-21T17:27:00Z"/>
                <w:rFonts w:ascii="Segoe UI" w:hAnsi="Segoe UI" w:cs="Segoe UI"/>
                <w:strike/>
                <w:color w:val="000000"/>
                <w:rPrChange w:id="1983" w:author="Akash Virani" w:date="2015-09-21T17:26:00Z">
                  <w:rPr>
                    <w:del w:id="1984" w:author="Akash Virani" w:date="2015-09-21T17:27:00Z"/>
                    <w:rFonts w:ascii="Segoe UI" w:hAnsi="Segoe UI" w:cs="Segoe UI"/>
                    <w:color w:val="000000"/>
                  </w:rPr>
                </w:rPrChange>
              </w:rPr>
            </w:pPr>
            <w:del w:id="1985" w:author="Akash Virani" w:date="2015-09-21T17:27:00Z">
              <w:r w:rsidRPr="00360798" w:rsidDel="00035597">
                <w:rPr>
                  <w:rFonts w:ascii="Segoe UI" w:hAnsi="Segoe UI" w:cs="Segoe UI"/>
                  <w:strike/>
                  <w:color w:val="000000"/>
                  <w:rPrChange w:id="1986" w:author="Akash Virani" w:date="2015-09-21T17:26:00Z">
                    <w:rPr>
                      <w:rFonts w:ascii="Segoe UI" w:hAnsi="Segoe UI" w:cs="Segoe UI"/>
                      <w:color w:val="000000"/>
                    </w:rPr>
                  </w:rPrChange>
                </w:rPr>
                <w:delText>Add Calendar list to client site</w:delText>
              </w:r>
            </w:del>
          </w:p>
          <w:p w14:paraId="5EB32B77" w14:textId="77777777" w:rsidR="00E27C55" w:rsidRPr="00C54284" w:rsidRDefault="00E27C55" w:rsidP="00751997">
            <w:pPr>
              <w:pStyle w:val="NoSpacing"/>
              <w:numPr>
                <w:ilvl w:val="0"/>
                <w:numId w:val="50"/>
              </w:numPr>
              <w:ind w:left="342"/>
              <w:rPr>
                <w:rFonts w:ascii="Segoe UI" w:hAnsi="Segoe UI" w:cs="Segoe UI"/>
                <w:color w:val="000000"/>
              </w:rPr>
            </w:pPr>
            <w:r w:rsidRPr="00C54284">
              <w:rPr>
                <w:rFonts w:ascii="Segoe UI" w:hAnsi="Segoe UI" w:cs="Segoe UI"/>
                <w:color w:val="000000"/>
              </w:rPr>
              <w:t>ConfigureXMLCodeOfWebParts</w:t>
            </w:r>
          </w:p>
          <w:p w14:paraId="1A975723" w14:textId="77777777" w:rsidR="00E27C55" w:rsidRPr="00C54284" w:rsidRDefault="00E27C55" w:rsidP="00751997">
            <w:pPr>
              <w:pStyle w:val="NoSpacing"/>
              <w:ind w:left="342"/>
              <w:rPr>
                <w:rFonts w:ascii="Segoe UI" w:hAnsi="Segoe UI" w:cs="Segoe UI"/>
                <w:color w:val="000000"/>
              </w:rPr>
            </w:pPr>
            <w:r w:rsidRPr="00C54284">
              <w:rPr>
                <w:rFonts w:ascii="Segoe UI" w:hAnsi="Segoe UI" w:cs="Segoe UI"/>
                <w:color w:val="000000"/>
              </w:rPr>
              <w:t>Function is used to Configure XML of web parts</w:t>
            </w:r>
          </w:p>
          <w:p w14:paraId="3AF6AA90" w14:textId="5708203F" w:rsidR="00E27C55" w:rsidRPr="00360798" w:rsidDel="00035597" w:rsidRDefault="00E27C55" w:rsidP="00751997">
            <w:pPr>
              <w:pStyle w:val="NoSpacing"/>
              <w:numPr>
                <w:ilvl w:val="0"/>
                <w:numId w:val="50"/>
              </w:numPr>
              <w:ind w:left="342"/>
              <w:rPr>
                <w:del w:id="1987" w:author="Akash Virani" w:date="2015-09-21T17:27:00Z"/>
                <w:rFonts w:ascii="Segoe UI" w:hAnsi="Segoe UI" w:cs="Segoe UI"/>
                <w:strike/>
                <w:color w:val="000000"/>
                <w:rPrChange w:id="1988" w:author="Akash Virani" w:date="2015-09-21T17:26:00Z">
                  <w:rPr>
                    <w:del w:id="1989" w:author="Akash Virani" w:date="2015-09-21T17:27:00Z"/>
                    <w:rFonts w:ascii="Segoe UI" w:hAnsi="Segoe UI" w:cs="Segoe UI"/>
                    <w:color w:val="000000"/>
                  </w:rPr>
                </w:rPrChange>
              </w:rPr>
            </w:pPr>
            <w:del w:id="1990" w:author="Akash Virani" w:date="2015-09-21T17:27:00Z">
              <w:r w:rsidRPr="00360798" w:rsidDel="00035597">
                <w:rPr>
                  <w:rFonts w:ascii="Segoe UI" w:hAnsi="Segoe UI" w:cs="Segoe UI"/>
                  <w:strike/>
                  <w:color w:val="000000"/>
                  <w:rPrChange w:id="1991" w:author="Akash Virani" w:date="2015-09-21T17:26:00Z">
                    <w:rPr>
                      <w:rFonts w:ascii="Segoe UI" w:hAnsi="Segoe UI" w:cs="Segoe UI"/>
                      <w:color w:val="000000"/>
                    </w:rPr>
                  </w:rPrChange>
                </w:rPr>
                <w:delText>ConfigureCalendarWebPart</w:delText>
              </w:r>
            </w:del>
          </w:p>
          <w:p w14:paraId="23FA2FC7" w14:textId="6DCA03E6" w:rsidR="00E27C55" w:rsidRPr="00360798" w:rsidDel="00035597" w:rsidRDefault="00E27C55" w:rsidP="00751997">
            <w:pPr>
              <w:pStyle w:val="NoSpacing"/>
              <w:ind w:left="342"/>
              <w:rPr>
                <w:del w:id="1992" w:author="Akash Virani" w:date="2015-09-21T17:27:00Z"/>
                <w:rFonts w:ascii="Segoe UI" w:hAnsi="Segoe UI" w:cs="Segoe UI"/>
                <w:strike/>
                <w:color w:val="000000"/>
                <w:rPrChange w:id="1993" w:author="Akash Virani" w:date="2015-09-21T17:26:00Z">
                  <w:rPr>
                    <w:del w:id="1994" w:author="Akash Virani" w:date="2015-09-21T17:27:00Z"/>
                    <w:rFonts w:ascii="Segoe UI" w:hAnsi="Segoe UI" w:cs="Segoe UI"/>
                    <w:color w:val="000000"/>
                  </w:rPr>
                </w:rPrChange>
              </w:rPr>
            </w:pPr>
            <w:del w:id="1995" w:author="Akash Virani" w:date="2015-09-21T17:27:00Z">
              <w:r w:rsidRPr="00360798" w:rsidDel="00035597">
                <w:rPr>
                  <w:rFonts w:ascii="Segoe UI" w:hAnsi="Segoe UI" w:cs="Segoe UI"/>
                  <w:strike/>
                  <w:color w:val="000000"/>
                  <w:rPrChange w:id="1996" w:author="Akash Virani" w:date="2015-09-21T17:26:00Z">
                    <w:rPr>
                      <w:rFonts w:ascii="Segoe UI" w:hAnsi="Segoe UI" w:cs="Segoe UI"/>
                      <w:color w:val="000000"/>
                    </w:rPr>
                  </w:rPrChange>
                </w:rPr>
                <w:delText>Configure XML Code of Calendar List</w:delText>
              </w:r>
            </w:del>
          </w:p>
          <w:p w14:paraId="5007BA7C" w14:textId="77777777" w:rsidR="00E27C55" w:rsidRPr="00C54284" w:rsidRDefault="00E27C55" w:rsidP="00751997">
            <w:pPr>
              <w:pStyle w:val="NoSpacing"/>
              <w:numPr>
                <w:ilvl w:val="0"/>
                <w:numId w:val="50"/>
              </w:numPr>
              <w:ind w:left="342"/>
              <w:rPr>
                <w:rFonts w:ascii="Segoe UI" w:hAnsi="Segoe UI" w:cs="Segoe UI"/>
                <w:color w:val="000000"/>
              </w:rPr>
            </w:pPr>
            <w:r w:rsidRPr="00C54284">
              <w:rPr>
                <w:rFonts w:ascii="Segoe UI" w:hAnsi="Segoe UI" w:cs="Segoe UI"/>
                <w:color w:val="000000"/>
              </w:rPr>
              <w:t>ConfigureListViewWebPart</w:t>
            </w:r>
          </w:p>
          <w:p w14:paraId="538A150A" w14:textId="77777777" w:rsidR="00E27C55" w:rsidRPr="00C54284" w:rsidDel="00035597" w:rsidRDefault="00E27C55" w:rsidP="00751997">
            <w:pPr>
              <w:pStyle w:val="NoSpacing"/>
              <w:ind w:left="342"/>
              <w:rPr>
                <w:del w:id="1997" w:author="Akash Virani" w:date="2015-09-21T17:27:00Z"/>
                <w:rFonts w:ascii="Segoe UI" w:hAnsi="Segoe UI" w:cs="Segoe UI"/>
                <w:color w:val="000000"/>
              </w:rPr>
            </w:pPr>
            <w:r w:rsidRPr="00C54284">
              <w:rPr>
                <w:rFonts w:ascii="Segoe UI" w:hAnsi="Segoe UI" w:cs="Segoe UI"/>
                <w:color w:val="000000"/>
              </w:rPr>
              <w:t>Configure XML code of List view web part</w:t>
            </w:r>
          </w:p>
          <w:p w14:paraId="73561358" w14:textId="1ADA2654" w:rsidR="00E27C55" w:rsidRPr="00360798" w:rsidDel="00035597" w:rsidRDefault="00E27C55">
            <w:pPr>
              <w:pStyle w:val="NoSpacing"/>
              <w:numPr>
                <w:ilvl w:val="0"/>
                <w:numId w:val="50"/>
              </w:numPr>
              <w:ind w:left="0"/>
              <w:rPr>
                <w:del w:id="1998" w:author="Akash Virani" w:date="2015-09-21T17:27:00Z"/>
                <w:rFonts w:ascii="Segoe UI" w:hAnsi="Segoe UI" w:cs="Segoe UI"/>
                <w:strike/>
                <w:color w:val="000000"/>
                <w:rPrChange w:id="1999" w:author="Akash Virani" w:date="2015-09-21T17:26:00Z">
                  <w:rPr>
                    <w:del w:id="2000" w:author="Akash Virani" w:date="2015-09-21T17:27:00Z"/>
                    <w:rFonts w:ascii="Segoe UI" w:hAnsi="Segoe UI" w:cs="Segoe UI"/>
                    <w:color w:val="000000"/>
                  </w:rPr>
                </w:rPrChange>
              </w:rPr>
              <w:pPrChange w:id="2001" w:author="Akash Virani" w:date="2015-09-21T17:27:00Z">
                <w:pPr>
                  <w:pStyle w:val="NoSpacing"/>
                  <w:numPr>
                    <w:numId w:val="50"/>
                  </w:numPr>
                  <w:ind w:left="342" w:hanging="360"/>
                </w:pPr>
              </w:pPrChange>
            </w:pPr>
            <w:del w:id="2002" w:author="Akash Virani" w:date="2015-09-21T17:27:00Z">
              <w:r w:rsidRPr="00360798" w:rsidDel="00035597">
                <w:rPr>
                  <w:rFonts w:ascii="Segoe UI" w:hAnsi="Segoe UI" w:cs="Segoe UI"/>
                  <w:strike/>
                  <w:color w:val="000000"/>
                  <w:rPrChange w:id="2003" w:author="Akash Virani" w:date="2015-09-21T17:26:00Z">
                    <w:rPr>
                      <w:rFonts w:ascii="Segoe UI" w:hAnsi="Segoe UI" w:cs="Segoe UI"/>
                      <w:color w:val="000000"/>
                    </w:rPr>
                  </w:rPrChange>
                </w:rPr>
                <w:delText>ConfigureContentEditorForMetadata</w:delText>
              </w:r>
            </w:del>
          </w:p>
          <w:p w14:paraId="48311AB1" w14:textId="3DFD252E" w:rsidR="00E27C55" w:rsidRPr="00360798" w:rsidDel="00035597" w:rsidRDefault="00E27C55">
            <w:pPr>
              <w:pStyle w:val="NoSpacing"/>
              <w:rPr>
                <w:del w:id="2004" w:author="Akash Virani" w:date="2015-09-21T17:27:00Z"/>
                <w:rFonts w:ascii="Segoe UI" w:hAnsi="Segoe UI" w:cs="Segoe UI"/>
                <w:strike/>
                <w:color w:val="000000"/>
                <w:rPrChange w:id="2005" w:author="Akash Virani" w:date="2015-09-21T17:26:00Z">
                  <w:rPr>
                    <w:del w:id="2006" w:author="Akash Virani" w:date="2015-09-21T17:27:00Z"/>
                    <w:rFonts w:ascii="Segoe UI" w:hAnsi="Segoe UI" w:cs="Segoe UI"/>
                    <w:color w:val="000000"/>
                  </w:rPr>
                </w:rPrChange>
              </w:rPr>
              <w:pPrChange w:id="2007" w:author="Akash Virani" w:date="2015-09-21T17:27:00Z">
                <w:pPr>
                  <w:pStyle w:val="NoSpacing"/>
                  <w:ind w:left="342"/>
                </w:pPr>
              </w:pPrChange>
            </w:pPr>
            <w:del w:id="2008" w:author="Akash Virani" w:date="2015-09-21T17:27:00Z">
              <w:r w:rsidRPr="00360798" w:rsidDel="00035597">
                <w:rPr>
                  <w:rFonts w:ascii="Segoe UI" w:hAnsi="Segoe UI" w:cs="Segoe UI"/>
                  <w:strike/>
                  <w:color w:val="000000"/>
                  <w:rPrChange w:id="2009" w:author="Akash Virani" w:date="2015-09-21T17:26:00Z">
                    <w:rPr>
                      <w:rFonts w:ascii="Segoe UI" w:hAnsi="Segoe UI" w:cs="Segoe UI"/>
                      <w:color w:val="000000"/>
                    </w:rPr>
                  </w:rPrChange>
                </w:rPr>
                <w:delText>Configure XML code of Metadata content editor web part</w:delText>
              </w:r>
            </w:del>
          </w:p>
          <w:p w14:paraId="1ED9DEBB" w14:textId="092DB610" w:rsidR="00E27C55" w:rsidRPr="00360798" w:rsidDel="00035597" w:rsidRDefault="00E27C55">
            <w:pPr>
              <w:pStyle w:val="NoSpacing"/>
              <w:numPr>
                <w:ilvl w:val="0"/>
                <w:numId w:val="50"/>
              </w:numPr>
              <w:ind w:left="0"/>
              <w:rPr>
                <w:del w:id="2010" w:author="Akash Virani" w:date="2015-09-21T17:27:00Z"/>
                <w:rFonts w:ascii="Segoe UI" w:hAnsi="Segoe UI" w:cs="Segoe UI"/>
                <w:strike/>
                <w:color w:val="000000"/>
                <w:rPrChange w:id="2011" w:author="Akash Virani" w:date="2015-09-21T17:26:00Z">
                  <w:rPr>
                    <w:del w:id="2012" w:author="Akash Virani" w:date="2015-09-21T17:27:00Z"/>
                    <w:rFonts w:ascii="Segoe UI" w:hAnsi="Segoe UI" w:cs="Segoe UI"/>
                    <w:color w:val="000000"/>
                  </w:rPr>
                </w:rPrChange>
              </w:rPr>
              <w:pPrChange w:id="2013" w:author="Akash Virani" w:date="2015-09-21T17:27:00Z">
                <w:pPr>
                  <w:pStyle w:val="NoSpacing"/>
                  <w:numPr>
                    <w:numId w:val="50"/>
                  </w:numPr>
                  <w:ind w:left="342" w:hanging="360"/>
                </w:pPr>
              </w:pPrChange>
            </w:pPr>
            <w:del w:id="2014" w:author="Akash Virani" w:date="2015-09-21T17:27:00Z">
              <w:r w:rsidRPr="00360798" w:rsidDel="00035597">
                <w:rPr>
                  <w:rFonts w:ascii="Segoe UI" w:hAnsi="Segoe UI" w:cs="Segoe UI"/>
                  <w:strike/>
                  <w:color w:val="000000"/>
                  <w:rPrChange w:id="2015" w:author="Akash Virani" w:date="2015-09-21T17:26:00Z">
                    <w:rPr>
                      <w:rFonts w:ascii="Segoe UI" w:hAnsi="Segoe UI" w:cs="Segoe UI"/>
                      <w:color w:val="000000"/>
                    </w:rPr>
                  </w:rPrChange>
                </w:rPr>
                <w:delText>ConfigureContentEditorForUser</w:delText>
              </w:r>
            </w:del>
          </w:p>
          <w:p w14:paraId="27426B06" w14:textId="39AE4740" w:rsidR="00E27C55" w:rsidRPr="00360798" w:rsidDel="00035597" w:rsidRDefault="00E27C55">
            <w:pPr>
              <w:pStyle w:val="NoSpacing"/>
              <w:rPr>
                <w:del w:id="2016" w:author="Akash Virani" w:date="2015-09-21T17:27:00Z"/>
                <w:rFonts w:ascii="Segoe UI" w:hAnsi="Segoe UI" w:cs="Segoe UI"/>
                <w:strike/>
                <w:color w:val="000000"/>
                <w:rPrChange w:id="2017" w:author="Akash Virani" w:date="2015-09-21T17:26:00Z">
                  <w:rPr>
                    <w:del w:id="2018" w:author="Akash Virani" w:date="2015-09-21T17:27:00Z"/>
                    <w:rFonts w:ascii="Segoe UI" w:hAnsi="Segoe UI" w:cs="Segoe UI"/>
                    <w:color w:val="000000"/>
                  </w:rPr>
                </w:rPrChange>
              </w:rPr>
              <w:pPrChange w:id="2019" w:author="Akash Virani" w:date="2015-09-21T17:27:00Z">
                <w:pPr>
                  <w:pStyle w:val="NoSpacing"/>
                  <w:ind w:left="342"/>
                </w:pPr>
              </w:pPrChange>
            </w:pPr>
            <w:del w:id="2020" w:author="Akash Virani" w:date="2015-09-21T17:27:00Z">
              <w:r w:rsidRPr="00360798" w:rsidDel="00035597">
                <w:rPr>
                  <w:rFonts w:ascii="Segoe UI" w:hAnsi="Segoe UI" w:cs="Segoe UI"/>
                  <w:strike/>
                  <w:color w:val="000000"/>
                  <w:rPrChange w:id="2021" w:author="Akash Virani" w:date="2015-09-21T17:26:00Z">
                    <w:rPr>
                      <w:rFonts w:ascii="Segoe UI" w:hAnsi="Segoe UI" w:cs="Segoe UI"/>
                      <w:color w:val="000000"/>
                    </w:rPr>
                  </w:rPrChange>
                </w:rPr>
                <w:delText>Configure content editor web part for users</w:delText>
              </w:r>
            </w:del>
          </w:p>
          <w:p w14:paraId="3A109CC6" w14:textId="6DF02801" w:rsidR="00E27C55" w:rsidRPr="00360798" w:rsidDel="00035597" w:rsidRDefault="00E27C55">
            <w:pPr>
              <w:pStyle w:val="NoSpacing"/>
              <w:numPr>
                <w:ilvl w:val="0"/>
                <w:numId w:val="50"/>
              </w:numPr>
              <w:ind w:left="0"/>
              <w:rPr>
                <w:del w:id="2022" w:author="Akash Virani" w:date="2015-09-21T17:27:00Z"/>
                <w:rFonts w:ascii="Segoe UI" w:hAnsi="Segoe UI" w:cs="Segoe UI"/>
                <w:strike/>
                <w:color w:val="000000"/>
                <w:rPrChange w:id="2023" w:author="Akash Virani" w:date="2015-09-21T17:26:00Z">
                  <w:rPr>
                    <w:del w:id="2024" w:author="Akash Virani" w:date="2015-09-21T17:27:00Z"/>
                    <w:rFonts w:ascii="Segoe UI" w:hAnsi="Segoe UI" w:cs="Segoe UI"/>
                    <w:color w:val="000000"/>
                  </w:rPr>
                </w:rPrChange>
              </w:rPr>
              <w:pPrChange w:id="2025" w:author="Akash Virani" w:date="2015-09-21T17:27:00Z">
                <w:pPr>
                  <w:pStyle w:val="NoSpacing"/>
                  <w:numPr>
                    <w:numId w:val="50"/>
                  </w:numPr>
                  <w:ind w:left="342" w:hanging="360"/>
                </w:pPr>
              </w:pPrChange>
            </w:pPr>
            <w:del w:id="2026" w:author="Akash Virani" w:date="2015-09-21T17:27:00Z">
              <w:r w:rsidRPr="00360798" w:rsidDel="00035597">
                <w:rPr>
                  <w:rFonts w:ascii="Segoe UI" w:hAnsi="Segoe UI" w:cs="Segoe UI"/>
                  <w:strike/>
                  <w:color w:val="000000"/>
                  <w:rPrChange w:id="2027" w:author="Akash Virani" w:date="2015-09-21T17:26:00Z">
                    <w:rPr>
                      <w:rFonts w:ascii="Segoe UI" w:hAnsi="Segoe UI" w:cs="Segoe UI"/>
                      <w:color w:val="000000"/>
                    </w:rPr>
                  </w:rPrChange>
                </w:rPr>
                <w:delText>IListToString</w:delText>
              </w:r>
            </w:del>
          </w:p>
          <w:p w14:paraId="2A5B185F" w14:textId="313BB2B0" w:rsidR="00E27C55" w:rsidRPr="00360798" w:rsidDel="00035597" w:rsidRDefault="00E27C55">
            <w:pPr>
              <w:pStyle w:val="NoSpacing"/>
              <w:rPr>
                <w:del w:id="2028" w:author="Akash Virani" w:date="2015-09-21T17:27:00Z"/>
                <w:rFonts w:ascii="Segoe UI" w:hAnsi="Segoe UI" w:cs="Segoe UI"/>
                <w:strike/>
                <w:color w:val="000000"/>
                <w:rPrChange w:id="2029" w:author="Akash Virani" w:date="2015-09-21T17:26:00Z">
                  <w:rPr>
                    <w:del w:id="2030" w:author="Akash Virani" w:date="2015-09-21T17:27:00Z"/>
                    <w:rFonts w:ascii="Segoe UI" w:hAnsi="Segoe UI" w:cs="Segoe UI"/>
                    <w:color w:val="000000"/>
                  </w:rPr>
                </w:rPrChange>
              </w:rPr>
              <w:pPrChange w:id="2031" w:author="Akash Virani" w:date="2015-09-21T17:27:00Z">
                <w:pPr>
                  <w:pStyle w:val="NoSpacing"/>
                  <w:ind w:left="342"/>
                </w:pPr>
              </w:pPrChange>
            </w:pPr>
            <w:del w:id="2032" w:author="Akash Virani" w:date="2015-09-21T17:27:00Z">
              <w:r w:rsidRPr="00360798" w:rsidDel="00035597">
                <w:rPr>
                  <w:rFonts w:ascii="Segoe UI" w:hAnsi="Segoe UI" w:cs="Segoe UI"/>
                  <w:strike/>
                  <w:color w:val="000000"/>
                  <w:rPrChange w:id="2033" w:author="Akash Virani" w:date="2015-09-21T17:26:00Z">
                    <w:rPr>
                      <w:rFonts w:ascii="Segoe UI" w:hAnsi="Segoe UI" w:cs="Segoe UI"/>
                      <w:color w:val="000000"/>
                    </w:rPr>
                  </w:rPrChange>
                </w:rPr>
                <w:delText>Function used to Convert IList to string</w:delText>
              </w:r>
            </w:del>
          </w:p>
          <w:p w14:paraId="03C2B015" w14:textId="5A42DB62" w:rsidR="00E27C55" w:rsidRPr="00360798" w:rsidDel="00035597" w:rsidRDefault="00E27C55">
            <w:pPr>
              <w:pStyle w:val="NoSpacing"/>
              <w:numPr>
                <w:ilvl w:val="0"/>
                <w:numId w:val="50"/>
              </w:numPr>
              <w:ind w:left="0"/>
              <w:rPr>
                <w:del w:id="2034" w:author="Akash Virani" w:date="2015-09-21T17:27:00Z"/>
                <w:rFonts w:ascii="Segoe UI" w:hAnsi="Segoe UI" w:cs="Segoe UI"/>
                <w:strike/>
                <w:color w:val="000000"/>
                <w:rPrChange w:id="2035" w:author="Akash Virani" w:date="2015-09-21T17:26:00Z">
                  <w:rPr>
                    <w:del w:id="2036" w:author="Akash Virani" w:date="2015-09-21T17:27:00Z"/>
                    <w:rFonts w:ascii="Segoe UI" w:hAnsi="Segoe UI" w:cs="Segoe UI"/>
                    <w:color w:val="000000"/>
                  </w:rPr>
                </w:rPrChange>
              </w:rPr>
              <w:pPrChange w:id="2037" w:author="Akash Virani" w:date="2015-09-21T17:27:00Z">
                <w:pPr>
                  <w:pStyle w:val="NoSpacing"/>
                  <w:numPr>
                    <w:numId w:val="50"/>
                  </w:numPr>
                  <w:ind w:left="342" w:hanging="360"/>
                </w:pPr>
              </w:pPrChange>
            </w:pPr>
            <w:del w:id="2038" w:author="Akash Virani" w:date="2015-09-21T17:27:00Z">
              <w:r w:rsidRPr="00360798" w:rsidDel="00035597">
                <w:rPr>
                  <w:rFonts w:ascii="Segoe UI" w:hAnsi="Segoe UI" w:cs="Segoe UI"/>
                  <w:strike/>
                  <w:color w:val="000000"/>
                  <w:rPrChange w:id="2039" w:author="Akash Virani" w:date="2015-09-21T17:26:00Z">
                    <w:rPr>
                      <w:rFonts w:ascii="Segoe UI" w:hAnsi="Segoe UI" w:cs="Segoe UI"/>
                      <w:color w:val="000000"/>
                    </w:rPr>
                  </w:rPrChange>
                </w:rPr>
                <w:delText>AddWebPart</w:delText>
              </w:r>
            </w:del>
          </w:p>
          <w:p w14:paraId="5EE9D89D" w14:textId="51E72973" w:rsidR="00E27C55" w:rsidRPr="00C54284" w:rsidRDefault="00E27C55">
            <w:pPr>
              <w:pStyle w:val="NoSpacing"/>
              <w:ind w:left="342"/>
              <w:rPr>
                <w:rFonts w:ascii="Segoe UI" w:hAnsi="Segoe UI" w:cs="Segoe UI"/>
                <w:color w:val="000000"/>
              </w:rPr>
            </w:pPr>
            <w:del w:id="2040" w:author="Akash Virani" w:date="2015-09-21T17:27:00Z">
              <w:r w:rsidRPr="00360798" w:rsidDel="00035597">
                <w:rPr>
                  <w:rFonts w:ascii="Segoe UI" w:hAnsi="Segoe UI" w:cs="Segoe UI"/>
                  <w:strike/>
                  <w:color w:val="000000"/>
                  <w:rPrChange w:id="2041" w:author="Akash Virani" w:date="2015-09-21T17:26:00Z">
                    <w:rPr>
                      <w:rFonts w:ascii="Segoe UI" w:hAnsi="Segoe UI" w:cs="Segoe UI"/>
                      <w:color w:val="000000"/>
                    </w:rPr>
                  </w:rPrChange>
                </w:rPr>
                <w:delText>Adding all web parts on Matter Landing Page</w:delText>
              </w:r>
            </w:del>
          </w:p>
        </w:tc>
      </w:tr>
    </w:tbl>
    <w:p w14:paraId="31F10171" w14:textId="77777777" w:rsidR="00E27C55" w:rsidRPr="00C54284" w:rsidRDefault="00E27C55" w:rsidP="00E27C55">
      <w:pPr>
        <w:rPr>
          <w:rFonts w:ascii="Segoe UI" w:hAnsi="Segoe UI" w:cs="Segoe UI"/>
        </w:rPr>
      </w:pPr>
    </w:p>
    <w:p w14:paraId="05D11B1B" w14:textId="77777777" w:rsidR="00E27C55" w:rsidRPr="00C54284" w:rsidRDefault="00E27C55" w:rsidP="00E27C55">
      <w:pPr>
        <w:rPr>
          <w:rFonts w:ascii="Segoe UI" w:hAnsi="Segoe UI" w:cs="Segoe UI"/>
        </w:rPr>
      </w:pPr>
    </w:p>
    <w:tbl>
      <w:tblPr>
        <w:tblStyle w:val="TableGrid"/>
        <w:tblW w:w="0" w:type="auto"/>
        <w:tblInd w:w="892" w:type="dxa"/>
        <w:tblLook w:val="04A0" w:firstRow="1" w:lastRow="0" w:firstColumn="1" w:lastColumn="0" w:noHBand="0" w:noVBand="1"/>
        <w:tblPrChange w:id="2042" w:author="Akash Virani" w:date="2015-09-21T17:10:00Z">
          <w:tblPr>
            <w:tblStyle w:val="TableGrid"/>
            <w:tblW w:w="0" w:type="auto"/>
            <w:tblInd w:w="892" w:type="dxa"/>
            <w:tblLook w:val="04A0" w:firstRow="1" w:lastRow="0" w:firstColumn="1" w:lastColumn="0" w:noHBand="0" w:noVBand="1"/>
          </w:tblPr>
        </w:tblPrChange>
      </w:tblPr>
      <w:tblGrid>
        <w:gridCol w:w="1623"/>
        <w:gridCol w:w="7555"/>
        <w:tblGridChange w:id="2043">
          <w:tblGrid>
            <w:gridCol w:w="2466"/>
            <w:gridCol w:w="6712"/>
          </w:tblGrid>
        </w:tblGridChange>
      </w:tblGrid>
      <w:tr w:rsidR="00E27C55" w:rsidRPr="00C54284" w14:paraId="68DBFBDA" w14:textId="77777777" w:rsidTr="00751997">
        <w:trPr>
          <w:trHeight w:val="377"/>
          <w:trPrChange w:id="2044" w:author="Akash Virani" w:date="2015-09-21T17:10:00Z">
            <w:trPr>
              <w:trHeight w:val="377"/>
            </w:trPr>
          </w:trPrChange>
        </w:trPr>
        <w:tc>
          <w:tcPr>
            <w:tcW w:w="1623" w:type="dxa"/>
            <w:tcPrChange w:id="2045" w:author="Akash Virani" w:date="2015-09-21T17:10:00Z">
              <w:tcPr>
                <w:tcW w:w="2496" w:type="dxa"/>
              </w:tcPr>
            </w:tcPrChange>
          </w:tcPr>
          <w:p w14:paraId="42098020" w14:textId="77777777" w:rsidR="00E27C55" w:rsidRPr="00C54284" w:rsidRDefault="00E27C55" w:rsidP="00E27C55">
            <w:pPr>
              <w:pStyle w:val="Body"/>
              <w:rPr>
                <w:rFonts w:ascii="Segoe UI" w:hAnsi="Segoe UI" w:cs="Segoe UI"/>
              </w:rPr>
            </w:pPr>
            <w:r w:rsidRPr="00C54284">
              <w:rPr>
                <w:rFonts w:ascii="Segoe UI" w:hAnsi="Segoe UI" w:cs="Segoe UI"/>
              </w:rPr>
              <w:t>File name</w:t>
            </w:r>
          </w:p>
        </w:tc>
        <w:tc>
          <w:tcPr>
            <w:tcW w:w="7555" w:type="dxa"/>
            <w:tcPrChange w:id="2046" w:author="Akash Virani" w:date="2015-09-21T17:10:00Z">
              <w:tcPr>
                <w:tcW w:w="6774" w:type="dxa"/>
              </w:tcPr>
            </w:tcPrChange>
          </w:tcPr>
          <w:p w14:paraId="018510A3" w14:textId="77777777" w:rsidR="00E27C55" w:rsidRPr="00C54284" w:rsidRDefault="00E27C55" w:rsidP="00E27C55">
            <w:pPr>
              <w:pStyle w:val="Body"/>
              <w:rPr>
                <w:rFonts w:ascii="Segoe UI" w:hAnsi="Segoe UI" w:cs="Segoe UI"/>
              </w:rPr>
            </w:pPr>
            <w:r w:rsidRPr="00C54284">
              <w:rPr>
                <w:rFonts w:ascii="Segoe UI" w:hAnsi="Segoe UI" w:cs="Segoe UI"/>
                <w:color w:val="000000"/>
              </w:rPr>
              <w:t>ValidationHelperFunctions.cs</w:t>
            </w:r>
          </w:p>
        </w:tc>
      </w:tr>
      <w:tr w:rsidR="00E27C55" w:rsidRPr="00C54284" w14:paraId="5188B17B" w14:textId="77777777" w:rsidTr="00751997">
        <w:trPr>
          <w:trHeight w:val="377"/>
          <w:trPrChange w:id="2047" w:author="Akash Virani" w:date="2015-09-21T17:10:00Z">
            <w:trPr>
              <w:trHeight w:val="377"/>
            </w:trPr>
          </w:trPrChange>
        </w:trPr>
        <w:tc>
          <w:tcPr>
            <w:tcW w:w="1623" w:type="dxa"/>
            <w:tcPrChange w:id="2048" w:author="Akash Virani" w:date="2015-09-21T17:10:00Z">
              <w:tcPr>
                <w:tcW w:w="2496" w:type="dxa"/>
              </w:tcPr>
            </w:tcPrChange>
          </w:tcPr>
          <w:p w14:paraId="5A59D4B4" w14:textId="77777777" w:rsidR="00E27C55" w:rsidRPr="00C54284" w:rsidRDefault="00E27C55" w:rsidP="00E27C55">
            <w:pPr>
              <w:pStyle w:val="Body"/>
              <w:rPr>
                <w:rFonts w:ascii="Segoe UI" w:hAnsi="Segoe UI" w:cs="Segoe UI"/>
              </w:rPr>
            </w:pPr>
            <w:r w:rsidRPr="00C54284">
              <w:rPr>
                <w:rFonts w:ascii="Segoe UI" w:hAnsi="Segoe UI" w:cs="Segoe UI"/>
              </w:rPr>
              <w:t>Class Name</w:t>
            </w:r>
          </w:p>
        </w:tc>
        <w:tc>
          <w:tcPr>
            <w:tcW w:w="7555" w:type="dxa"/>
            <w:tcPrChange w:id="2049" w:author="Akash Virani" w:date="2015-09-21T17:10:00Z">
              <w:tcPr>
                <w:tcW w:w="6774" w:type="dxa"/>
              </w:tcPr>
            </w:tcPrChange>
          </w:tcPr>
          <w:p w14:paraId="4341E205" w14:textId="77777777" w:rsidR="00E27C55" w:rsidRPr="00C54284" w:rsidRDefault="00E27C55" w:rsidP="00E27C55">
            <w:pPr>
              <w:pStyle w:val="Body"/>
              <w:rPr>
                <w:rFonts w:ascii="Segoe UI" w:hAnsi="Segoe UI" w:cs="Segoe UI"/>
              </w:rPr>
            </w:pPr>
            <w:r w:rsidRPr="00C54284">
              <w:rPr>
                <w:rFonts w:ascii="Segoe UI" w:hAnsi="Segoe UI" w:cs="Segoe UI"/>
                <w:color w:val="000000"/>
              </w:rPr>
              <w:t>ValidationHelperFunctions.cs</w:t>
            </w:r>
          </w:p>
        </w:tc>
      </w:tr>
      <w:tr w:rsidR="00E27C55" w:rsidRPr="00C54284" w14:paraId="4E06E800" w14:textId="77777777" w:rsidTr="00751997">
        <w:trPr>
          <w:trHeight w:val="377"/>
          <w:trPrChange w:id="2050" w:author="Akash Virani" w:date="2015-09-21T17:10:00Z">
            <w:trPr>
              <w:trHeight w:val="377"/>
            </w:trPr>
          </w:trPrChange>
        </w:trPr>
        <w:tc>
          <w:tcPr>
            <w:tcW w:w="1623" w:type="dxa"/>
            <w:tcPrChange w:id="2051" w:author="Akash Virani" w:date="2015-09-21T17:10:00Z">
              <w:tcPr>
                <w:tcW w:w="2496" w:type="dxa"/>
              </w:tcPr>
            </w:tcPrChange>
          </w:tcPr>
          <w:p w14:paraId="040DA975" w14:textId="77777777" w:rsidR="00E27C55" w:rsidRPr="00C54284" w:rsidRDefault="00E27C55" w:rsidP="00E27C55">
            <w:pPr>
              <w:pStyle w:val="Body"/>
              <w:rPr>
                <w:rFonts w:ascii="Segoe UI" w:hAnsi="Segoe UI" w:cs="Segoe UI"/>
              </w:rPr>
            </w:pPr>
            <w:r w:rsidRPr="00C54284">
              <w:rPr>
                <w:rFonts w:ascii="Segoe UI" w:hAnsi="Segoe UI" w:cs="Segoe UI"/>
              </w:rPr>
              <w:t>Namespace</w:t>
            </w:r>
          </w:p>
        </w:tc>
        <w:tc>
          <w:tcPr>
            <w:tcW w:w="7555" w:type="dxa"/>
            <w:tcPrChange w:id="2052" w:author="Akash Virani" w:date="2015-09-21T17:10:00Z">
              <w:tcPr>
                <w:tcW w:w="6774" w:type="dxa"/>
              </w:tcPr>
            </w:tcPrChange>
          </w:tcPr>
          <w:p w14:paraId="1B2AA4F4" w14:textId="77777777" w:rsidR="00E27C55" w:rsidRPr="00C54284" w:rsidRDefault="00E27C55" w:rsidP="00E27C55">
            <w:pPr>
              <w:pStyle w:val="Body"/>
              <w:rPr>
                <w:rFonts w:ascii="Segoe UI" w:hAnsi="Segoe UI" w:cs="Segoe UI"/>
              </w:rPr>
            </w:pPr>
            <w:r w:rsidRPr="00C54284">
              <w:rPr>
                <w:rFonts w:ascii="Segoe UI" w:hAnsi="Segoe UI" w:cs="Segoe UI"/>
              </w:rPr>
              <w:t>Microsoft.Legal.MatterCenter.ProviderService</w:t>
            </w:r>
          </w:p>
        </w:tc>
      </w:tr>
      <w:tr w:rsidR="00E27C55" w:rsidRPr="00C54284" w14:paraId="79134F3F" w14:textId="77777777" w:rsidTr="00751997">
        <w:trPr>
          <w:trHeight w:val="377"/>
          <w:trPrChange w:id="2053" w:author="Akash Virani" w:date="2015-09-21T17:10:00Z">
            <w:trPr>
              <w:trHeight w:val="377"/>
            </w:trPr>
          </w:trPrChange>
        </w:trPr>
        <w:tc>
          <w:tcPr>
            <w:tcW w:w="1623" w:type="dxa"/>
            <w:tcPrChange w:id="2054" w:author="Akash Virani" w:date="2015-09-21T17:10:00Z">
              <w:tcPr>
                <w:tcW w:w="2496" w:type="dxa"/>
              </w:tcPr>
            </w:tcPrChange>
          </w:tcPr>
          <w:p w14:paraId="79FF2D26" w14:textId="77777777" w:rsidR="00E27C55" w:rsidRPr="00C54284" w:rsidRDefault="00E27C55" w:rsidP="00E27C55">
            <w:pPr>
              <w:pStyle w:val="Body"/>
              <w:rPr>
                <w:rFonts w:ascii="Segoe UI" w:hAnsi="Segoe UI" w:cs="Segoe UI"/>
              </w:rPr>
            </w:pPr>
            <w:r w:rsidRPr="00C54284">
              <w:rPr>
                <w:rFonts w:ascii="Segoe UI" w:hAnsi="Segoe UI" w:cs="Segoe UI"/>
              </w:rPr>
              <w:t>Assembly</w:t>
            </w:r>
          </w:p>
        </w:tc>
        <w:tc>
          <w:tcPr>
            <w:tcW w:w="7555" w:type="dxa"/>
            <w:tcPrChange w:id="2055" w:author="Akash Virani" w:date="2015-09-21T17:10:00Z">
              <w:tcPr>
                <w:tcW w:w="6774" w:type="dxa"/>
              </w:tcPr>
            </w:tcPrChange>
          </w:tcPr>
          <w:p w14:paraId="4D741340" w14:textId="77777777" w:rsidR="00E27C55" w:rsidRPr="00C54284" w:rsidRDefault="00E27C55" w:rsidP="00E27C55">
            <w:pPr>
              <w:pStyle w:val="Body"/>
              <w:rPr>
                <w:rFonts w:ascii="Segoe UI" w:hAnsi="Segoe UI" w:cs="Segoe UI"/>
              </w:rPr>
            </w:pPr>
            <w:r w:rsidRPr="00C54284">
              <w:rPr>
                <w:rFonts w:ascii="Segoe UI" w:hAnsi="Segoe UI" w:cs="Segoe UI"/>
              </w:rPr>
              <w:t>Microsoft.Legal.MatterCenter.ProviderService</w:t>
            </w:r>
          </w:p>
        </w:tc>
      </w:tr>
      <w:tr w:rsidR="00E27C55" w:rsidRPr="00C54284" w14:paraId="2B5125EC" w14:textId="77777777" w:rsidTr="00751997">
        <w:trPr>
          <w:trHeight w:val="377"/>
          <w:trPrChange w:id="2056" w:author="Akash Virani" w:date="2015-09-21T17:10:00Z">
            <w:trPr>
              <w:trHeight w:val="377"/>
            </w:trPr>
          </w:trPrChange>
        </w:trPr>
        <w:tc>
          <w:tcPr>
            <w:tcW w:w="1623" w:type="dxa"/>
            <w:tcPrChange w:id="2057" w:author="Akash Virani" w:date="2015-09-21T17:10:00Z">
              <w:tcPr>
                <w:tcW w:w="2496" w:type="dxa"/>
              </w:tcPr>
            </w:tcPrChange>
          </w:tcPr>
          <w:p w14:paraId="74D40B49" w14:textId="77777777" w:rsidR="00E27C55" w:rsidRPr="00C54284" w:rsidRDefault="00E27C55" w:rsidP="00E27C55">
            <w:pPr>
              <w:pStyle w:val="Body"/>
              <w:rPr>
                <w:rFonts w:ascii="Segoe UI" w:hAnsi="Segoe UI" w:cs="Segoe UI"/>
              </w:rPr>
            </w:pPr>
            <w:r w:rsidRPr="00C54284">
              <w:rPr>
                <w:rFonts w:ascii="Segoe UI" w:hAnsi="Segoe UI" w:cs="Segoe UI"/>
              </w:rPr>
              <w:t>Methods</w:t>
            </w:r>
          </w:p>
        </w:tc>
        <w:tc>
          <w:tcPr>
            <w:tcW w:w="7555" w:type="dxa"/>
            <w:tcPrChange w:id="2058" w:author="Akash Virani" w:date="2015-09-21T17:10:00Z">
              <w:tcPr>
                <w:tcW w:w="6774" w:type="dxa"/>
              </w:tcPr>
            </w:tcPrChange>
          </w:tcPr>
          <w:p w14:paraId="265433A7" w14:textId="77777777" w:rsidR="007C6DE3" w:rsidRPr="007C6DE3" w:rsidRDefault="007C6DE3" w:rsidP="007C6DE3">
            <w:pPr>
              <w:numPr>
                <w:ilvl w:val="0"/>
                <w:numId w:val="306"/>
              </w:numPr>
              <w:spacing w:line="240" w:lineRule="auto"/>
              <w:ind w:left="540"/>
              <w:textAlignment w:val="center"/>
              <w:rPr>
                <w:ins w:id="2059" w:author="Akash Virani" w:date="2015-09-21T17:39:00Z"/>
                <w:rFonts w:ascii="Segoe UI" w:hAnsi="Segoe UI" w:cs="Segoe UI"/>
                <w:color w:val="000000"/>
                <w:sz w:val="20"/>
                <w:szCs w:val="20"/>
                <w:lang w:bidi="gu-IN"/>
              </w:rPr>
            </w:pPr>
            <w:ins w:id="2060" w:author="Akash Virani" w:date="2015-09-21T17:39:00Z">
              <w:r w:rsidRPr="007C6DE3">
                <w:rPr>
                  <w:rFonts w:ascii="Segoe UI" w:hAnsi="Segoe UI" w:cs="Segoe UI"/>
                  <w:color w:val="000000"/>
                  <w:sz w:val="20"/>
                  <w:szCs w:val="20"/>
                  <w:lang w:bidi="gu-IN"/>
                </w:rPr>
                <w:t>ProvisionMatterValidation</w:t>
              </w:r>
            </w:ins>
          </w:p>
          <w:p w14:paraId="074E4C50" w14:textId="77777777" w:rsidR="007C6DE3" w:rsidRPr="007C6DE3" w:rsidRDefault="007C6DE3" w:rsidP="007C6DE3">
            <w:pPr>
              <w:spacing w:line="240" w:lineRule="auto"/>
              <w:ind w:left="540"/>
              <w:rPr>
                <w:ins w:id="2061" w:author="Akash Virani" w:date="2015-09-21T17:39:00Z"/>
                <w:rFonts w:ascii="Segoe UI" w:hAnsi="Segoe UI" w:cs="Segoe UI"/>
                <w:color w:val="000000"/>
                <w:sz w:val="20"/>
                <w:szCs w:val="20"/>
                <w:lang w:bidi="gu-IN"/>
              </w:rPr>
            </w:pPr>
            <w:ins w:id="2062" w:author="Akash Virani" w:date="2015-09-21T17:39:00Z">
              <w:r w:rsidRPr="007C6DE3">
                <w:rPr>
                  <w:rFonts w:ascii="Segoe UI" w:hAnsi="Segoe UI" w:cs="Segoe UI"/>
                  <w:color w:val="000000"/>
                  <w:sz w:val="20"/>
                  <w:szCs w:val="20"/>
                  <w:lang w:bidi="gu-IN"/>
                </w:rPr>
                <w:t>Validates the inputs for the Matter Provision App</w:t>
              </w:r>
            </w:ins>
          </w:p>
          <w:p w14:paraId="61D246D8" w14:textId="77777777" w:rsidR="007C6DE3" w:rsidRPr="007C6DE3" w:rsidRDefault="007C6DE3" w:rsidP="007C6DE3">
            <w:pPr>
              <w:numPr>
                <w:ilvl w:val="0"/>
                <w:numId w:val="307"/>
              </w:numPr>
              <w:spacing w:line="240" w:lineRule="auto"/>
              <w:ind w:left="540"/>
              <w:textAlignment w:val="center"/>
              <w:rPr>
                <w:ins w:id="2063" w:author="Akash Virani" w:date="2015-09-21T17:39:00Z"/>
                <w:rFonts w:ascii="Segoe UI" w:hAnsi="Segoe UI" w:cs="Segoe UI"/>
                <w:color w:val="000000"/>
                <w:sz w:val="20"/>
                <w:szCs w:val="20"/>
                <w:lang w:bidi="gu-IN"/>
              </w:rPr>
            </w:pPr>
            <w:ins w:id="2064" w:author="Akash Virani" w:date="2015-09-21T17:39:00Z">
              <w:r w:rsidRPr="007C6DE3">
                <w:rPr>
                  <w:rFonts w:ascii="Segoe UI" w:hAnsi="Segoe UI" w:cs="Segoe UI"/>
                  <w:color w:val="000000"/>
                  <w:sz w:val="20"/>
                  <w:szCs w:val="20"/>
                  <w:lang w:bidi="gu-IN"/>
                </w:rPr>
                <w:t>MatterMetadataValidation</w:t>
              </w:r>
            </w:ins>
          </w:p>
          <w:p w14:paraId="5AF4A5A2" w14:textId="77777777" w:rsidR="007C6DE3" w:rsidRPr="007C6DE3" w:rsidRDefault="007C6DE3" w:rsidP="007C6DE3">
            <w:pPr>
              <w:spacing w:line="240" w:lineRule="auto"/>
              <w:ind w:left="540"/>
              <w:rPr>
                <w:ins w:id="2065" w:author="Akash Virani" w:date="2015-09-21T17:39:00Z"/>
                <w:rFonts w:ascii="Segoe UI" w:hAnsi="Segoe UI" w:cs="Segoe UI"/>
                <w:color w:val="000000"/>
                <w:sz w:val="20"/>
                <w:szCs w:val="20"/>
                <w:lang w:bidi="gu-IN"/>
              </w:rPr>
            </w:pPr>
            <w:ins w:id="2066" w:author="Akash Virani" w:date="2015-09-21T17:39:00Z">
              <w:r w:rsidRPr="007C6DE3">
                <w:rPr>
                  <w:rFonts w:ascii="Segoe UI" w:hAnsi="Segoe UI" w:cs="Segoe UI"/>
                  <w:color w:val="000000"/>
                  <w:sz w:val="20"/>
                  <w:szCs w:val="20"/>
                  <w:lang w:bidi="gu-IN"/>
                </w:rPr>
                <w:t>Validates metadata of a matter</w:t>
              </w:r>
            </w:ins>
          </w:p>
          <w:p w14:paraId="76831788" w14:textId="77777777" w:rsidR="007C6DE3" w:rsidRPr="007C6DE3" w:rsidRDefault="007C6DE3" w:rsidP="007C6DE3">
            <w:pPr>
              <w:numPr>
                <w:ilvl w:val="0"/>
                <w:numId w:val="308"/>
              </w:numPr>
              <w:spacing w:line="240" w:lineRule="auto"/>
              <w:ind w:left="540"/>
              <w:textAlignment w:val="center"/>
              <w:rPr>
                <w:ins w:id="2067" w:author="Akash Virani" w:date="2015-09-21T17:39:00Z"/>
                <w:rFonts w:ascii="Segoe UI" w:hAnsi="Segoe UI" w:cs="Segoe UI"/>
                <w:color w:val="000000"/>
                <w:sz w:val="20"/>
                <w:szCs w:val="20"/>
                <w:lang w:bidi="gu-IN"/>
              </w:rPr>
            </w:pPr>
            <w:ins w:id="2068" w:author="Akash Virani" w:date="2015-09-21T17:39:00Z">
              <w:r w:rsidRPr="007C6DE3">
                <w:rPr>
                  <w:rFonts w:ascii="Segoe UI" w:hAnsi="Segoe UI" w:cs="Segoe UI"/>
                  <w:color w:val="000000"/>
                  <w:sz w:val="20"/>
                  <w:szCs w:val="20"/>
                  <w:lang w:bidi="gu-IN"/>
                </w:rPr>
                <w:t>MatterNameValidation</w:t>
              </w:r>
            </w:ins>
          </w:p>
          <w:p w14:paraId="1E2ABAE3" w14:textId="77777777" w:rsidR="007C6DE3" w:rsidRPr="007C6DE3" w:rsidRDefault="007C6DE3" w:rsidP="007C6DE3">
            <w:pPr>
              <w:spacing w:line="240" w:lineRule="auto"/>
              <w:ind w:left="540"/>
              <w:rPr>
                <w:ins w:id="2069" w:author="Akash Virani" w:date="2015-09-21T17:39:00Z"/>
                <w:rFonts w:ascii="Segoe UI" w:hAnsi="Segoe UI" w:cs="Segoe UI"/>
                <w:color w:val="000000"/>
                <w:sz w:val="20"/>
                <w:szCs w:val="20"/>
                <w:lang w:bidi="gu-IN"/>
              </w:rPr>
            </w:pPr>
            <w:ins w:id="2070" w:author="Akash Virani" w:date="2015-09-21T17:39:00Z">
              <w:r w:rsidRPr="007C6DE3">
                <w:rPr>
                  <w:rFonts w:ascii="Segoe UI" w:hAnsi="Segoe UI" w:cs="Segoe UI"/>
                  <w:color w:val="000000"/>
                  <w:sz w:val="20"/>
                  <w:szCs w:val="20"/>
                  <w:lang w:bidi="gu-IN"/>
                </w:rPr>
                <w:t>Validates the matter name</w:t>
              </w:r>
            </w:ins>
          </w:p>
          <w:p w14:paraId="68506151" w14:textId="77777777" w:rsidR="007C6DE3" w:rsidRPr="007C6DE3" w:rsidRDefault="007C6DE3" w:rsidP="007C6DE3">
            <w:pPr>
              <w:numPr>
                <w:ilvl w:val="0"/>
                <w:numId w:val="309"/>
              </w:numPr>
              <w:spacing w:line="240" w:lineRule="auto"/>
              <w:ind w:left="540"/>
              <w:textAlignment w:val="center"/>
              <w:rPr>
                <w:ins w:id="2071" w:author="Akash Virani" w:date="2015-09-21T17:39:00Z"/>
                <w:rFonts w:ascii="Segoe UI" w:hAnsi="Segoe UI" w:cs="Segoe UI"/>
                <w:color w:val="000000"/>
                <w:sz w:val="20"/>
                <w:szCs w:val="20"/>
                <w:lang w:bidi="gu-IN"/>
              </w:rPr>
            </w:pPr>
            <w:ins w:id="2072" w:author="Akash Virani" w:date="2015-09-21T17:39:00Z">
              <w:r w:rsidRPr="007C6DE3">
                <w:rPr>
                  <w:rFonts w:ascii="Segoe UI" w:hAnsi="Segoe UI" w:cs="Segoe UI"/>
                  <w:color w:val="000000"/>
                  <w:sz w:val="20"/>
                  <w:szCs w:val="20"/>
                  <w:lang w:bidi="gu-IN"/>
                </w:rPr>
                <w:t>CheckUserPermission</w:t>
              </w:r>
            </w:ins>
          </w:p>
          <w:p w14:paraId="6EB24BDF" w14:textId="77777777" w:rsidR="007C6DE3" w:rsidRPr="007C6DE3" w:rsidRDefault="007C6DE3" w:rsidP="007C6DE3">
            <w:pPr>
              <w:spacing w:line="240" w:lineRule="auto"/>
              <w:ind w:left="540"/>
              <w:rPr>
                <w:ins w:id="2073" w:author="Akash Virani" w:date="2015-09-21T17:39:00Z"/>
                <w:rFonts w:ascii="Segoe UI" w:hAnsi="Segoe UI" w:cs="Segoe UI"/>
                <w:color w:val="000000"/>
                <w:sz w:val="20"/>
                <w:szCs w:val="20"/>
                <w:lang w:bidi="gu-IN"/>
              </w:rPr>
            </w:pPr>
            <w:ins w:id="2074" w:author="Akash Virani" w:date="2015-09-21T17:39:00Z">
              <w:r w:rsidRPr="007C6DE3">
                <w:rPr>
                  <w:rFonts w:ascii="Segoe UI" w:hAnsi="Segoe UI" w:cs="Segoe UI"/>
                  <w:color w:val="000000"/>
                  <w:sz w:val="20"/>
                  <w:szCs w:val="20"/>
                  <w:lang w:bidi="gu-IN"/>
                </w:rPr>
                <w:t>Validates the permissions assigned to the users</w:t>
              </w:r>
            </w:ins>
          </w:p>
          <w:p w14:paraId="491595FC" w14:textId="77777777" w:rsidR="007C6DE3" w:rsidRPr="007C6DE3" w:rsidRDefault="007C6DE3" w:rsidP="007C6DE3">
            <w:pPr>
              <w:numPr>
                <w:ilvl w:val="0"/>
                <w:numId w:val="310"/>
              </w:numPr>
              <w:spacing w:line="240" w:lineRule="auto"/>
              <w:ind w:left="540"/>
              <w:textAlignment w:val="center"/>
              <w:rPr>
                <w:ins w:id="2075" w:author="Akash Virani" w:date="2015-09-21T17:39:00Z"/>
                <w:rFonts w:ascii="Segoe UI" w:hAnsi="Segoe UI" w:cs="Segoe UI"/>
                <w:color w:val="000000"/>
                <w:sz w:val="20"/>
                <w:szCs w:val="20"/>
                <w:lang w:bidi="gu-IN"/>
              </w:rPr>
            </w:pPr>
            <w:ins w:id="2076" w:author="Akash Virani" w:date="2015-09-21T17:39:00Z">
              <w:r w:rsidRPr="007C6DE3">
                <w:rPr>
                  <w:rFonts w:ascii="Segoe UI" w:hAnsi="Segoe UI" w:cs="Segoe UI"/>
                  <w:color w:val="000000"/>
                  <w:sz w:val="20"/>
                  <w:szCs w:val="20"/>
                  <w:lang w:bidi="gu-IN"/>
                </w:rPr>
                <w:t>ValidateContentType</w:t>
              </w:r>
            </w:ins>
          </w:p>
          <w:p w14:paraId="5C27B4A5" w14:textId="77777777" w:rsidR="007C6DE3" w:rsidRPr="007C6DE3" w:rsidRDefault="007C6DE3" w:rsidP="007C6DE3">
            <w:pPr>
              <w:spacing w:line="240" w:lineRule="auto"/>
              <w:ind w:left="540"/>
              <w:rPr>
                <w:ins w:id="2077" w:author="Akash Virani" w:date="2015-09-21T17:39:00Z"/>
                <w:rFonts w:ascii="Segoe UI" w:hAnsi="Segoe UI" w:cs="Segoe UI"/>
                <w:color w:val="000000"/>
                <w:sz w:val="20"/>
                <w:szCs w:val="20"/>
                <w:lang w:bidi="gu-IN"/>
              </w:rPr>
            </w:pPr>
            <w:ins w:id="2078" w:author="Akash Virani" w:date="2015-09-21T17:39:00Z">
              <w:r w:rsidRPr="007C6DE3">
                <w:rPr>
                  <w:rFonts w:ascii="Segoe UI" w:hAnsi="Segoe UI" w:cs="Segoe UI"/>
                  <w:color w:val="000000"/>
                  <w:sz w:val="20"/>
                  <w:szCs w:val="20"/>
                  <w:lang w:bidi="gu-IN"/>
                </w:rPr>
                <w:t>Validates content type for the matter</w:t>
              </w:r>
            </w:ins>
          </w:p>
          <w:p w14:paraId="7A49FE72" w14:textId="77777777" w:rsidR="007C6DE3" w:rsidRPr="007C6DE3" w:rsidRDefault="007C6DE3" w:rsidP="007C6DE3">
            <w:pPr>
              <w:numPr>
                <w:ilvl w:val="0"/>
                <w:numId w:val="311"/>
              </w:numPr>
              <w:spacing w:line="240" w:lineRule="auto"/>
              <w:ind w:left="540"/>
              <w:textAlignment w:val="center"/>
              <w:rPr>
                <w:ins w:id="2079" w:author="Akash Virani" w:date="2015-09-21T17:39:00Z"/>
                <w:rFonts w:ascii="Segoe UI" w:hAnsi="Segoe UI" w:cs="Segoe UI"/>
                <w:color w:val="000000"/>
                <w:sz w:val="20"/>
                <w:szCs w:val="20"/>
                <w:lang w:bidi="gu-IN"/>
              </w:rPr>
            </w:pPr>
            <w:ins w:id="2080" w:author="Akash Virani" w:date="2015-09-21T17:39:00Z">
              <w:r w:rsidRPr="007C6DE3">
                <w:rPr>
                  <w:rFonts w:ascii="Segoe UI" w:hAnsi="Segoe UI" w:cs="Segoe UI"/>
                  <w:color w:val="000000"/>
                  <w:sz w:val="20"/>
                  <w:szCs w:val="20"/>
                  <w:lang w:bidi="gu-IN"/>
                </w:rPr>
                <w:t>MatterDetailsValidation</w:t>
              </w:r>
            </w:ins>
          </w:p>
          <w:p w14:paraId="03B359D2" w14:textId="77777777" w:rsidR="007C6DE3" w:rsidRPr="007C6DE3" w:rsidRDefault="007C6DE3" w:rsidP="007C6DE3">
            <w:pPr>
              <w:spacing w:line="240" w:lineRule="auto"/>
              <w:ind w:left="540"/>
              <w:rPr>
                <w:ins w:id="2081" w:author="Akash Virani" w:date="2015-09-21T17:39:00Z"/>
                <w:rFonts w:ascii="Segoe UI" w:hAnsi="Segoe UI" w:cs="Segoe UI"/>
                <w:color w:val="000000"/>
                <w:sz w:val="20"/>
                <w:szCs w:val="20"/>
                <w:lang w:bidi="gu-IN"/>
              </w:rPr>
            </w:pPr>
            <w:ins w:id="2082" w:author="Akash Virani" w:date="2015-09-21T17:39:00Z">
              <w:r w:rsidRPr="007C6DE3">
                <w:rPr>
                  <w:rFonts w:ascii="Segoe UI" w:hAnsi="Segoe UI" w:cs="Segoe UI"/>
                  <w:color w:val="000000"/>
                  <w:sz w:val="20"/>
                  <w:szCs w:val="20"/>
                  <w:lang w:bidi="gu-IN"/>
                </w:rPr>
                <w:t>Validates details of a matter</w:t>
              </w:r>
            </w:ins>
          </w:p>
          <w:p w14:paraId="12899141" w14:textId="77777777" w:rsidR="007C6DE3" w:rsidRPr="007C6DE3" w:rsidRDefault="007C6DE3" w:rsidP="007C6DE3">
            <w:pPr>
              <w:numPr>
                <w:ilvl w:val="0"/>
                <w:numId w:val="312"/>
              </w:numPr>
              <w:spacing w:line="240" w:lineRule="auto"/>
              <w:ind w:left="540"/>
              <w:textAlignment w:val="center"/>
              <w:rPr>
                <w:ins w:id="2083" w:author="Akash Virani" w:date="2015-09-21T17:39:00Z"/>
                <w:rFonts w:ascii="Segoe UI" w:hAnsi="Segoe UI" w:cs="Segoe UI"/>
                <w:color w:val="000000"/>
                <w:sz w:val="20"/>
                <w:szCs w:val="20"/>
                <w:lang w:bidi="gu-IN"/>
              </w:rPr>
            </w:pPr>
            <w:ins w:id="2084" w:author="Akash Virani" w:date="2015-09-21T17:39:00Z">
              <w:r w:rsidRPr="007C6DE3">
                <w:rPr>
                  <w:rFonts w:ascii="Segoe UI" w:hAnsi="Segoe UI" w:cs="Segoe UI"/>
                  <w:color w:val="000000"/>
                  <w:sz w:val="20"/>
                  <w:szCs w:val="20"/>
                  <w:lang w:bidi="gu-IN"/>
                </w:rPr>
                <w:t>RoleCheck</w:t>
              </w:r>
            </w:ins>
          </w:p>
          <w:p w14:paraId="4296146C" w14:textId="77777777" w:rsidR="007C6DE3" w:rsidRPr="007C6DE3" w:rsidRDefault="007C6DE3" w:rsidP="007C6DE3">
            <w:pPr>
              <w:spacing w:line="240" w:lineRule="auto"/>
              <w:ind w:left="540"/>
              <w:rPr>
                <w:ins w:id="2085" w:author="Akash Virani" w:date="2015-09-21T17:39:00Z"/>
                <w:rFonts w:ascii="Segoe UI" w:hAnsi="Segoe UI" w:cs="Segoe UI"/>
                <w:color w:val="000000"/>
                <w:sz w:val="20"/>
                <w:szCs w:val="20"/>
                <w:lang w:bidi="gu-IN"/>
              </w:rPr>
            </w:pPr>
            <w:ins w:id="2086" w:author="Akash Virani" w:date="2015-09-21T17:39:00Z">
              <w:r w:rsidRPr="007C6DE3">
                <w:rPr>
                  <w:rFonts w:ascii="Segoe UI" w:hAnsi="Segoe UI" w:cs="Segoe UI"/>
                  <w:color w:val="000000"/>
                  <w:sz w:val="20"/>
                  <w:szCs w:val="20"/>
                  <w:lang w:bidi="gu-IN"/>
                </w:rPr>
                <w:t>Validates the roles for the matter</w:t>
              </w:r>
            </w:ins>
          </w:p>
          <w:p w14:paraId="129A5AB7" w14:textId="77777777" w:rsidR="007C6DE3" w:rsidRPr="007C6DE3" w:rsidRDefault="007C6DE3" w:rsidP="007C6DE3">
            <w:pPr>
              <w:numPr>
                <w:ilvl w:val="0"/>
                <w:numId w:val="313"/>
              </w:numPr>
              <w:spacing w:line="240" w:lineRule="auto"/>
              <w:ind w:left="540"/>
              <w:textAlignment w:val="center"/>
              <w:rPr>
                <w:ins w:id="2087" w:author="Akash Virani" w:date="2015-09-21T17:39:00Z"/>
                <w:rFonts w:ascii="Segoe UI" w:hAnsi="Segoe UI" w:cs="Segoe UI"/>
                <w:color w:val="000000"/>
                <w:sz w:val="20"/>
                <w:szCs w:val="20"/>
                <w:lang w:bidi="gu-IN"/>
              </w:rPr>
            </w:pPr>
            <w:ins w:id="2088" w:author="Akash Virani" w:date="2015-09-21T17:39:00Z">
              <w:r w:rsidRPr="007C6DE3">
                <w:rPr>
                  <w:rFonts w:ascii="Segoe UI" w:hAnsi="Segoe UI" w:cs="Segoe UI"/>
                  <w:color w:val="000000"/>
                  <w:sz w:val="20"/>
                  <w:szCs w:val="20"/>
                  <w:lang w:bidi="gu-IN"/>
                </w:rPr>
                <w:t>CheckRequestValidatorToken</w:t>
              </w:r>
            </w:ins>
          </w:p>
          <w:p w14:paraId="4696CC09" w14:textId="77777777" w:rsidR="007C6DE3" w:rsidRPr="007C6DE3" w:rsidRDefault="007C6DE3" w:rsidP="007C6DE3">
            <w:pPr>
              <w:spacing w:line="240" w:lineRule="auto"/>
              <w:ind w:left="540"/>
              <w:rPr>
                <w:ins w:id="2089" w:author="Akash Virani" w:date="2015-09-21T17:39:00Z"/>
                <w:rFonts w:ascii="Segoe UI" w:hAnsi="Segoe UI" w:cs="Segoe UI"/>
                <w:color w:val="000000"/>
                <w:sz w:val="20"/>
                <w:szCs w:val="20"/>
                <w:lang w:bidi="gu-IN"/>
              </w:rPr>
            </w:pPr>
            <w:ins w:id="2090" w:author="Akash Virani" w:date="2015-09-21T17:39:00Z">
              <w:r w:rsidRPr="007C6DE3">
                <w:rPr>
                  <w:rFonts w:ascii="Segoe UI" w:hAnsi="Segoe UI" w:cs="Segoe UI"/>
                  <w:color w:val="000000"/>
                  <w:sz w:val="20"/>
                  <w:szCs w:val="20"/>
                  <w:lang w:bidi="gu-IN"/>
                </w:rPr>
                <w:t>Validates request token in headers</w:t>
              </w:r>
            </w:ins>
          </w:p>
          <w:p w14:paraId="05C1E2D7" w14:textId="68B7B08D" w:rsidR="00E27C55" w:rsidRPr="00B7714C" w:rsidDel="00B7714C" w:rsidRDefault="00E27C55">
            <w:pPr>
              <w:pStyle w:val="ListParagraph"/>
              <w:numPr>
                <w:ilvl w:val="0"/>
                <w:numId w:val="304"/>
              </w:numPr>
              <w:ind w:left="342" w:hanging="342"/>
              <w:textAlignment w:val="center"/>
              <w:rPr>
                <w:del w:id="2091" w:author="Akash Virani" w:date="2015-09-21T17:32:00Z"/>
                <w:rFonts w:ascii="Segoe UI" w:hAnsi="Segoe UI" w:cs="Segoe UI"/>
                <w:color w:val="000000"/>
                <w:sz w:val="20"/>
                <w:szCs w:val="20"/>
                <w:lang w:bidi="gu-IN"/>
                <w:rPrChange w:id="2092" w:author="Akash Virani" w:date="2015-09-21T17:36:00Z">
                  <w:rPr>
                    <w:del w:id="2093" w:author="Akash Virani" w:date="2015-09-21T17:32:00Z"/>
                  </w:rPr>
                </w:rPrChange>
              </w:rPr>
              <w:pPrChange w:id="2094" w:author="Akash Virani" w:date="2015-09-21T17:38:00Z">
                <w:pPr>
                  <w:numPr>
                    <w:ilvl w:val="1"/>
                    <w:numId w:val="108"/>
                  </w:numPr>
                  <w:tabs>
                    <w:tab w:val="num" w:pos="1440"/>
                  </w:tabs>
                  <w:spacing w:line="240" w:lineRule="auto"/>
                  <w:ind w:left="353" w:hanging="360"/>
                  <w:textAlignment w:val="center"/>
                </w:pPr>
              </w:pPrChange>
            </w:pPr>
            <w:del w:id="2095" w:author="Akash Virani" w:date="2015-09-21T17:34:00Z">
              <w:r w:rsidRPr="00B7714C" w:rsidDel="00B7714C">
                <w:rPr>
                  <w:rFonts w:ascii="Segoe UI" w:hAnsi="Segoe UI" w:cs="Segoe UI"/>
                  <w:sz w:val="20"/>
                  <w:szCs w:val="20"/>
                  <w:rPrChange w:id="2096" w:author="Akash Virani" w:date="2015-09-21T17:36:00Z">
                    <w:rPr/>
                  </w:rPrChange>
                </w:rPr>
                <w:delText>ProvisionMatterValidation</w:delText>
              </w:r>
            </w:del>
          </w:p>
          <w:p w14:paraId="7A27F432" w14:textId="676C1538" w:rsidR="00E27C55" w:rsidRPr="00B7714C" w:rsidDel="00B7714C" w:rsidRDefault="00E27C55">
            <w:pPr>
              <w:numPr>
                <w:ilvl w:val="1"/>
                <w:numId w:val="107"/>
              </w:numPr>
              <w:spacing w:line="240" w:lineRule="auto"/>
              <w:ind w:left="353"/>
              <w:textAlignment w:val="center"/>
              <w:rPr>
                <w:del w:id="2097" w:author="Akash Virani" w:date="2015-09-21T17:31:00Z"/>
                <w:rFonts w:ascii="Segoe UI" w:hAnsi="Segoe UI" w:cs="Segoe UI"/>
                <w:sz w:val="20"/>
                <w:szCs w:val="20"/>
              </w:rPr>
              <w:pPrChange w:id="2098" w:author="Akash Virani" w:date="2015-09-21T17:32:00Z">
                <w:pPr>
                  <w:numPr>
                    <w:ilvl w:val="1"/>
                    <w:numId w:val="108"/>
                  </w:numPr>
                  <w:tabs>
                    <w:tab w:val="num" w:pos="1440"/>
                  </w:tabs>
                  <w:spacing w:line="240" w:lineRule="auto"/>
                  <w:ind w:left="353" w:hanging="360"/>
                  <w:textAlignment w:val="center"/>
                </w:pPr>
              </w:pPrChange>
            </w:pPr>
            <w:del w:id="2099" w:author="Akash Virani" w:date="2015-09-21T17:32:00Z">
              <w:r w:rsidRPr="00B7714C" w:rsidDel="00B7714C">
                <w:rPr>
                  <w:rFonts w:ascii="Segoe UI" w:hAnsi="Segoe UI" w:cs="Segoe UI"/>
                  <w:sz w:val="20"/>
                  <w:szCs w:val="20"/>
                </w:rPr>
                <w:delText xml:space="preserve">      </w:delText>
              </w:r>
            </w:del>
            <w:del w:id="2100" w:author="Akash Virani" w:date="2015-09-21T17:34:00Z">
              <w:r w:rsidRPr="00B7714C" w:rsidDel="00B7714C">
                <w:rPr>
                  <w:rFonts w:ascii="Segoe UI" w:hAnsi="Segoe UI" w:cs="Segoe UI"/>
                  <w:sz w:val="20"/>
                  <w:szCs w:val="20"/>
                </w:rPr>
                <w:delText>Validates the inputs for the Matter Provision App</w:delText>
              </w:r>
            </w:del>
          </w:p>
          <w:p w14:paraId="69D014CD" w14:textId="3876F73D" w:rsidR="00E27C55" w:rsidRPr="00B7714C" w:rsidDel="00B7714C" w:rsidRDefault="00E27C55">
            <w:pPr>
              <w:rPr>
                <w:del w:id="2101" w:author="Akash Virani" w:date="2015-09-21T17:31:00Z"/>
                <w:rFonts w:ascii="Segoe UI" w:hAnsi="Segoe UI" w:cs="Segoe UI"/>
                <w:sz w:val="20"/>
                <w:szCs w:val="20"/>
                <w:rPrChange w:id="2102" w:author="Akash Virani" w:date="2015-09-21T17:32:00Z">
                  <w:rPr>
                    <w:del w:id="2103" w:author="Akash Virani" w:date="2015-09-21T17:31:00Z"/>
                  </w:rPr>
                </w:rPrChange>
              </w:rPr>
              <w:pPrChange w:id="2104" w:author="Akash Virani" w:date="2015-09-21T17:32:00Z">
                <w:pPr>
                  <w:spacing w:line="240" w:lineRule="auto"/>
                </w:pPr>
              </w:pPrChange>
            </w:pPr>
            <w:del w:id="2105" w:author="Akash Virani" w:date="2015-09-21T17:34:00Z">
              <w:r w:rsidRPr="00B7714C" w:rsidDel="00B7714C">
                <w:rPr>
                  <w:rFonts w:ascii="Segoe UI" w:hAnsi="Segoe UI" w:cs="Segoe UI"/>
                  <w:sz w:val="20"/>
                  <w:szCs w:val="20"/>
                  <w:rPrChange w:id="2106" w:author="Akash Virani" w:date="2015-09-21T17:32:00Z">
                    <w:rPr/>
                  </w:rPrChange>
                </w:rPr>
                <w:delText>MatterMetadataValidation</w:delText>
              </w:r>
            </w:del>
          </w:p>
          <w:p w14:paraId="0F4DA89B" w14:textId="78D6756B" w:rsidR="00B7714C" w:rsidRPr="00B7714C" w:rsidDel="00B7714C" w:rsidRDefault="00E27C55">
            <w:pPr>
              <w:pStyle w:val="ListParagraph"/>
              <w:numPr>
                <w:ilvl w:val="0"/>
                <w:numId w:val="296"/>
              </w:numPr>
              <w:spacing w:line="240" w:lineRule="auto"/>
              <w:textAlignment w:val="center"/>
              <w:rPr>
                <w:del w:id="2107" w:author="Akash Virani" w:date="2015-09-21T17:34:00Z"/>
                <w:rFonts w:ascii="Segoe UI" w:hAnsi="Segoe UI" w:cs="Segoe UI"/>
                <w:sz w:val="20"/>
                <w:szCs w:val="20"/>
              </w:rPr>
              <w:pPrChange w:id="2108" w:author="Akash Virani" w:date="2015-09-21T17:33:00Z">
                <w:pPr>
                  <w:spacing w:line="240" w:lineRule="auto"/>
                </w:pPr>
              </w:pPrChange>
            </w:pPr>
            <w:del w:id="2109" w:author="Akash Virani" w:date="2015-09-21T17:31:00Z">
              <w:r w:rsidRPr="00B7714C" w:rsidDel="00B7714C">
                <w:rPr>
                  <w:rFonts w:ascii="Segoe UI" w:hAnsi="Segoe UI" w:cs="Segoe UI"/>
                  <w:sz w:val="20"/>
                  <w:szCs w:val="20"/>
                </w:rPr>
                <w:delText xml:space="preserve">      </w:delText>
              </w:r>
            </w:del>
            <w:del w:id="2110" w:author="Akash Virani" w:date="2015-09-21T17:34:00Z">
              <w:r w:rsidRPr="00B7714C" w:rsidDel="00B7714C">
                <w:rPr>
                  <w:rFonts w:ascii="Segoe UI" w:hAnsi="Segoe UI" w:cs="Segoe UI"/>
                  <w:sz w:val="20"/>
                  <w:szCs w:val="20"/>
                </w:rPr>
                <w:delText>Validates metadata of a matter</w:delText>
              </w:r>
            </w:del>
          </w:p>
          <w:p w14:paraId="15FDD036" w14:textId="44AEE179" w:rsidR="00E27C55" w:rsidRPr="00C54284" w:rsidDel="00B7714C" w:rsidRDefault="00E27C55" w:rsidP="00E27C55">
            <w:pPr>
              <w:numPr>
                <w:ilvl w:val="1"/>
                <w:numId w:val="109"/>
              </w:numPr>
              <w:spacing w:line="240" w:lineRule="auto"/>
              <w:ind w:left="353"/>
              <w:textAlignment w:val="center"/>
              <w:rPr>
                <w:del w:id="2111" w:author="Akash Virani" w:date="2015-09-21T17:34:00Z"/>
                <w:rFonts w:ascii="Segoe UI" w:hAnsi="Segoe UI" w:cs="Segoe UI"/>
                <w:sz w:val="20"/>
                <w:szCs w:val="20"/>
              </w:rPr>
            </w:pPr>
            <w:del w:id="2112" w:author="Akash Virani" w:date="2015-09-21T17:34:00Z">
              <w:r w:rsidRPr="00C54284" w:rsidDel="00B7714C">
                <w:rPr>
                  <w:rFonts w:ascii="Segoe UI" w:hAnsi="Segoe UI" w:cs="Segoe UI"/>
                  <w:sz w:val="20"/>
                  <w:szCs w:val="20"/>
                </w:rPr>
                <w:delText>CheckUserPermission</w:delText>
              </w:r>
            </w:del>
          </w:p>
          <w:p w14:paraId="452976AB" w14:textId="040CB906" w:rsidR="00E27C55" w:rsidRPr="00C54284" w:rsidDel="00B7714C" w:rsidRDefault="00E27C55" w:rsidP="00E27C55">
            <w:pPr>
              <w:spacing w:line="240" w:lineRule="auto"/>
              <w:rPr>
                <w:del w:id="2113" w:author="Akash Virani" w:date="2015-09-21T17:34:00Z"/>
                <w:rFonts w:ascii="Segoe UI" w:hAnsi="Segoe UI" w:cs="Segoe UI"/>
                <w:sz w:val="20"/>
                <w:szCs w:val="20"/>
              </w:rPr>
            </w:pPr>
            <w:del w:id="2114" w:author="Akash Virani" w:date="2015-09-21T17:34:00Z">
              <w:r w:rsidRPr="00C54284" w:rsidDel="00B7714C">
                <w:rPr>
                  <w:rFonts w:ascii="Segoe UI" w:hAnsi="Segoe UI" w:cs="Segoe UI"/>
                  <w:sz w:val="20"/>
                  <w:szCs w:val="20"/>
                </w:rPr>
                <w:delText xml:space="preserve">      Validates the permissions assigned to the users</w:delText>
              </w:r>
            </w:del>
          </w:p>
          <w:p w14:paraId="62BA49CC" w14:textId="7722DB64" w:rsidR="00E27C55" w:rsidRPr="00C54284" w:rsidDel="00B7714C" w:rsidRDefault="00E27C55" w:rsidP="00E27C55">
            <w:pPr>
              <w:numPr>
                <w:ilvl w:val="1"/>
                <w:numId w:val="109"/>
              </w:numPr>
              <w:spacing w:line="240" w:lineRule="auto"/>
              <w:ind w:left="353"/>
              <w:textAlignment w:val="center"/>
              <w:rPr>
                <w:del w:id="2115" w:author="Akash Virani" w:date="2015-09-21T17:34:00Z"/>
                <w:rFonts w:ascii="Segoe UI" w:hAnsi="Segoe UI" w:cs="Segoe UI"/>
                <w:sz w:val="20"/>
                <w:szCs w:val="20"/>
              </w:rPr>
            </w:pPr>
            <w:del w:id="2116" w:author="Akash Virani" w:date="2015-09-21T17:34:00Z">
              <w:r w:rsidRPr="00C54284" w:rsidDel="00B7714C">
                <w:rPr>
                  <w:rFonts w:ascii="Segoe UI" w:hAnsi="Segoe UI" w:cs="Segoe UI"/>
                  <w:sz w:val="20"/>
                  <w:szCs w:val="20"/>
                </w:rPr>
                <w:delText>ValidateContentType</w:delText>
              </w:r>
            </w:del>
          </w:p>
          <w:p w14:paraId="1FAE027C" w14:textId="0F477EB9" w:rsidR="00E27C55" w:rsidRPr="00C54284" w:rsidDel="00B7714C" w:rsidRDefault="00E27C55" w:rsidP="00E27C55">
            <w:pPr>
              <w:spacing w:line="240" w:lineRule="auto"/>
              <w:rPr>
                <w:del w:id="2117" w:author="Akash Virani" w:date="2015-09-21T17:34:00Z"/>
                <w:rFonts w:ascii="Segoe UI" w:hAnsi="Segoe UI" w:cs="Segoe UI"/>
                <w:sz w:val="20"/>
                <w:szCs w:val="20"/>
              </w:rPr>
            </w:pPr>
            <w:del w:id="2118" w:author="Akash Virani" w:date="2015-09-21T17:34:00Z">
              <w:r w:rsidRPr="00C54284" w:rsidDel="00B7714C">
                <w:rPr>
                  <w:rFonts w:ascii="Segoe UI" w:hAnsi="Segoe UI" w:cs="Segoe UI"/>
                  <w:sz w:val="20"/>
                  <w:szCs w:val="20"/>
                </w:rPr>
                <w:delText xml:space="preserve">      Validates content type for the matter</w:delText>
              </w:r>
            </w:del>
          </w:p>
          <w:p w14:paraId="71A20DAF" w14:textId="44D52831" w:rsidR="00E27C55" w:rsidRPr="00C54284" w:rsidDel="00B7714C" w:rsidRDefault="00E27C55" w:rsidP="00E27C55">
            <w:pPr>
              <w:numPr>
                <w:ilvl w:val="1"/>
                <w:numId w:val="109"/>
              </w:numPr>
              <w:spacing w:line="240" w:lineRule="auto"/>
              <w:ind w:left="353"/>
              <w:textAlignment w:val="center"/>
              <w:rPr>
                <w:del w:id="2119" w:author="Akash Virani" w:date="2015-09-21T17:34:00Z"/>
                <w:rFonts w:ascii="Segoe UI" w:hAnsi="Segoe UI" w:cs="Segoe UI"/>
                <w:sz w:val="20"/>
                <w:szCs w:val="20"/>
              </w:rPr>
            </w:pPr>
            <w:del w:id="2120" w:author="Akash Virani" w:date="2015-09-21T17:34:00Z">
              <w:r w:rsidRPr="00C54284" w:rsidDel="00B7714C">
                <w:rPr>
                  <w:rFonts w:ascii="Segoe UI" w:hAnsi="Segoe UI" w:cs="Segoe UI"/>
                  <w:sz w:val="20"/>
                  <w:szCs w:val="20"/>
                </w:rPr>
                <w:delText>MatterDetailsValidation</w:delText>
              </w:r>
            </w:del>
          </w:p>
          <w:p w14:paraId="70F3ED14" w14:textId="34B3A296" w:rsidR="00E27C55" w:rsidRPr="00C54284" w:rsidDel="00B7714C" w:rsidRDefault="00E27C55" w:rsidP="00E27C55">
            <w:pPr>
              <w:spacing w:line="240" w:lineRule="auto"/>
              <w:ind w:left="353"/>
              <w:textAlignment w:val="center"/>
              <w:rPr>
                <w:del w:id="2121" w:author="Akash Virani" w:date="2015-09-21T17:34:00Z"/>
                <w:rFonts w:ascii="Segoe UI" w:hAnsi="Segoe UI" w:cs="Segoe UI"/>
                <w:sz w:val="20"/>
                <w:szCs w:val="20"/>
              </w:rPr>
            </w:pPr>
            <w:del w:id="2122" w:author="Akash Virani" w:date="2015-09-21T17:34:00Z">
              <w:r w:rsidRPr="00C54284" w:rsidDel="00B7714C">
                <w:rPr>
                  <w:rFonts w:ascii="Segoe UI" w:hAnsi="Segoe UI" w:cs="Segoe UI"/>
                  <w:sz w:val="20"/>
                  <w:szCs w:val="20"/>
                </w:rPr>
                <w:delText>Validates details of a matter</w:delText>
              </w:r>
            </w:del>
          </w:p>
          <w:p w14:paraId="58DB17DE" w14:textId="6A7114A1" w:rsidR="00E27C55" w:rsidRPr="00C54284" w:rsidDel="00B7714C" w:rsidRDefault="00E27C55" w:rsidP="00E27C55">
            <w:pPr>
              <w:numPr>
                <w:ilvl w:val="1"/>
                <w:numId w:val="109"/>
              </w:numPr>
              <w:spacing w:line="240" w:lineRule="auto"/>
              <w:ind w:left="353"/>
              <w:textAlignment w:val="center"/>
              <w:rPr>
                <w:del w:id="2123" w:author="Akash Virani" w:date="2015-09-21T17:34:00Z"/>
                <w:rFonts w:ascii="Segoe UI" w:hAnsi="Segoe UI" w:cs="Segoe UI"/>
                <w:sz w:val="20"/>
                <w:szCs w:val="20"/>
              </w:rPr>
            </w:pPr>
            <w:del w:id="2124" w:author="Akash Virani" w:date="2015-09-21T17:34:00Z">
              <w:r w:rsidRPr="00C54284" w:rsidDel="00B7714C">
                <w:rPr>
                  <w:rFonts w:ascii="Segoe UI" w:hAnsi="Segoe UI" w:cs="Segoe UI"/>
                  <w:sz w:val="20"/>
                  <w:szCs w:val="20"/>
                </w:rPr>
                <w:delText>RoleCheck</w:delText>
              </w:r>
            </w:del>
          </w:p>
          <w:p w14:paraId="682F865F" w14:textId="0F3150EA" w:rsidR="00E27C55" w:rsidRPr="00C54284" w:rsidDel="00B7714C" w:rsidRDefault="00E27C55" w:rsidP="00E27C55">
            <w:pPr>
              <w:spacing w:line="240" w:lineRule="auto"/>
              <w:ind w:left="353"/>
              <w:textAlignment w:val="center"/>
              <w:rPr>
                <w:del w:id="2125" w:author="Akash Virani" w:date="2015-09-21T17:34:00Z"/>
                <w:rFonts w:ascii="Segoe UI" w:hAnsi="Segoe UI" w:cs="Segoe UI"/>
                <w:sz w:val="20"/>
                <w:szCs w:val="20"/>
              </w:rPr>
            </w:pPr>
            <w:del w:id="2126" w:author="Akash Virani" w:date="2015-09-21T17:34:00Z">
              <w:r w:rsidRPr="00C54284" w:rsidDel="00B7714C">
                <w:rPr>
                  <w:rFonts w:ascii="Segoe UI" w:hAnsi="Segoe UI" w:cs="Segoe UI"/>
                  <w:sz w:val="20"/>
                  <w:szCs w:val="20"/>
                </w:rPr>
                <w:delText>Validates the roles for the matter</w:delText>
              </w:r>
            </w:del>
          </w:p>
          <w:p w14:paraId="0242EBD8" w14:textId="176515B7" w:rsidR="00E27C55" w:rsidRPr="00C54284" w:rsidDel="00B7714C" w:rsidRDefault="00E27C55" w:rsidP="00E27C55">
            <w:pPr>
              <w:numPr>
                <w:ilvl w:val="1"/>
                <w:numId w:val="109"/>
              </w:numPr>
              <w:spacing w:line="240" w:lineRule="auto"/>
              <w:ind w:left="353"/>
              <w:textAlignment w:val="center"/>
              <w:rPr>
                <w:del w:id="2127" w:author="Akash Virani" w:date="2015-09-21T17:34:00Z"/>
                <w:rFonts w:ascii="Segoe UI" w:hAnsi="Segoe UI" w:cs="Segoe UI"/>
              </w:rPr>
            </w:pPr>
            <w:del w:id="2128" w:author="Akash Virani" w:date="2015-09-21T17:34:00Z">
              <w:r w:rsidRPr="00C54284" w:rsidDel="00B7714C">
                <w:rPr>
                  <w:rFonts w:ascii="Segoe UI" w:hAnsi="Segoe UI" w:cs="Segoe UI"/>
                  <w:sz w:val="20"/>
                  <w:szCs w:val="20"/>
                </w:rPr>
                <w:delText>CheckRequestValidatorToken</w:delText>
              </w:r>
            </w:del>
          </w:p>
          <w:p w14:paraId="44FC9C3E" w14:textId="1BFEC59B" w:rsidR="00E27C55" w:rsidRPr="00C54284" w:rsidDel="00B7714C" w:rsidRDefault="00E27C55" w:rsidP="00E27C55">
            <w:pPr>
              <w:spacing w:line="240" w:lineRule="auto"/>
              <w:rPr>
                <w:del w:id="2129" w:author="Akash Virani" w:date="2015-09-21T17:29:00Z"/>
                <w:rFonts w:ascii="Segoe UI" w:hAnsi="Segoe UI" w:cs="Segoe UI"/>
                <w:sz w:val="20"/>
                <w:szCs w:val="20"/>
              </w:rPr>
            </w:pPr>
            <w:del w:id="2130" w:author="Akash Virani" w:date="2015-09-21T17:34:00Z">
              <w:r w:rsidRPr="00C54284" w:rsidDel="00B7714C">
                <w:rPr>
                  <w:rFonts w:ascii="Segoe UI" w:hAnsi="Segoe UI" w:cs="Segoe UI"/>
                  <w:sz w:val="20"/>
                  <w:szCs w:val="20"/>
                </w:rPr>
                <w:delText xml:space="preserve">      Validates request token in headers</w:delText>
              </w:r>
            </w:del>
          </w:p>
          <w:p w14:paraId="2A02DB3B" w14:textId="6B20FD51" w:rsidR="007C1607" w:rsidRPr="00C54284" w:rsidDel="00B7714C" w:rsidRDefault="007C1607" w:rsidP="007C1607">
            <w:pPr>
              <w:numPr>
                <w:ilvl w:val="1"/>
                <w:numId w:val="109"/>
              </w:numPr>
              <w:spacing w:line="240" w:lineRule="auto"/>
              <w:ind w:left="353"/>
              <w:textAlignment w:val="center"/>
              <w:rPr>
                <w:del w:id="2131" w:author="Akash Virani" w:date="2015-09-21T17:29:00Z"/>
                <w:rFonts w:ascii="Segoe UI" w:hAnsi="Segoe UI" w:cs="Segoe UI"/>
                <w:sz w:val="20"/>
                <w:szCs w:val="20"/>
              </w:rPr>
            </w:pPr>
            <w:del w:id="2132" w:author="Akash Virani" w:date="2015-09-21T17:29:00Z">
              <w:r w:rsidRPr="00C54284" w:rsidDel="00B7714C">
                <w:rPr>
                  <w:rFonts w:ascii="Segoe UI" w:hAnsi="Segoe UI" w:cs="Segoe UI"/>
                  <w:sz w:val="20"/>
                  <w:szCs w:val="20"/>
                </w:rPr>
                <w:delText>MatterLandingPageExists</w:delText>
              </w:r>
            </w:del>
          </w:p>
          <w:p w14:paraId="5C5E5E36" w14:textId="68B55368" w:rsidR="007C1607" w:rsidRPr="00C54284" w:rsidRDefault="007C1607" w:rsidP="007C1607">
            <w:pPr>
              <w:spacing w:line="240" w:lineRule="auto"/>
              <w:rPr>
                <w:rFonts w:ascii="Segoe UI" w:hAnsi="Segoe UI" w:cs="Segoe UI"/>
              </w:rPr>
            </w:pPr>
            <w:del w:id="2133" w:author="Akash Virani" w:date="2015-09-21T17:29:00Z">
              <w:r w:rsidRPr="00C54284" w:rsidDel="00B7714C">
                <w:rPr>
                  <w:rFonts w:ascii="Segoe UI" w:hAnsi="Segoe UI" w:cs="Segoe UI"/>
                  <w:sz w:val="20"/>
                  <w:szCs w:val="20"/>
                </w:rPr>
                <w:delText>Checks if matter landing page exists in the library</w:delText>
              </w:r>
            </w:del>
          </w:p>
        </w:tc>
      </w:tr>
    </w:tbl>
    <w:p w14:paraId="63289338" w14:textId="77777777" w:rsidR="00E27C55" w:rsidRDefault="00E27C55" w:rsidP="00E27C55">
      <w:pPr>
        <w:rPr>
          <w:rFonts w:ascii="Segoe UI" w:hAnsi="Segoe UI" w:cs="Segoe UI"/>
        </w:rPr>
      </w:pPr>
    </w:p>
    <w:tbl>
      <w:tblPr>
        <w:tblStyle w:val="TableGrid"/>
        <w:tblW w:w="0" w:type="auto"/>
        <w:tblInd w:w="900" w:type="dxa"/>
        <w:tblLook w:val="04A0" w:firstRow="1" w:lastRow="0" w:firstColumn="1" w:lastColumn="0" w:noHBand="0" w:noVBand="1"/>
      </w:tblPr>
      <w:tblGrid>
        <w:gridCol w:w="1615"/>
        <w:gridCol w:w="7555"/>
      </w:tblGrid>
      <w:tr w:rsidR="00A7562F" w:rsidRPr="00C54284" w14:paraId="613451E1" w14:textId="77777777" w:rsidTr="00F47EEC">
        <w:tc>
          <w:tcPr>
            <w:tcW w:w="1615" w:type="dxa"/>
          </w:tcPr>
          <w:p w14:paraId="1A4F5634" w14:textId="77777777" w:rsidR="00A7562F" w:rsidRPr="00C54284" w:rsidRDefault="00A7562F" w:rsidP="00F47EEC">
            <w:pPr>
              <w:pStyle w:val="NoSpacing"/>
              <w:rPr>
                <w:rFonts w:ascii="Segoe UI" w:hAnsi="Segoe UI" w:cs="Segoe UI"/>
              </w:rPr>
            </w:pPr>
            <w:r w:rsidRPr="00C54284">
              <w:rPr>
                <w:rFonts w:ascii="Segoe UI" w:hAnsi="Segoe UI" w:cs="Segoe UI"/>
              </w:rPr>
              <w:t>File name</w:t>
            </w:r>
          </w:p>
        </w:tc>
        <w:tc>
          <w:tcPr>
            <w:tcW w:w="7555" w:type="dxa"/>
          </w:tcPr>
          <w:p w14:paraId="70AABD7D" w14:textId="41AB8AF5" w:rsidR="00A7562F" w:rsidRPr="00C54284" w:rsidRDefault="00A7562F" w:rsidP="00F47EEC">
            <w:pPr>
              <w:pStyle w:val="NoSpacing"/>
              <w:rPr>
                <w:rFonts w:ascii="Segoe UI" w:hAnsi="Segoe UI" w:cs="Segoe UI"/>
              </w:rPr>
            </w:pPr>
            <w:r>
              <w:rPr>
                <w:rFonts w:ascii="Segoe UI" w:hAnsi="Segoe UI" w:cs="Segoe UI"/>
              </w:rPr>
              <w:t>SettingsHelper</w:t>
            </w:r>
            <w:r w:rsidRPr="00C54284">
              <w:rPr>
                <w:rFonts w:ascii="Segoe UI" w:hAnsi="Segoe UI" w:cs="Segoe UI"/>
              </w:rPr>
              <w:t>.cs</w:t>
            </w:r>
          </w:p>
        </w:tc>
      </w:tr>
      <w:tr w:rsidR="00A7562F" w:rsidRPr="00C54284" w14:paraId="29F4F1DE" w14:textId="77777777" w:rsidTr="00F47EEC">
        <w:tc>
          <w:tcPr>
            <w:tcW w:w="1615" w:type="dxa"/>
          </w:tcPr>
          <w:p w14:paraId="2F360D1D" w14:textId="77777777" w:rsidR="00A7562F" w:rsidRPr="00C54284" w:rsidRDefault="00A7562F" w:rsidP="00F47EEC">
            <w:pPr>
              <w:pStyle w:val="NoSpacing"/>
              <w:rPr>
                <w:rFonts w:ascii="Segoe UI" w:hAnsi="Segoe UI" w:cs="Segoe UI"/>
              </w:rPr>
            </w:pPr>
            <w:r w:rsidRPr="00C54284">
              <w:rPr>
                <w:rFonts w:ascii="Segoe UI" w:hAnsi="Segoe UI" w:cs="Segoe UI"/>
              </w:rPr>
              <w:t>Class Name</w:t>
            </w:r>
          </w:p>
        </w:tc>
        <w:tc>
          <w:tcPr>
            <w:tcW w:w="7555" w:type="dxa"/>
          </w:tcPr>
          <w:p w14:paraId="47A1EC59" w14:textId="554A7ACB" w:rsidR="00A7562F" w:rsidRPr="00C54284" w:rsidRDefault="00A7562F" w:rsidP="00F47EEC">
            <w:pPr>
              <w:pStyle w:val="NoSpacing"/>
              <w:rPr>
                <w:rFonts w:ascii="Segoe UI" w:hAnsi="Segoe UI" w:cs="Segoe UI"/>
              </w:rPr>
            </w:pPr>
            <w:r>
              <w:rPr>
                <w:rFonts w:ascii="Segoe UI" w:hAnsi="Segoe UI" w:cs="Segoe UI"/>
              </w:rPr>
              <w:t>SettingsHelper</w:t>
            </w:r>
          </w:p>
        </w:tc>
      </w:tr>
      <w:tr w:rsidR="00A7562F" w:rsidRPr="00C54284" w14:paraId="336407DF" w14:textId="77777777" w:rsidTr="00F47EEC">
        <w:tc>
          <w:tcPr>
            <w:tcW w:w="1615" w:type="dxa"/>
          </w:tcPr>
          <w:p w14:paraId="34EF9BD4" w14:textId="77777777" w:rsidR="00A7562F" w:rsidRPr="00C54284" w:rsidRDefault="00A7562F" w:rsidP="00F47EEC">
            <w:pPr>
              <w:pStyle w:val="NoSpacing"/>
              <w:rPr>
                <w:rFonts w:ascii="Segoe UI" w:hAnsi="Segoe UI" w:cs="Segoe UI"/>
              </w:rPr>
            </w:pPr>
            <w:r w:rsidRPr="00C54284">
              <w:rPr>
                <w:rFonts w:ascii="Segoe UI" w:hAnsi="Segoe UI" w:cs="Segoe UI"/>
              </w:rPr>
              <w:t>Namespace</w:t>
            </w:r>
          </w:p>
        </w:tc>
        <w:tc>
          <w:tcPr>
            <w:tcW w:w="7555" w:type="dxa"/>
          </w:tcPr>
          <w:p w14:paraId="6739E71C" w14:textId="77777777" w:rsidR="00A7562F" w:rsidRPr="00C54284" w:rsidRDefault="00A7562F" w:rsidP="00F47EEC">
            <w:pPr>
              <w:pStyle w:val="NoSpacing"/>
              <w:rPr>
                <w:rFonts w:ascii="Segoe UI" w:hAnsi="Segoe UI" w:cs="Segoe UI"/>
              </w:rPr>
            </w:pPr>
            <w:r w:rsidRPr="00C54284">
              <w:rPr>
                <w:rFonts w:ascii="Segoe UI" w:hAnsi="Segoe UI" w:cs="Segoe UI"/>
              </w:rPr>
              <w:t>Microsoft.Legal.MatterCenter.ProviderService</w:t>
            </w:r>
          </w:p>
        </w:tc>
      </w:tr>
      <w:tr w:rsidR="00A7562F" w:rsidRPr="00C54284" w14:paraId="11A6E449" w14:textId="77777777" w:rsidTr="00F47EEC">
        <w:tc>
          <w:tcPr>
            <w:tcW w:w="1615" w:type="dxa"/>
          </w:tcPr>
          <w:p w14:paraId="1F8EC2AA" w14:textId="77777777" w:rsidR="00A7562F" w:rsidRPr="00C54284" w:rsidRDefault="00A7562F" w:rsidP="00F47EEC">
            <w:pPr>
              <w:pStyle w:val="NoSpacing"/>
              <w:rPr>
                <w:rFonts w:ascii="Segoe UI" w:hAnsi="Segoe UI" w:cs="Segoe UI"/>
              </w:rPr>
            </w:pPr>
            <w:r w:rsidRPr="00C54284">
              <w:rPr>
                <w:rFonts w:ascii="Segoe UI" w:hAnsi="Segoe UI" w:cs="Segoe UI"/>
              </w:rPr>
              <w:t>Assembly</w:t>
            </w:r>
          </w:p>
        </w:tc>
        <w:tc>
          <w:tcPr>
            <w:tcW w:w="7555" w:type="dxa"/>
          </w:tcPr>
          <w:p w14:paraId="42CEC6A1" w14:textId="77777777" w:rsidR="00A7562F" w:rsidRPr="00C54284" w:rsidRDefault="00A7562F" w:rsidP="00F47EEC">
            <w:pPr>
              <w:pStyle w:val="NoSpacing"/>
              <w:rPr>
                <w:rFonts w:ascii="Segoe UI" w:hAnsi="Segoe UI" w:cs="Segoe UI"/>
              </w:rPr>
            </w:pPr>
            <w:r w:rsidRPr="00C54284">
              <w:rPr>
                <w:rFonts w:ascii="Segoe UI" w:hAnsi="Segoe UI" w:cs="Segoe UI"/>
              </w:rPr>
              <w:t>Microsoft.Legal.MatterCenter.ProviderService</w:t>
            </w:r>
          </w:p>
        </w:tc>
      </w:tr>
      <w:tr w:rsidR="00A7562F" w:rsidRPr="00C54284" w14:paraId="29A5482C" w14:textId="77777777" w:rsidTr="00F47EEC">
        <w:tc>
          <w:tcPr>
            <w:tcW w:w="1615" w:type="dxa"/>
          </w:tcPr>
          <w:p w14:paraId="4A90772C" w14:textId="77777777" w:rsidR="00A7562F" w:rsidRPr="00C54284" w:rsidRDefault="00A7562F" w:rsidP="00F47EEC">
            <w:pPr>
              <w:pStyle w:val="NoSpacing"/>
              <w:rPr>
                <w:rFonts w:ascii="Segoe UI" w:hAnsi="Segoe UI" w:cs="Segoe UI"/>
              </w:rPr>
            </w:pPr>
            <w:r w:rsidRPr="00C54284">
              <w:rPr>
                <w:rFonts w:ascii="Segoe UI" w:hAnsi="Segoe UI" w:cs="Segoe UI"/>
              </w:rPr>
              <w:t>Methods</w:t>
            </w:r>
          </w:p>
        </w:tc>
        <w:tc>
          <w:tcPr>
            <w:tcW w:w="7555" w:type="dxa"/>
          </w:tcPr>
          <w:p w14:paraId="0075201C" w14:textId="77777777" w:rsidR="00A7562F" w:rsidRDefault="00A7562F" w:rsidP="003A225B">
            <w:pPr>
              <w:pStyle w:val="NoSpacing"/>
              <w:numPr>
                <w:ilvl w:val="0"/>
                <w:numId w:val="216"/>
              </w:numPr>
              <w:rPr>
                <w:rFonts w:ascii="Segoe UI" w:hAnsi="Segoe UI" w:cs="Segoe UI"/>
                <w:color w:val="000000"/>
              </w:rPr>
            </w:pPr>
            <w:r w:rsidRPr="00A7562F">
              <w:rPr>
                <w:rFonts w:ascii="Segoe UI" w:hAnsi="Segoe UI" w:cs="Segoe UI"/>
                <w:color w:val="000000"/>
              </w:rPr>
              <w:t>GetUserList</w:t>
            </w:r>
            <w:r>
              <w:rPr>
                <w:rFonts w:ascii="Segoe UI" w:hAnsi="Segoe UI" w:cs="Segoe UI"/>
                <w:color w:val="000000"/>
              </w:rPr>
              <w:t>:</w:t>
            </w:r>
          </w:p>
          <w:p w14:paraId="39270FEA" w14:textId="77777777" w:rsidR="00A7562F" w:rsidRDefault="00A7562F" w:rsidP="003A225B">
            <w:pPr>
              <w:pStyle w:val="NoSpacing"/>
              <w:ind w:left="360"/>
              <w:rPr>
                <w:rFonts w:ascii="Segoe UI" w:hAnsi="Segoe UI" w:cs="Segoe UI"/>
                <w:color w:val="000000"/>
              </w:rPr>
            </w:pPr>
            <w:r>
              <w:rPr>
                <w:rFonts w:ascii="Segoe UI" w:hAnsi="Segoe UI" w:cs="Segoe UI"/>
                <w:color w:val="000000"/>
              </w:rPr>
              <w:t>Gets all the users from the matter configurations</w:t>
            </w:r>
          </w:p>
          <w:p w14:paraId="6AEFBDC3" w14:textId="77777777" w:rsidR="00A7562F" w:rsidRDefault="00A7562F" w:rsidP="003A225B">
            <w:pPr>
              <w:pStyle w:val="NoSpacing"/>
              <w:numPr>
                <w:ilvl w:val="0"/>
                <w:numId w:val="216"/>
              </w:numPr>
              <w:rPr>
                <w:rFonts w:ascii="Segoe UI" w:hAnsi="Segoe UI" w:cs="Segoe UI"/>
                <w:color w:val="000000"/>
              </w:rPr>
            </w:pPr>
            <w:r w:rsidRPr="00A7562F">
              <w:rPr>
                <w:rFonts w:ascii="Segoe UI" w:hAnsi="Segoe UI" w:cs="Segoe UI"/>
                <w:color w:val="000000"/>
              </w:rPr>
              <w:t>SaveConfigurationToList</w:t>
            </w:r>
            <w:r>
              <w:rPr>
                <w:rFonts w:ascii="Segoe UI" w:hAnsi="Segoe UI" w:cs="Segoe UI"/>
                <w:color w:val="000000"/>
              </w:rPr>
              <w:t>:</w:t>
            </w:r>
          </w:p>
          <w:p w14:paraId="1704AE74" w14:textId="0D130219" w:rsidR="00A7562F" w:rsidRPr="00C54284" w:rsidRDefault="00A7562F" w:rsidP="003A225B">
            <w:pPr>
              <w:pStyle w:val="NoSpacing"/>
              <w:ind w:left="360"/>
              <w:rPr>
                <w:rFonts w:ascii="Segoe UI" w:hAnsi="Segoe UI" w:cs="Segoe UI"/>
                <w:color w:val="000000"/>
              </w:rPr>
            </w:pPr>
            <w:r>
              <w:rPr>
                <w:rFonts w:ascii="Segoe UI" w:hAnsi="Segoe UI" w:cs="Segoe UI"/>
                <w:color w:val="000000"/>
              </w:rPr>
              <w:t>Save the configurations from the page to the SharePoint list</w:t>
            </w:r>
          </w:p>
        </w:tc>
      </w:tr>
    </w:tbl>
    <w:p w14:paraId="592923CD" w14:textId="0A4FC533" w:rsidR="00A7562F" w:rsidRPr="00C54284" w:rsidRDefault="00A7562F" w:rsidP="00E27C55">
      <w:pPr>
        <w:rPr>
          <w:rFonts w:ascii="Segoe UI" w:hAnsi="Segoe UI" w:cs="Segoe UI"/>
        </w:rPr>
      </w:pPr>
    </w:p>
    <w:p w14:paraId="26A4A5EF" w14:textId="77777777" w:rsidR="00E37D11" w:rsidRPr="00C54284" w:rsidRDefault="00E37D11" w:rsidP="00E37D11">
      <w:pPr>
        <w:ind w:left="1440"/>
        <w:rPr>
          <w:rFonts w:ascii="Segoe UI" w:hAnsi="Segoe UI" w:cs="Segoe UI"/>
        </w:rPr>
      </w:pPr>
    </w:p>
    <w:tbl>
      <w:tblPr>
        <w:tblStyle w:val="TableGrid"/>
        <w:tblW w:w="0" w:type="auto"/>
        <w:tblInd w:w="900" w:type="dxa"/>
        <w:tblLook w:val="04A0" w:firstRow="1" w:lastRow="0" w:firstColumn="1" w:lastColumn="0" w:noHBand="0" w:noVBand="1"/>
      </w:tblPr>
      <w:tblGrid>
        <w:gridCol w:w="1615"/>
        <w:gridCol w:w="7555"/>
      </w:tblGrid>
      <w:tr w:rsidR="00E37D11" w:rsidRPr="00C54284" w14:paraId="33294F8C" w14:textId="77777777" w:rsidTr="009013AE">
        <w:tc>
          <w:tcPr>
            <w:tcW w:w="1615" w:type="dxa"/>
          </w:tcPr>
          <w:p w14:paraId="157E8C75" w14:textId="77777777" w:rsidR="00E37D11" w:rsidRPr="00C54284" w:rsidRDefault="00E37D11" w:rsidP="009013AE">
            <w:pPr>
              <w:pStyle w:val="NoSpacing"/>
              <w:rPr>
                <w:rFonts w:ascii="Segoe UI" w:hAnsi="Segoe UI" w:cs="Segoe UI"/>
                <w:b/>
              </w:rPr>
            </w:pPr>
            <w:r w:rsidRPr="00C54284">
              <w:rPr>
                <w:rFonts w:ascii="Segoe UI" w:hAnsi="Segoe UI" w:cs="Segoe UI"/>
                <w:b/>
              </w:rPr>
              <w:t>Module</w:t>
            </w:r>
          </w:p>
        </w:tc>
        <w:tc>
          <w:tcPr>
            <w:tcW w:w="7555" w:type="dxa"/>
          </w:tcPr>
          <w:p w14:paraId="32DF14AF" w14:textId="77777777" w:rsidR="00E37D11" w:rsidRPr="00C54284" w:rsidRDefault="00E37D11" w:rsidP="009013AE">
            <w:pPr>
              <w:pStyle w:val="NoSpacing"/>
              <w:rPr>
                <w:rFonts w:ascii="Segoe UI" w:hAnsi="Segoe UI" w:cs="Segoe UI"/>
                <w:b/>
              </w:rPr>
            </w:pPr>
            <w:r w:rsidRPr="00C54284">
              <w:rPr>
                <w:rFonts w:ascii="Segoe UI" w:hAnsi="Segoe UI" w:cs="Segoe UI"/>
                <w:b/>
              </w:rPr>
              <w:t>Details</w:t>
            </w:r>
          </w:p>
        </w:tc>
      </w:tr>
      <w:tr w:rsidR="00E37D11" w:rsidRPr="00C54284" w14:paraId="4C57DB61" w14:textId="77777777" w:rsidTr="009013AE">
        <w:tc>
          <w:tcPr>
            <w:tcW w:w="1615" w:type="dxa"/>
          </w:tcPr>
          <w:p w14:paraId="52DD7CC2" w14:textId="77777777" w:rsidR="00E37D11" w:rsidRPr="00C54284" w:rsidRDefault="00E37D11" w:rsidP="009013AE">
            <w:pPr>
              <w:pStyle w:val="NoSpacing"/>
              <w:rPr>
                <w:rFonts w:ascii="Segoe UI" w:hAnsi="Segoe UI" w:cs="Segoe UI"/>
              </w:rPr>
            </w:pPr>
            <w:r w:rsidRPr="00C54284">
              <w:rPr>
                <w:rFonts w:ascii="Segoe UI" w:hAnsi="Segoe UI" w:cs="Segoe UI"/>
              </w:rPr>
              <w:t>File name</w:t>
            </w:r>
          </w:p>
        </w:tc>
        <w:tc>
          <w:tcPr>
            <w:tcW w:w="7555" w:type="dxa"/>
          </w:tcPr>
          <w:p w14:paraId="16080295" w14:textId="77777777" w:rsidR="00E37D11" w:rsidRPr="00C54284" w:rsidRDefault="00E37D11" w:rsidP="009013AE">
            <w:pPr>
              <w:pStyle w:val="NoSpacing"/>
              <w:rPr>
                <w:rFonts w:ascii="Segoe UI" w:hAnsi="Segoe UI" w:cs="Segoe UI"/>
              </w:rPr>
            </w:pPr>
            <w:r w:rsidRPr="00C54284">
              <w:rPr>
                <w:rFonts w:ascii="Segoe UI" w:hAnsi="Segoe UI" w:cs="Segoe UI"/>
              </w:rPr>
              <w:t>CustomException.cs</w:t>
            </w:r>
          </w:p>
        </w:tc>
      </w:tr>
      <w:tr w:rsidR="00E37D11" w:rsidRPr="00C54284" w14:paraId="2871E162" w14:textId="77777777" w:rsidTr="009013AE">
        <w:tc>
          <w:tcPr>
            <w:tcW w:w="1615" w:type="dxa"/>
          </w:tcPr>
          <w:p w14:paraId="6187FC7E" w14:textId="77777777" w:rsidR="00E37D11" w:rsidRPr="00C54284" w:rsidRDefault="00E37D11" w:rsidP="009013AE">
            <w:pPr>
              <w:pStyle w:val="NoSpacing"/>
              <w:rPr>
                <w:rFonts w:ascii="Segoe UI" w:hAnsi="Segoe UI" w:cs="Segoe UI"/>
              </w:rPr>
            </w:pPr>
            <w:r w:rsidRPr="00C54284">
              <w:rPr>
                <w:rFonts w:ascii="Segoe UI" w:hAnsi="Segoe UI" w:cs="Segoe UI"/>
              </w:rPr>
              <w:t>Class Name</w:t>
            </w:r>
          </w:p>
        </w:tc>
        <w:tc>
          <w:tcPr>
            <w:tcW w:w="7555" w:type="dxa"/>
          </w:tcPr>
          <w:p w14:paraId="38EE48F6" w14:textId="77777777" w:rsidR="00E37D11" w:rsidRPr="00C54284" w:rsidRDefault="00E37D11" w:rsidP="009013AE">
            <w:pPr>
              <w:pStyle w:val="NoSpacing"/>
              <w:rPr>
                <w:rFonts w:ascii="Segoe UI" w:hAnsi="Segoe UI" w:cs="Segoe UI"/>
              </w:rPr>
            </w:pPr>
            <w:r w:rsidRPr="00C54284">
              <w:rPr>
                <w:rFonts w:ascii="Segoe UI" w:hAnsi="Segoe UI" w:cs="Segoe UI"/>
              </w:rPr>
              <w:t>CustomException.cs</w:t>
            </w:r>
          </w:p>
        </w:tc>
      </w:tr>
      <w:tr w:rsidR="00E37D11" w:rsidRPr="00C54284" w14:paraId="6B1C1583" w14:textId="77777777" w:rsidTr="009013AE">
        <w:tc>
          <w:tcPr>
            <w:tcW w:w="1615" w:type="dxa"/>
          </w:tcPr>
          <w:p w14:paraId="33E0222D" w14:textId="77777777" w:rsidR="00E37D11" w:rsidRPr="00C54284" w:rsidRDefault="00E37D11" w:rsidP="009013AE">
            <w:pPr>
              <w:pStyle w:val="NoSpacing"/>
              <w:rPr>
                <w:rFonts w:ascii="Segoe UI" w:hAnsi="Segoe UI" w:cs="Segoe UI"/>
              </w:rPr>
            </w:pPr>
            <w:r w:rsidRPr="00C54284">
              <w:rPr>
                <w:rFonts w:ascii="Segoe UI" w:hAnsi="Segoe UI" w:cs="Segoe UI"/>
              </w:rPr>
              <w:t>Namespace</w:t>
            </w:r>
          </w:p>
        </w:tc>
        <w:tc>
          <w:tcPr>
            <w:tcW w:w="7555" w:type="dxa"/>
          </w:tcPr>
          <w:p w14:paraId="388BED51" w14:textId="77777777" w:rsidR="00E37D11" w:rsidRPr="00C54284" w:rsidRDefault="00E37D11" w:rsidP="009013AE">
            <w:pPr>
              <w:pStyle w:val="NoSpacing"/>
              <w:rPr>
                <w:rFonts w:ascii="Segoe UI" w:hAnsi="Segoe UI" w:cs="Segoe UI"/>
              </w:rPr>
            </w:pPr>
            <w:r w:rsidRPr="00C54284">
              <w:rPr>
                <w:rFonts w:ascii="Segoe UI" w:hAnsi="Segoe UI" w:cs="Segoe UI"/>
              </w:rPr>
              <w:t>Microsoft.Legal.MatterCenter.Utility</w:t>
            </w:r>
          </w:p>
        </w:tc>
      </w:tr>
      <w:tr w:rsidR="00E37D11" w:rsidRPr="00C54284" w14:paraId="482FA8E7" w14:textId="77777777" w:rsidTr="009013AE">
        <w:tc>
          <w:tcPr>
            <w:tcW w:w="1615" w:type="dxa"/>
          </w:tcPr>
          <w:p w14:paraId="2F7241AB" w14:textId="77777777" w:rsidR="00E37D11" w:rsidRPr="00C54284" w:rsidRDefault="00E37D11" w:rsidP="009013AE">
            <w:pPr>
              <w:pStyle w:val="NoSpacing"/>
              <w:rPr>
                <w:rFonts w:ascii="Segoe UI" w:hAnsi="Segoe UI" w:cs="Segoe UI"/>
              </w:rPr>
            </w:pPr>
            <w:r w:rsidRPr="00C54284">
              <w:rPr>
                <w:rFonts w:ascii="Segoe UI" w:hAnsi="Segoe UI" w:cs="Segoe UI"/>
              </w:rPr>
              <w:t>Assembly</w:t>
            </w:r>
          </w:p>
        </w:tc>
        <w:tc>
          <w:tcPr>
            <w:tcW w:w="7555" w:type="dxa"/>
          </w:tcPr>
          <w:p w14:paraId="4D4E195B" w14:textId="77777777" w:rsidR="00E37D11" w:rsidRPr="00C54284" w:rsidRDefault="00E37D11" w:rsidP="009013AE">
            <w:pPr>
              <w:pStyle w:val="NoSpacing"/>
              <w:rPr>
                <w:rFonts w:ascii="Segoe UI" w:hAnsi="Segoe UI" w:cs="Segoe UI"/>
              </w:rPr>
            </w:pPr>
            <w:r w:rsidRPr="00C54284">
              <w:rPr>
                <w:rFonts w:ascii="Segoe UI" w:hAnsi="Segoe UI" w:cs="Segoe UI"/>
              </w:rPr>
              <w:t>Microsoft.Legal.MatterCenter.Utility</w:t>
            </w:r>
          </w:p>
        </w:tc>
      </w:tr>
      <w:tr w:rsidR="00E37D11" w:rsidRPr="00C54284" w14:paraId="662CF357" w14:textId="77777777" w:rsidTr="009013AE">
        <w:tc>
          <w:tcPr>
            <w:tcW w:w="1615" w:type="dxa"/>
          </w:tcPr>
          <w:p w14:paraId="676F6E85" w14:textId="77777777" w:rsidR="00E37D11" w:rsidRPr="00C54284" w:rsidRDefault="00E37D11" w:rsidP="009013AE">
            <w:pPr>
              <w:pStyle w:val="NoSpacing"/>
              <w:rPr>
                <w:rFonts w:ascii="Segoe UI" w:hAnsi="Segoe UI" w:cs="Segoe UI"/>
              </w:rPr>
            </w:pPr>
            <w:r w:rsidRPr="00C54284">
              <w:rPr>
                <w:rFonts w:ascii="Segoe UI" w:hAnsi="Segoe UI" w:cs="Segoe UI"/>
              </w:rPr>
              <w:lastRenderedPageBreak/>
              <w:t>Description</w:t>
            </w:r>
          </w:p>
        </w:tc>
        <w:tc>
          <w:tcPr>
            <w:tcW w:w="7555" w:type="dxa"/>
          </w:tcPr>
          <w:p w14:paraId="38EFE4E5" w14:textId="77777777" w:rsidR="00E37D11" w:rsidRPr="00C54284" w:rsidRDefault="00E37D11" w:rsidP="009013AE">
            <w:pPr>
              <w:pStyle w:val="NoSpacing"/>
              <w:rPr>
                <w:rFonts w:ascii="Segoe UI" w:hAnsi="Segoe UI" w:cs="Segoe UI"/>
              </w:rPr>
            </w:pPr>
            <w:r w:rsidRPr="00C54284">
              <w:rPr>
                <w:rFonts w:ascii="Segoe UI" w:hAnsi="Segoe UI" w:cs="Segoe UI"/>
              </w:rPr>
              <w:t>This class is used for handling custom exceptions</w:t>
            </w:r>
          </w:p>
        </w:tc>
      </w:tr>
    </w:tbl>
    <w:p w14:paraId="65803BC0" w14:textId="77777777" w:rsidR="00E37D11" w:rsidRPr="00C54284" w:rsidRDefault="00E37D11" w:rsidP="00E27C55">
      <w:pPr>
        <w:rPr>
          <w:rFonts w:ascii="Segoe UI" w:hAnsi="Segoe UI" w:cs="Segoe UI"/>
        </w:rPr>
      </w:pPr>
    </w:p>
    <w:tbl>
      <w:tblPr>
        <w:tblStyle w:val="TableGrid"/>
        <w:tblW w:w="0" w:type="auto"/>
        <w:tblInd w:w="900" w:type="dxa"/>
        <w:tblLook w:val="04A0" w:firstRow="1" w:lastRow="0" w:firstColumn="1" w:lastColumn="0" w:noHBand="0" w:noVBand="1"/>
      </w:tblPr>
      <w:tblGrid>
        <w:gridCol w:w="1615"/>
        <w:gridCol w:w="7555"/>
      </w:tblGrid>
      <w:tr w:rsidR="00993FCB" w:rsidRPr="00C54284" w14:paraId="4995EB9C" w14:textId="77777777" w:rsidTr="00CA624E">
        <w:tc>
          <w:tcPr>
            <w:tcW w:w="1615" w:type="dxa"/>
          </w:tcPr>
          <w:p w14:paraId="11C5033B" w14:textId="77777777" w:rsidR="00993FCB" w:rsidRPr="00993FCB" w:rsidRDefault="00993FCB" w:rsidP="00CA624E">
            <w:pPr>
              <w:pStyle w:val="NoSpacing"/>
              <w:rPr>
                <w:rFonts w:ascii="Segoe UI" w:hAnsi="Segoe UI" w:cs="Segoe UI"/>
              </w:rPr>
            </w:pPr>
            <w:r w:rsidRPr="00993FCB">
              <w:rPr>
                <w:rFonts w:ascii="Segoe UI" w:hAnsi="Segoe UI" w:cs="Segoe UI"/>
              </w:rPr>
              <w:t>File name</w:t>
            </w:r>
          </w:p>
        </w:tc>
        <w:tc>
          <w:tcPr>
            <w:tcW w:w="7555" w:type="dxa"/>
          </w:tcPr>
          <w:p w14:paraId="4E19A9DA" w14:textId="1848E565" w:rsidR="00993FCB" w:rsidRPr="00993FCB" w:rsidRDefault="00993FCB" w:rsidP="00CA624E">
            <w:pPr>
              <w:pStyle w:val="NoSpacing"/>
              <w:rPr>
                <w:rFonts w:ascii="Segoe UI" w:hAnsi="Segoe UI" w:cs="Segoe UI"/>
              </w:rPr>
            </w:pPr>
            <w:r>
              <w:rPr>
                <w:rFonts w:ascii="Segoe UI" w:hAnsi="Segoe UI" w:cs="Segoe UI"/>
              </w:rPr>
              <w:t>EditMatterHelperFunctions</w:t>
            </w:r>
            <w:r w:rsidRPr="00993FCB">
              <w:rPr>
                <w:rFonts w:ascii="Segoe UI" w:hAnsi="Segoe UI" w:cs="Segoe UI"/>
              </w:rPr>
              <w:t>.cs</w:t>
            </w:r>
          </w:p>
        </w:tc>
      </w:tr>
      <w:tr w:rsidR="00993FCB" w:rsidRPr="00C54284" w14:paraId="7B9F6A08" w14:textId="77777777" w:rsidTr="00CA624E">
        <w:tc>
          <w:tcPr>
            <w:tcW w:w="1615" w:type="dxa"/>
          </w:tcPr>
          <w:p w14:paraId="177C8A3A" w14:textId="77777777" w:rsidR="00993FCB" w:rsidRPr="00993FCB" w:rsidRDefault="00993FCB" w:rsidP="00CA624E">
            <w:pPr>
              <w:pStyle w:val="NoSpacing"/>
              <w:rPr>
                <w:rFonts w:ascii="Segoe UI" w:hAnsi="Segoe UI" w:cs="Segoe UI"/>
              </w:rPr>
            </w:pPr>
            <w:r w:rsidRPr="00993FCB">
              <w:rPr>
                <w:rFonts w:ascii="Segoe UI" w:hAnsi="Segoe UI" w:cs="Segoe UI"/>
              </w:rPr>
              <w:t>Class Name</w:t>
            </w:r>
          </w:p>
        </w:tc>
        <w:tc>
          <w:tcPr>
            <w:tcW w:w="7555" w:type="dxa"/>
          </w:tcPr>
          <w:p w14:paraId="1FCFA2A5" w14:textId="5A849AC8" w:rsidR="00993FCB" w:rsidRPr="00993FCB" w:rsidRDefault="00993FCB" w:rsidP="00CA624E">
            <w:pPr>
              <w:pStyle w:val="NoSpacing"/>
              <w:rPr>
                <w:rFonts w:ascii="Segoe UI" w:hAnsi="Segoe UI" w:cs="Segoe UI"/>
              </w:rPr>
            </w:pPr>
            <w:r w:rsidRPr="00993FCB">
              <w:rPr>
                <w:rFonts w:ascii="Segoe UI" w:hAnsi="Segoe UI" w:cs="Segoe UI"/>
              </w:rPr>
              <w:t>EditMatterHelperFunctions.cs</w:t>
            </w:r>
          </w:p>
        </w:tc>
      </w:tr>
      <w:tr w:rsidR="00993FCB" w:rsidRPr="00C54284" w14:paraId="04FEF65F" w14:textId="77777777" w:rsidTr="00CA624E">
        <w:tc>
          <w:tcPr>
            <w:tcW w:w="1615" w:type="dxa"/>
          </w:tcPr>
          <w:p w14:paraId="2DB3A9CC" w14:textId="77777777" w:rsidR="00993FCB" w:rsidRPr="00993FCB" w:rsidRDefault="00993FCB" w:rsidP="00CA624E">
            <w:pPr>
              <w:pStyle w:val="NoSpacing"/>
              <w:rPr>
                <w:rFonts w:ascii="Segoe UI" w:hAnsi="Segoe UI" w:cs="Segoe UI"/>
              </w:rPr>
            </w:pPr>
            <w:r w:rsidRPr="00993FCB">
              <w:rPr>
                <w:rFonts w:ascii="Segoe UI" w:hAnsi="Segoe UI" w:cs="Segoe UI"/>
              </w:rPr>
              <w:t>Namespace</w:t>
            </w:r>
          </w:p>
        </w:tc>
        <w:tc>
          <w:tcPr>
            <w:tcW w:w="7555" w:type="dxa"/>
          </w:tcPr>
          <w:p w14:paraId="6085B85F" w14:textId="48D570A9" w:rsidR="00993FCB" w:rsidRPr="00993FCB" w:rsidRDefault="00993FCB" w:rsidP="00CA624E">
            <w:pPr>
              <w:pStyle w:val="NoSpacing"/>
              <w:rPr>
                <w:rFonts w:ascii="Segoe UI" w:hAnsi="Segoe UI" w:cs="Segoe UI"/>
              </w:rPr>
            </w:pPr>
            <w:r w:rsidRPr="00993FCB">
              <w:rPr>
                <w:rFonts w:ascii="Segoe UI" w:hAnsi="Segoe UI" w:cs="Segoe UI"/>
                <w:lang w:val="en-IN"/>
              </w:rPr>
              <w:t>Microsoft.Legal.MatterCenter.ProviderService.HelperClasses</w:t>
            </w:r>
          </w:p>
        </w:tc>
      </w:tr>
      <w:tr w:rsidR="00993FCB" w:rsidRPr="00C54284" w14:paraId="2671B90E" w14:textId="77777777" w:rsidTr="00CA624E">
        <w:tc>
          <w:tcPr>
            <w:tcW w:w="1615" w:type="dxa"/>
          </w:tcPr>
          <w:p w14:paraId="443E5688" w14:textId="77777777" w:rsidR="00993FCB" w:rsidRPr="00993FCB" w:rsidRDefault="00993FCB" w:rsidP="00CA624E">
            <w:pPr>
              <w:pStyle w:val="NoSpacing"/>
              <w:rPr>
                <w:rFonts w:ascii="Segoe UI" w:hAnsi="Segoe UI" w:cs="Segoe UI"/>
              </w:rPr>
            </w:pPr>
            <w:r w:rsidRPr="00993FCB">
              <w:rPr>
                <w:rFonts w:ascii="Segoe UI" w:hAnsi="Segoe UI" w:cs="Segoe UI"/>
              </w:rPr>
              <w:t>Assembly</w:t>
            </w:r>
          </w:p>
        </w:tc>
        <w:tc>
          <w:tcPr>
            <w:tcW w:w="7555" w:type="dxa"/>
          </w:tcPr>
          <w:p w14:paraId="268A65D7" w14:textId="6012EBA1" w:rsidR="00993FCB" w:rsidRPr="00993FCB" w:rsidRDefault="00993FCB" w:rsidP="00CA624E">
            <w:pPr>
              <w:pStyle w:val="NoSpacing"/>
              <w:rPr>
                <w:rFonts w:ascii="Segoe UI" w:hAnsi="Segoe UI" w:cs="Segoe UI"/>
              </w:rPr>
            </w:pPr>
            <w:r w:rsidRPr="00993FCB">
              <w:rPr>
                <w:rFonts w:ascii="Segoe UI" w:hAnsi="Segoe UI" w:cs="Segoe UI"/>
                <w:lang w:val="en-IN"/>
              </w:rPr>
              <w:t>Microsoft.Legal.MatterCenter.ProviderService</w:t>
            </w:r>
          </w:p>
        </w:tc>
      </w:tr>
      <w:tr w:rsidR="00766CF1" w:rsidRPr="00C54284" w14:paraId="07A6EDB2" w14:textId="77777777" w:rsidTr="00CA624E">
        <w:tc>
          <w:tcPr>
            <w:tcW w:w="1615" w:type="dxa"/>
          </w:tcPr>
          <w:p w14:paraId="73D520A7" w14:textId="77777777" w:rsidR="00766CF1" w:rsidRPr="00993FCB" w:rsidRDefault="00766CF1" w:rsidP="00CA624E">
            <w:pPr>
              <w:pStyle w:val="NoSpacing"/>
              <w:rPr>
                <w:rFonts w:ascii="Segoe UI" w:hAnsi="Segoe UI" w:cs="Segoe UI"/>
              </w:rPr>
            </w:pPr>
            <w:r w:rsidRPr="00993FCB">
              <w:rPr>
                <w:rFonts w:ascii="Segoe UI" w:hAnsi="Segoe UI" w:cs="Segoe UI"/>
              </w:rPr>
              <w:t>Methods</w:t>
            </w:r>
          </w:p>
        </w:tc>
        <w:tc>
          <w:tcPr>
            <w:tcW w:w="7555" w:type="dxa"/>
            <w:vMerge w:val="restart"/>
          </w:tcPr>
          <w:p w14:paraId="49B27542" w14:textId="7BEB6705" w:rsidR="00766CF1" w:rsidRPr="00A11434" w:rsidRDefault="00766CF1" w:rsidP="00A11434">
            <w:pPr>
              <w:pStyle w:val="NoSpacing"/>
              <w:numPr>
                <w:ilvl w:val="0"/>
                <w:numId w:val="224"/>
              </w:numPr>
              <w:rPr>
                <w:rFonts w:ascii="Segoe UI" w:hAnsi="Segoe UI" w:cs="Segoe UI"/>
              </w:rPr>
            </w:pPr>
            <w:r>
              <w:rPr>
                <w:rFonts w:ascii="Segoe UI" w:hAnsi="Segoe UI" w:cs="Segoe UI"/>
                <w:lang w:val="en-IN"/>
              </w:rPr>
              <w:t>G</w:t>
            </w:r>
            <w:r w:rsidRPr="00766CF1">
              <w:rPr>
                <w:rFonts w:ascii="Segoe UI" w:hAnsi="Segoe UI" w:cs="Segoe UI"/>
                <w:lang w:val="en-IN"/>
              </w:rPr>
              <w:t>etStampPropertyValue</w:t>
            </w:r>
          </w:p>
          <w:p w14:paraId="2E4E3CED" w14:textId="24448DFD" w:rsidR="00766CF1" w:rsidRDefault="00766CF1" w:rsidP="00A11434">
            <w:pPr>
              <w:pStyle w:val="NoSpacing"/>
              <w:ind w:left="360"/>
              <w:rPr>
                <w:rFonts w:ascii="Segoe UI" w:hAnsi="Segoe UI" w:cs="Segoe UI"/>
                <w:lang w:val="en-IN"/>
              </w:rPr>
            </w:pPr>
            <w:r w:rsidRPr="00766CF1">
              <w:rPr>
                <w:rFonts w:ascii="Segoe UI" w:hAnsi="Segoe UI" w:cs="Segoe UI"/>
                <w:lang w:val="en-IN"/>
              </w:rPr>
              <w:t>Checks if the property exists in property bag. Returns the value for the property from property bag.</w:t>
            </w:r>
          </w:p>
          <w:p w14:paraId="7507EEF6" w14:textId="281F651F" w:rsidR="00766CF1" w:rsidRPr="00A11434" w:rsidRDefault="00766CF1" w:rsidP="00A11434">
            <w:pPr>
              <w:pStyle w:val="NoSpacing"/>
              <w:numPr>
                <w:ilvl w:val="0"/>
                <w:numId w:val="224"/>
              </w:numPr>
              <w:rPr>
                <w:rFonts w:ascii="Segoe UI" w:hAnsi="Segoe UI" w:cs="Segoe UI"/>
              </w:rPr>
            </w:pPr>
            <w:r w:rsidRPr="00766CF1">
              <w:rPr>
                <w:rFonts w:ascii="Segoe UI" w:hAnsi="Segoe UI" w:cs="Segoe UI"/>
                <w:lang w:val="en-IN"/>
              </w:rPr>
              <w:t>GetMatterAssignedUsers</w:t>
            </w:r>
          </w:p>
          <w:p w14:paraId="57770ED5" w14:textId="735FC6EF" w:rsidR="00766CF1" w:rsidRDefault="00766CF1" w:rsidP="00A11434">
            <w:pPr>
              <w:pStyle w:val="NoSpacing"/>
              <w:ind w:left="360"/>
              <w:rPr>
                <w:rFonts w:ascii="Segoe UI" w:hAnsi="Segoe UI" w:cs="Segoe UI"/>
                <w:lang w:val="en-IN"/>
              </w:rPr>
            </w:pPr>
            <w:r w:rsidRPr="00766CF1">
              <w:rPr>
                <w:rFonts w:ascii="Segoe UI" w:hAnsi="Segoe UI" w:cs="Segoe UI"/>
                <w:lang w:val="en-IN"/>
              </w:rPr>
              <w:t>Retrieves the users assigned to matter.</w:t>
            </w:r>
          </w:p>
          <w:p w14:paraId="1645943E" w14:textId="572EE98B" w:rsidR="00766CF1" w:rsidRPr="00A11434" w:rsidRDefault="00766CF1" w:rsidP="00A11434">
            <w:pPr>
              <w:pStyle w:val="NoSpacing"/>
              <w:numPr>
                <w:ilvl w:val="0"/>
                <w:numId w:val="224"/>
              </w:numPr>
              <w:rPr>
                <w:rFonts w:ascii="Segoe UI" w:hAnsi="Segoe UI" w:cs="Segoe UI"/>
              </w:rPr>
            </w:pPr>
            <w:r w:rsidRPr="00766CF1">
              <w:rPr>
                <w:rFonts w:ascii="Segoe UI" w:hAnsi="Segoe UI" w:cs="Segoe UI"/>
                <w:lang w:val="en-IN"/>
              </w:rPr>
              <w:t>ExtractMatterDetails</w:t>
            </w:r>
          </w:p>
          <w:p w14:paraId="62462473" w14:textId="36E5893D" w:rsidR="00766CF1" w:rsidRDefault="00766CF1" w:rsidP="00A11434">
            <w:pPr>
              <w:pStyle w:val="NoSpacing"/>
              <w:ind w:left="360"/>
              <w:rPr>
                <w:rFonts w:ascii="Segoe UI" w:hAnsi="Segoe UI" w:cs="Segoe UI"/>
                <w:lang w:val="en-IN"/>
              </w:rPr>
            </w:pPr>
            <w:r w:rsidRPr="00766CF1">
              <w:rPr>
                <w:rFonts w:ascii="Segoe UI" w:hAnsi="Segoe UI" w:cs="Segoe UI"/>
                <w:lang w:val="en-IN"/>
              </w:rPr>
              <w:t>Extracts matter details from matter library property bag.</w:t>
            </w:r>
          </w:p>
          <w:p w14:paraId="5D35F743" w14:textId="2EA12308" w:rsidR="00AB53D2" w:rsidRPr="00A11434" w:rsidRDefault="00AB53D2" w:rsidP="00A11434">
            <w:pPr>
              <w:pStyle w:val="NoSpacing"/>
              <w:numPr>
                <w:ilvl w:val="0"/>
                <w:numId w:val="224"/>
              </w:numPr>
              <w:rPr>
                <w:rFonts w:ascii="Segoe UI" w:hAnsi="Segoe UI" w:cs="Segoe UI"/>
              </w:rPr>
            </w:pPr>
            <w:r w:rsidRPr="00AB53D2">
              <w:rPr>
                <w:rFonts w:ascii="Segoe UI" w:hAnsi="Segoe UI" w:cs="Segoe UI"/>
                <w:lang w:val="en-IN"/>
              </w:rPr>
              <w:t>FetchMatterStampedProperties</w:t>
            </w:r>
          </w:p>
          <w:p w14:paraId="5144916D" w14:textId="66526955" w:rsidR="00AB53D2" w:rsidRDefault="00AB53D2" w:rsidP="00A11434">
            <w:pPr>
              <w:pStyle w:val="NoSpacing"/>
              <w:ind w:left="360"/>
              <w:rPr>
                <w:rFonts w:ascii="Segoe UI" w:hAnsi="Segoe UI" w:cs="Segoe UI"/>
                <w:lang w:val="en-IN"/>
              </w:rPr>
            </w:pPr>
            <w:r w:rsidRPr="00AB53D2">
              <w:rPr>
                <w:rFonts w:ascii="Segoe UI" w:hAnsi="Segoe UI" w:cs="Segoe UI"/>
                <w:lang w:val="en-IN"/>
              </w:rPr>
              <w:t>Fetches matter library stamped properties.</w:t>
            </w:r>
          </w:p>
          <w:p w14:paraId="029FCD55" w14:textId="4E67D3A2" w:rsidR="00AB53D2" w:rsidRDefault="00AB53D2" w:rsidP="00A11434">
            <w:pPr>
              <w:pStyle w:val="NoSpacing"/>
              <w:numPr>
                <w:ilvl w:val="0"/>
                <w:numId w:val="224"/>
              </w:numPr>
              <w:rPr>
                <w:rFonts w:ascii="Segoe UI" w:hAnsi="Segoe UI" w:cs="Segoe UI"/>
                <w:lang w:val="en-IN"/>
              </w:rPr>
            </w:pPr>
            <w:r w:rsidRPr="00AB53D2">
              <w:rPr>
                <w:rFonts w:ascii="Segoe UI" w:hAnsi="Segoe UI" w:cs="Segoe UI"/>
                <w:lang w:val="en-IN"/>
              </w:rPr>
              <w:t>UpdateMatterStampedProperties</w:t>
            </w:r>
          </w:p>
          <w:p w14:paraId="1D4827A1" w14:textId="59A860ED" w:rsidR="00AB53D2" w:rsidRDefault="00AB53D2" w:rsidP="00A11434">
            <w:pPr>
              <w:pStyle w:val="NoSpacing"/>
              <w:ind w:left="360"/>
              <w:rPr>
                <w:rFonts w:ascii="Segoe UI" w:hAnsi="Segoe UI" w:cs="Segoe UI"/>
                <w:lang w:val="en-IN"/>
              </w:rPr>
            </w:pPr>
            <w:r w:rsidRPr="00AB53D2">
              <w:rPr>
                <w:rFonts w:ascii="Segoe UI" w:hAnsi="Segoe UI" w:cs="Segoe UI"/>
                <w:lang w:val="en-IN"/>
              </w:rPr>
              <w:t>Updates the matter stamped properties with new details for user permissions.</w:t>
            </w:r>
          </w:p>
          <w:p w14:paraId="4E8BDAB6" w14:textId="29ED37EE" w:rsidR="00AB53D2" w:rsidRPr="00A11434" w:rsidRDefault="00AB53D2" w:rsidP="00A11434">
            <w:pPr>
              <w:pStyle w:val="NoSpacing"/>
              <w:numPr>
                <w:ilvl w:val="0"/>
                <w:numId w:val="224"/>
              </w:numPr>
              <w:rPr>
                <w:rFonts w:ascii="Segoe UI" w:hAnsi="Segoe UI" w:cs="Segoe UI"/>
              </w:rPr>
            </w:pPr>
            <w:r w:rsidRPr="00AB53D2">
              <w:rPr>
                <w:rFonts w:ascii="Segoe UI" w:hAnsi="Segoe UI" w:cs="Segoe UI"/>
                <w:lang w:val="en-IN"/>
              </w:rPr>
              <w:t>GetMatterAssignedUsers</w:t>
            </w:r>
          </w:p>
          <w:p w14:paraId="405D35FF" w14:textId="7B04A09F" w:rsidR="00AB53D2" w:rsidRDefault="00AB53D2" w:rsidP="00A11434">
            <w:pPr>
              <w:pStyle w:val="NoSpacing"/>
              <w:ind w:left="360"/>
              <w:rPr>
                <w:rFonts w:ascii="Segoe UI" w:hAnsi="Segoe UI" w:cs="Segoe UI"/>
              </w:rPr>
            </w:pPr>
            <w:r w:rsidRPr="00AB53D2">
              <w:rPr>
                <w:rFonts w:ascii="Segoe UI" w:hAnsi="Segoe UI" w:cs="Segoe UI"/>
                <w:lang w:val="en-IN"/>
              </w:rPr>
              <w:t>Converts the matter users in a form that can be stamped to library.</w:t>
            </w:r>
          </w:p>
          <w:p w14:paraId="7F3EFF5D" w14:textId="5D5B0EB3" w:rsidR="00AB53D2" w:rsidRPr="00A11434" w:rsidRDefault="00AB53D2" w:rsidP="00A11434">
            <w:pPr>
              <w:pStyle w:val="NoSpacing"/>
              <w:numPr>
                <w:ilvl w:val="0"/>
                <w:numId w:val="224"/>
              </w:numPr>
              <w:rPr>
                <w:rFonts w:ascii="Segoe UI" w:hAnsi="Segoe UI" w:cs="Segoe UI"/>
              </w:rPr>
            </w:pPr>
            <w:r w:rsidRPr="00AB53D2">
              <w:rPr>
                <w:rFonts w:ascii="Segoe UI" w:hAnsi="Segoe UI" w:cs="Segoe UI"/>
                <w:lang w:val="en-IN"/>
              </w:rPr>
              <w:t>FetchUserPermission</w:t>
            </w:r>
          </w:p>
          <w:p w14:paraId="53F67031" w14:textId="7E213895" w:rsidR="00AB53D2" w:rsidRDefault="00AB53D2" w:rsidP="00A11434">
            <w:pPr>
              <w:pStyle w:val="NoSpacing"/>
              <w:ind w:left="360"/>
              <w:rPr>
                <w:rFonts w:ascii="Segoe UI" w:hAnsi="Segoe UI" w:cs="Segoe UI"/>
              </w:rPr>
            </w:pPr>
            <w:r w:rsidRPr="00AB53D2">
              <w:rPr>
                <w:rFonts w:ascii="Segoe UI" w:hAnsi="Segoe UI" w:cs="Segoe UI"/>
                <w:lang w:val="en-IN"/>
              </w:rPr>
              <w:t>Fetches the effective permissions of users present in matter library.</w:t>
            </w:r>
          </w:p>
          <w:p w14:paraId="75B6301A" w14:textId="661301CC" w:rsidR="00D775E7" w:rsidRPr="005E4A15" w:rsidDel="005E4A15" w:rsidRDefault="00D775E7" w:rsidP="00A11434">
            <w:pPr>
              <w:pStyle w:val="NoSpacing"/>
              <w:numPr>
                <w:ilvl w:val="0"/>
                <w:numId w:val="224"/>
              </w:numPr>
              <w:rPr>
                <w:del w:id="2134" w:author="Akash Virani" w:date="2015-09-21T18:29:00Z"/>
                <w:rFonts w:ascii="Segoe UI" w:hAnsi="Segoe UI" w:cs="Segoe UI"/>
                <w:strike/>
                <w:rPrChange w:id="2135" w:author="Akash Virani" w:date="2015-09-21T18:27:00Z">
                  <w:rPr>
                    <w:del w:id="2136" w:author="Akash Virani" w:date="2015-09-21T18:29:00Z"/>
                    <w:rFonts w:ascii="Segoe UI" w:hAnsi="Segoe UI" w:cs="Segoe UI"/>
                  </w:rPr>
                </w:rPrChange>
              </w:rPr>
            </w:pPr>
            <w:del w:id="2137" w:author="Akash Virani" w:date="2015-09-21T18:29:00Z">
              <w:r w:rsidRPr="005E4A15" w:rsidDel="005E4A15">
                <w:rPr>
                  <w:rFonts w:ascii="Segoe UI" w:hAnsi="Segoe UI" w:cs="Segoe UI"/>
                  <w:strike/>
                  <w:lang w:val="en-IN"/>
                  <w:rPrChange w:id="2138" w:author="Akash Virani" w:date="2015-09-21T18:27:00Z">
                    <w:rPr>
                      <w:rFonts w:ascii="Segoe UI" w:hAnsi="Segoe UI" w:cs="Segoe UI"/>
                      <w:lang w:val="en-IN"/>
                    </w:rPr>
                  </w:rPrChange>
                </w:rPr>
                <w:delText>ValidateUniquePermissionAndAddUser</w:delText>
              </w:r>
            </w:del>
          </w:p>
          <w:p w14:paraId="74314932" w14:textId="5CC0478D" w:rsidR="00D775E7" w:rsidRPr="005E4A15" w:rsidDel="005E4A15" w:rsidRDefault="00D775E7" w:rsidP="00A11434">
            <w:pPr>
              <w:pStyle w:val="NoSpacing"/>
              <w:ind w:left="360"/>
              <w:rPr>
                <w:del w:id="2139" w:author="Akash Virani" w:date="2015-09-21T18:29:00Z"/>
                <w:rFonts w:ascii="Segoe UI" w:hAnsi="Segoe UI" w:cs="Segoe UI"/>
                <w:strike/>
                <w:rPrChange w:id="2140" w:author="Akash Virani" w:date="2015-09-21T18:27:00Z">
                  <w:rPr>
                    <w:del w:id="2141" w:author="Akash Virani" w:date="2015-09-21T18:29:00Z"/>
                    <w:rFonts w:ascii="Segoe UI" w:hAnsi="Segoe UI" w:cs="Segoe UI"/>
                  </w:rPr>
                </w:rPrChange>
              </w:rPr>
            </w:pPr>
            <w:del w:id="2142" w:author="Akash Virani" w:date="2015-09-21T18:29:00Z">
              <w:r w:rsidRPr="005E4A15" w:rsidDel="005E4A15">
                <w:rPr>
                  <w:rFonts w:ascii="Segoe UI" w:hAnsi="Segoe UI" w:cs="Segoe UI"/>
                  <w:strike/>
                  <w:lang w:val="en-IN"/>
                  <w:rPrChange w:id="2143" w:author="Akash Virani" w:date="2015-09-21T18:27:00Z">
                    <w:rPr>
                      <w:rFonts w:ascii="Segoe UI" w:hAnsi="Segoe UI" w:cs="Segoe UI"/>
                      <w:lang w:val="en-IN"/>
                    </w:rPr>
                  </w:rPrChange>
                </w:rPr>
                <w:delText>Validates list unique permission and add users to list during matter edit.</w:delText>
              </w:r>
            </w:del>
          </w:p>
          <w:p w14:paraId="69604A8E" w14:textId="46C6660B" w:rsidR="00D775E7" w:rsidRPr="005E4A15" w:rsidDel="005E4A15" w:rsidRDefault="008550D0" w:rsidP="00A11434">
            <w:pPr>
              <w:pStyle w:val="NoSpacing"/>
              <w:numPr>
                <w:ilvl w:val="0"/>
                <w:numId w:val="224"/>
              </w:numPr>
              <w:rPr>
                <w:del w:id="2144" w:author="Akash Virani" w:date="2015-09-21T18:29:00Z"/>
                <w:rFonts w:ascii="Segoe UI" w:hAnsi="Segoe UI" w:cs="Segoe UI"/>
                <w:strike/>
                <w:rPrChange w:id="2145" w:author="Akash Virani" w:date="2015-09-21T18:27:00Z">
                  <w:rPr>
                    <w:del w:id="2146" w:author="Akash Virani" w:date="2015-09-21T18:29:00Z"/>
                    <w:rFonts w:ascii="Segoe UI" w:hAnsi="Segoe UI" w:cs="Segoe UI"/>
                  </w:rPr>
                </w:rPrChange>
              </w:rPr>
            </w:pPr>
            <w:del w:id="2147" w:author="Akash Virani" w:date="2015-09-21T18:29:00Z">
              <w:r w:rsidRPr="005E4A15" w:rsidDel="005E4A15">
                <w:rPr>
                  <w:rFonts w:ascii="Segoe UI" w:hAnsi="Segoe UI" w:cs="Segoe UI"/>
                  <w:strike/>
                  <w:lang w:val="en-IN"/>
                  <w:rPrChange w:id="2148" w:author="Akash Virani" w:date="2015-09-21T18:27:00Z">
                    <w:rPr>
                      <w:rFonts w:ascii="Segoe UI" w:hAnsi="Segoe UI" w:cs="Segoe UI"/>
                      <w:lang w:val="en-IN"/>
                    </w:rPr>
                  </w:rPrChange>
                </w:rPr>
                <w:delText>CheckPageAndRetrieveListItemId</w:delText>
              </w:r>
            </w:del>
          </w:p>
          <w:p w14:paraId="49849421" w14:textId="0C41CE5C" w:rsidR="008550D0" w:rsidRPr="005E4A15" w:rsidDel="005E4A15" w:rsidRDefault="008550D0" w:rsidP="00A11434">
            <w:pPr>
              <w:pStyle w:val="NoSpacing"/>
              <w:ind w:left="360"/>
              <w:rPr>
                <w:del w:id="2149" w:author="Akash Virani" w:date="2015-09-21T18:29:00Z"/>
                <w:rFonts w:ascii="Segoe UI" w:hAnsi="Segoe UI" w:cs="Segoe UI"/>
                <w:strike/>
                <w:rPrChange w:id="2150" w:author="Akash Virani" w:date="2015-09-21T18:27:00Z">
                  <w:rPr>
                    <w:del w:id="2151" w:author="Akash Virani" w:date="2015-09-21T18:29:00Z"/>
                    <w:rFonts w:ascii="Segoe UI" w:hAnsi="Segoe UI" w:cs="Segoe UI"/>
                  </w:rPr>
                </w:rPrChange>
              </w:rPr>
            </w:pPr>
            <w:del w:id="2152" w:author="Akash Virani" w:date="2015-09-21T18:29:00Z">
              <w:r w:rsidRPr="005E4A15" w:rsidDel="005E4A15">
                <w:rPr>
                  <w:rFonts w:ascii="Segoe UI" w:hAnsi="Segoe UI" w:cs="Segoe UI"/>
                  <w:strike/>
                  <w:lang w:val="en-IN"/>
                  <w:rPrChange w:id="2153" w:author="Akash Virani" w:date="2015-09-21T18:27:00Z">
                    <w:rPr>
                      <w:rFonts w:ascii="Segoe UI" w:hAnsi="Segoe UI" w:cs="Segoe UI"/>
                      <w:lang w:val="en-IN"/>
                    </w:rPr>
                  </w:rPrChange>
                </w:rPr>
                <w:delText>Checks if matter landing page exist and returns the list item ID.</w:delText>
              </w:r>
            </w:del>
          </w:p>
          <w:p w14:paraId="7D31C722" w14:textId="22254452" w:rsidR="008550D0" w:rsidRPr="00A11434" w:rsidRDefault="006D71C4" w:rsidP="00A11434">
            <w:pPr>
              <w:pStyle w:val="NoSpacing"/>
              <w:numPr>
                <w:ilvl w:val="0"/>
                <w:numId w:val="224"/>
              </w:numPr>
              <w:rPr>
                <w:rFonts w:ascii="Segoe UI" w:hAnsi="Segoe UI" w:cs="Segoe UI"/>
              </w:rPr>
            </w:pPr>
            <w:r w:rsidRPr="006D71C4">
              <w:rPr>
                <w:rFonts w:ascii="Segoe UI" w:hAnsi="Segoe UI" w:cs="Segoe UI"/>
                <w:lang w:val="en-IN"/>
              </w:rPr>
              <w:t>UpdatePermission</w:t>
            </w:r>
          </w:p>
          <w:p w14:paraId="3B5C9F44" w14:textId="4358C6A8" w:rsidR="006D71C4" w:rsidRDefault="006D71C4" w:rsidP="00A11434">
            <w:pPr>
              <w:pStyle w:val="NoSpacing"/>
              <w:ind w:left="360"/>
              <w:rPr>
                <w:rFonts w:ascii="Segoe UI" w:hAnsi="Segoe UI" w:cs="Segoe UI"/>
                <w:lang w:val="en-IN"/>
              </w:rPr>
            </w:pPr>
            <w:r w:rsidRPr="006D71C4">
              <w:rPr>
                <w:rFonts w:ascii="Segoe UI" w:hAnsi="Segoe UI" w:cs="Segoe UI"/>
                <w:lang w:val="en-IN"/>
              </w:rPr>
              <w:t>Remove old users and assign permissions to new users.</w:t>
            </w:r>
          </w:p>
          <w:p w14:paraId="0558175F" w14:textId="5B950765" w:rsidR="006A7B90" w:rsidRPr="00A11434" w:rsidRDefault="006A7B90" w:rsidP="00A11434">
            <w:pPr>
              <w:pStyle w:val="NoSpacing"/>
              <w:numPr>
                <w:ilvl w:val="0"/>
                <w:numId w:val="224"/>
              </w:numPr>
              <w:rPr>
                <w:rFonts w:ascii="Segoe UI" w:hAnsi="Segoe UI" w:cs="Segoe UI"/>
              </w:rPr>
            </w:pPr>
            <w:r w:rsidRPr="006A7B90">
              <w:rPr>
                <w:rFonts w:ascii="Segoe UI" w:hAnsi="Segoe UI" w:cs="Segoe UI"/>
                <w:lang w:val="en-IN"/>
              </w:rPr>
              <w:t>RemoveSpecificUsers</w:t>
            </w:r>
          </w:p>
          <w:p w14:paraId="46E64FC8" w14:textId="78D94917" w:rsidR="006A7B90" w:rsidRDefault="006A7B90" w:rsidP="00A11434">
            <w:pPr>
              <w:pStyle w:val="NoSpacing"/>
              <w:ind w:left="360"/>
              <w:rPr>
                <w:rFonts w:ascii="Segoe UI" w:hAnsi="Segoe UI" w:cs="Segoe UI"/>
              </w:rPr>
            </w:pPr>
            <w:r w:rsidRPr="006A7B90">
              <w:rPr>
                <w:rFonts w:ascii="Segoe UI" w:hAnsi="Segoe UI" w:cs="Segoe UI"/>
                <w:lang w:val="en-IN"/>
              </w:rPr>
              <w:t>Removes the users' permission from list or list item.</w:t>
            </w:r>
          </w:p>
          <w:p w14:paraId="79B15730" w14:textId="28755EBE" w:rsidR="008550D0" w:rsidRPr="005E4A15" w:rsidDel="005E4A15" w:rsidRDefault="00A26A19" w:rsidP="00A11434">
            <w:pPr>
              <w:pStyle w:val="NoSpacing"/>
              <w:numPr>
                <w:ilvl w:val="0"/>
                <w:numId w:val="224"/>
              </w:numPr>
              <w:rPr>
                <w:del w:id="2154" w:author="Akash Virani" w:date="2015-09-21T18:29:00Z"/>
                <w:rFonts w:ascii="Segoe UI" w:hAnsi="Segoe UI" w:cs="Segoe UI"/>
                <w:strike/>
                <w:rPrChange w:id="2155" w:author="Akash Virani" w:date="2015-09-21T18:27:00Z">
                  <w:rPr>
                    <w:del w:id="2156" w:author="Akash Virani" w:date="2015-09-21T18:29:00Z"/>
                    <w:rFonts w:ascii="Segoe UI" w:hAnsi="Segoe UI" w:cs="Segoe UI"/>
                  </w:rPr>
                </w:rPrChange>
              </w:rPr>
            </w:pPr>
            <w:del w:id="2157" w:author="Akash Virani" w:date="2015-09-21T18:29:00Z">
              <w:r w:rsidRPr="005E4A15" w:rsidDel="005E4A15">
                <w:rPr>
                  <w:rFonts w:ascii="Segoe UI" w:hAnsi="Segoe UI" w:cs="Segoe UI"/>
                  <w:strike/>
                  <w:lang w:val="en-IN"/>
                  <w:rPrChange w:id="2158" w:author="Akash Virani" w:date="2015-09-21T18:27:00Z">
                    <w:rPr>
                      <w:rFonts w:ascii="Segoe UI" w:hAnsi="Segoe UI" w:cs="Segoe UI"/>
                      <w:lang w:val="en-IN"/>
                    </w:rPr>
                  </w:rPrChange>
                </w:rPr>
                <w:delText>CheckAndRetrieveListInstance</w:delText>
              </w:r>
            </w:del>
          </w:p>
          <w:p w14:paraId="2D9581CD" w14:textId="572888D3" w:rsidR="00A26A19" w:rsidRPr="005E4A15" w:rsidDel="005E4A15" w:rsidRDefault="00A26A19" w:rsidP="00A11434">
            <w:pPr>
              <w:pStyle w:val="NoSpacing"/>
              <w:ind w:left="360"/>
              <w:rPr>
                <w:del w:id="2159" w:author="Akash Virani" w:date="2015-09-21T18:29:00Z"/>
                <w:rFonts w:ascii="Segoe UI" w:hAnsi="Segoe UI" w:cs="Segoe UI"/>
                <w:strike/>
                <w:lang w:val="en-IN"/>
                <w:rPrChange w:id="2160" w:author="Akash Virani" w:date="2015-09-21T18:27:00Z">
                  <w:rPr>
                    <w:del w:id="2161" w:author="Akash Virani" w:date="2015-09-21T18:29:00Z"/>
                    <w:rFonts w:ascii="Segoe UI" w:hAnsi="Segoe UI" w:cs="Segoe UI"/>
                    <w:lang w:val="en-IN"/>
                  </w:rPr>
                </w:rPrChange>
              </w:rPr>
            </w:pPr>
            <w:del w:id="2162" w:author="Akash Virani" w:date="2015-09-21T18:29:00Z">
              <w:r w:rsidRPr="005E4A15" w:rsidDel="005E4A15">
                <w:rPr>
                  <w:rFonts w:ascii="Segoe UI" w:hAnsi="Segoe UI" w:cs="Segoe UI"/>
                  <w:strike/>
                  <w:lang w:val="en-IN"/>
                  <w:rPrChange w:id="2163" w:author="Akash Virani" w:date="2015-09-21T18:27:00Z">
                    <w:rPr>
                      <w:rFonts w:ascii="Segoe UI" w:hAnsi="Segoe UI" w:cs="Segoe UI"/>
                      <w:lang w:val="en-IN"/>
                    </w:rPr>
                  </w:rPrChange>
                </w:rPr>
                <w:delText>Checks if library exists, returns the status of library existence and List object reference.</w:delText>
              </w:r>
            </w:del>
          </w:p>
          <w:p w14:paraId="0D402B28" w14:textId="160686C0" w:rsidR="00A26A19" w:rsidRPr="00A11434" w:rsidRDefault="00A26A19" w:rsidP="00A11434">
            <w:pPr>
              <w:pStyle w:val="NoSpacing"/>
              <w:numPr>
                <w:ilvl w:val="0"/>
                <w:numId w:val="224"/>
              </w:numPr>
              <w:rPr>
                <w:rFonts w:ascii="Segoe UI" w:hAnsi="Segoe UI" w:cs="Segoe UI"/>
              </w:rPr>
            </w:pPr>
            <w:r w:rsidRPr="00A26A19">
              <w:rPr>
                <w:rFonts w:ascii="Segoe UI" w:hAnsi="Segoe UI" w:cs="Segoe UI"/>
                <w:lang w:val="en-IN"/>
              </w:rPr>
              <w:t>RetrieveMatterUsers</w:t>
            </w:r>
          </w:p>
          <w:p w14:paraId="367D3581" w14:textId="041843B4" w:rsidR="00A26A19" w:rsidRDefault="00A26A19" w:rsidP="00A11434">
            <w:pPr>
              <w:pStyle w:val="NoSpacing"/>
              <w:ind w:left="360"/>
              <w:rPr>
                <w:rFonts w:ascii="Segoe UI" w:hAnsi="Segoe UI" w:cs="Segoe UI"/>
                <w:lang w:val="en-IN"/>
              </w:rPr>
            </w:pPr>
            <w:r w:rsidRPr="00A26A19">
              <w:rPr>
                <w:rFonts w:ascii="Segoe UI" w:hAnsi="Segoe UI" w:cs="Segoe UI"/>
                <w:lang w:val="en-IN"/>
              </w:rPr>
              <w:t>Gets the display name of users having permission on library.</w:t>
            </w:r>
          </w:p>
          <w:p w14:paraId="611EC0AB" w14:textId="7F3ED46E" w:rsidR="00E57E7B" w:rsidRPr="00A11434" w:rsidRDefault="00E57E7B" w:rsidP="00A11434">
            <w:pPr>
              <w:pStyle w:val="NoSpacing"/>
              <w:numPr>
                <w:ilvl w:val="0"/>
                <w:numId w:val="224"/>
              </w:numPr>
              <w:rPr>
                <w:rFonts w:ascii="Segoe UI" w:hAnsi="Segoe UI" w:cs="Segoe UI"/>
              </w:rPr>
            </w:pPr>
            <w:r w:rsidRPr="00E57E7B">
              <w:rPr>
                <w:rFonts w:ascii="Segoe UI" w:hAnsi="Segoe UI" w:cs="Segoe UI"/>
                <w:lang w:val="en-IN"/>
              </w:rPr>
              <w:t>ValidateUserExistenceInPermissionRemoval</w:t>
            </w:r>
          </w:p>
          <w:p w14:paraId="49A278AE" w14:textId="05E66F85" w:rsidR="00E57E7B" w:rsidRDefault="00E57E7B" w:rsidP="00A11434">
            <w:pPr>
              <w:pStyle w:val="NoSpacing"/>
              <w:ind w:left="360"/>
              <w:rPr>
                <w:rFonts w:ascii="Segoe UI" w:hAnsi="Segoe UI" w:cs="Segoe UI"/>
              </w:rPr>
            </w:pPr>
            <w:r w:rsidRPr="00E57E7B">
              <w:rPr>
                <w:rFonts w:ascii="Segoe UI" w:hAnsi="Segoe UI" w:cs="Segoe UI"/>
                <w:lang w:val="en-IN"/>
              </w:rPr>
              <w:t>Validates if logged-in user is removing self permission.</w:t>
            </w:r>
          </w:p>
          <w:p w14:paraId="02360969" w14:textId="4AE29D1D" w:rsidR="00A26A19" w:rsidRPr="005E4A15" w:rsidDel="005E4A15" w:rsidRDefault="00F96643" w:rsidP="00A11434">
            <w:pPr>
              <w:pStyle w:val="NoSpacing"/>
              <w:numPr>
                <w:ilvl w:val="0"/>
                <w:numId w:val="224"/>
              </w:numPr>
              <w:rPr>
                <w:del w:id="2164" w:author="Akash Virani" w:date="2015-09-21T18:29:00Z"/>
                <w:rFonts w:ascii="Segoe UI" w:hAnsi="Segoe UI" w:cs="Segoe UI"/>
                <w:strike/>
                <w:rPrChange w:id="2165" w:author="Akash Virani" w:date="2015-09-21T18:28:00Z">
                  <w:rPr>
                    <w:del w:id="2166" w:author="Akash Virani" w:date="2015-09-21T18:29:00Z"/>
                    <w:rFonts w:ascii="Segoe UI" w:hAnsi="Segoe UI" w:cs="Segoe UI"/>
                  </w:rPr>
                </w:rPrChange>
              </w:rPr>
            </w:pPr>
            <w:del w:id="2167" w:author="Akash Virani" w:date="2015-09-21T18:29:00Z">
              <w:r w:rsidRPr="005E4A15" w:rsidDel="005E4A15">
                <w:rPr>
                  <w:rFonts w:ascii="Segoe UI" w:hAnsi="Segoe UI" w:cs="Segoe UI"/>
                  <w:strike/>
                  <w:lang w:val="en-IN"/>
                  <w:rPrChange w:id="2168" w:author="Akash Virani" w:date="2015-09-21T18:28:00Z">
                    <w:rPr>
                      <w:rFonts w:ascii="Segoe UI" w:hAnsi="Segoe UI" w:cs="Segoe UI"/>
                      <w:lang w:val="en-IN"/>
                    </w:rPr>
                  </w:rPrChange>
                </w:rPr>
                <w:delText>RevertMatterUpdates</w:delText>
              </w:r>
            </w:del>
          </w:p>
          <w:p w14:paraId="3C45C83E" w14:textId="269862A5" w:rsidR="00F96643" w:rsidRPr="005E4A15" w:rsidDel="005E4A15" w:rsidRDefault="00F96643" w:rsidP="00A11434">
            <w:pPr>
              <w:pStyle w:val="NoSpacing"/>
              <w:ind w:left="360"/>
              <w:rPr>
                <w:del w:id="2169" w:author="Akash Virani" w:date="2015-09-21T18:29:00Z"/>
                <w:rFonts w:ascii="Segoe UI" w:hAnsi="Segoe UI" w:cs="Segoe UI"/>
                <w:strike/>
                <w:rPrChange w:id="2170" w:author="Akash Virani" w:date="2015-09-21T18:28:00Z">
                  <w:rPr>
                    <w:del w:id="2171" w:author="Akash Virani" w:date="2015-09-21T18:29:00Z"/>
                    <w:rFonts w:ascii="Segoe UI" w:hAnsi="Segoe UI" w:cs="Segoe UI"/>
                  </w:rPr>
                </w:rPrChange>
              </w:rPr>
            </w:pPr>
            <w:del w:id="2172" w:author="Akash Virani" w:date="2015-09-21T18:29:00Z">
              <w:r w:rsidRPr="005E4A15" w:rsidDel="005E4A15">
                <w:rPr>
                  <w:rFonts w:ascii="Segoe UI" w:hAnsi="Segoe UI" w:cs="Segoe UI"/>
                  <w:strike/>
                  <w:lang w:val="en-IN"/>
                  <w:rPrChange w:id="2173" w:author="Akash Virani" w:date="2015-09-21T18:28:00Z">
                    <w:rPr>
                      <w:rFonts w:ascii="Segoe UI" w:hAnsi="Segoe UI" w:cs="Segoe UI"/>
                      <w:lang w:val="en-IN"/>
                    </w:rPr>
                  </w:rPrChange>
                </w:rPr>
                <w:delText>Reverts the permission of users from matter, OneNote, Calendar libraries and matter landing page</w:delText>
              </w:r>
            </w:del>
          </w:p>
          <w:p w14:paraId="6E13AC13" w14:textId="55CB50EF" w:rsidR="00A26A19" w:rsidRPr="00A11434" w:rsidRDefault="00F96643" w:rsidP="00A11434">
            <w:pPr>
              <w:pStyle w:val="NoSpacing"/>
              <w:numPr>
                <w:ilvl w:val="0"/>
                <w:numId w:val="224"/>
              </w:numPr>
              <w:rPr>
                <w:rFonts w:ascii="Segoe UI" w:hAnsi="Segoe UI" w:cs="Segoe UI"/>
              </w:rPr>
            </w:pPr>
            <w:r w:rsidRPr="00F96643">
              <w:rPr>
                <w:rFonts w:ascii="Segoe UI" w:hAnsi="Segoe UI" w:cs="Segoe UI"/>
                <w:lang w:val="en-IN"/>
              </w:rPr>
              <w:t>PrepareUserPermission</w:t>
            </w:r>
          </w:p>
          <w:p w14:paraId="5FD26E9D" w14:textId="4150738E" w:rsidR="00F96643" w:rsidRDefault="00F96643" w:rsidP="00A11434">
            <w:pPr>
              <w:pStyle w:val="NoSpacing"/>
              <w:ind w:left="360"/>
              <w:rPr>
                <w:rFonts w:ascii="Segoe UI" w:hAnsi="Segoe UI" w:cs="Segoe UI"/>
                <w:lang w:val="en-IN"/>
              </w:rPr>
            </w:pPr>
            <w:r w:rsidRPr="00F96643">
              <w:rPr>
                <w:rFonts w:ascii="Segoe UI" w:hAnsi="Segoe UI" w:cs="Segoe UI"/>
                <w:lang w:val="en-IN"/>
              </w:rPr>
              <w:t>Fetches the users to remove permission.</w:t>
            </w:r>
          </w:p>
          <w:p w14:paraId="5E492EDB" w14:textId="77777777" w:rsidR="00766CF1" w:rsidRDefault="00766CF1" w:rsidP="00766CF1">
            <w:pPr>
              <w:pStyle w:val="NoSpacing"/>
              <w:numPr>
                <w:ilvl w:val="0"/>
                <w:numId w:val="224"/>
              </w:numPr>
              <w:rPr>
                <w:rFonts w:ascii="Segoe UI" w:hAnsi="Segoe UI" w:cs="Segoe UI"/>
              </w:rPr>
            </w:pPr>
            <w:r w:rsidRPr="004C2D5A">
              <w:rPr>
                <w:rFonts w:ascii="Segoe UI" w:hAnsi="Segoe UI" w:cs="Segoe UI"/>
                <w:lang w:val="en-IN"/>
              </w:rPr>
              <w:t>CheckSecurityGroupInTeamMembers</w:t>
            </w:r>
            <w:r w:rsidRPr="00D56554">
              <w:rPr>
                <w:rFonts w:ascii="Segoe UI" w:hAnsi="Segoe UI" w:cs="Segoe UI"/>
              </w:rPr>
              <w:t>:</w:t>
            </w:r>
          </w:p>
          <w:p w14:paraId="398F0139" w14:textId="77777777" w:rsidR="00766CF1" w:rsidRDefault="00766CF1">
            <w:pPr>
              <w:pStyle w:val="NoSpacing"/>
              <w:ind w:left="360"/>
              <w:rPr>
                <w:rFonts w:ascii="Segoe UI" w:hAnsi="Segoe UI" w:cs="Segoe UI"/>
                <w:lang w:val="en-IN"/>
              </w:rPr>
            </w:pPr>
            <w:r w:rsidRPr="002517DA">
              <w:rPr>
                <w:rFonts w:ascii="Segoe UI" w:hAnsi="Segoe UI" w:cs="Segoe UI"/>
                <w:lang w:val="en-IN"/>
              </w:rPr>
              <w:t>Checks if security group exists in team members list.</w:t>
            </w:r>
          </w:p>
          <w:p w14:paraId="5FC88811" w14:textId="77777777" w:rsidR="000C1A41" w:rsidRPr="00A11434" w:rsidRDefault="000C1A41" w:rsidP="00A11434">
            <w:pPr>
              <w:pStyle w:val="NoSpacing"/>
              <w:numPr>
                <w:ilvl w:val="0"/>
                <w:numId w:val="224"/>
              </w:numPr>
              <w:rPr>
                <w:rFonts w:ascii="Segoe UI" w:hAnsi="Segoe UI" w:cs="Segoe UI"/>
              </w:rPr>
            </w:pPr>
            <w:r w:rsidRPr="000C1A41">
              <w:rPr>
                <w:rFonts w:ascii="Segoe UI" w:hAnsi="Segoe UI" w:cs="Segoe UI"/>
                <w:lang w:val="en-IN"/>
              </w:rPr>
              <w:t>validateTeamMembers</w:t>
            </w:r>
          </w:p>
          <w:p w14:paraId="585A3751" w14:textId="69DD8BCF" w:rsidR="005E4A15" w:rsidRDefault="000C1A41">
            <w:pPr>
              <w:pStyle w:val="NoSpacing"/>
              <w:ind w:left="360"/>
              <w:rPr>
                <w:ins w:id="2174" w:author="Akash Virani" w:date="2015-09-21T18:31:00Z"/>
                <w:rFonts w:ascii="Segoe UI" w:hAnsi="Segoe UI" w:cs="Segoe UI"/>
                <w:lang w:val="en-IN"/>
              </w:rPr>
            </w:pPr>
            <w:r w:rsidRPr="000C1A41">
              <w:rPr>
                <w:rFonts w:ascii="Segoe UI" w:hAnsi="Segoe UI" w:cs="Segoe UI"/>
                <w:lang w:val="en-IN"/>
              </w:rPr>
              <w:t>Checks users in team members list.</w:t>
            </w:r>
          </w:p>
          <w:p w14:paraId="1FE31560" w14:textId="2D8D5ED4" w:rsidR="005E4A15" w:rsidRDefault="005E4A15">
            <w:pPr>
              <w:pStyle w:val="NoSpacing"/>
              <w:numPr>
                <w:ilvl w:val="0"/>
                <w:numId w:val="224"/>
              </w:numPr>
              <w:rPr>
                <w:ins w:id="2175" w:author="Akash Virani" w:date="2015-09-21T18:32:00Z"/>
                <w:rFonts w:ascii="Segoe UI" w:hAnsi="Segoe UI" w:cs="Segoe UI"/>
                <w:lang w:val="en-IN"/>
              </w:rPr>
              <w:pPrChange w:id="2176" w:author="Akash Virani" w:date="2015-09-21T18:32:00Z">
                <w:pPr>
                  <w:pStyle w:val="NoSpacing"/>
                  <w:ind w:left="360"/>
                </w:pPr>
              </w:pPrChange>
            </w:pPr>
            <w:ins w:id="2177" w:author="Akash Virani" w:date="2015-09-21T18:30:00Z">
              <w:r w:rsidRPr="005E4A15">
                <w:rPr>
                  <w:rFonts w:ascii="Segoe UI" w:hAnsi="Segoe UI" w:cs="Segoe UI"/>
                  <w:lang w:val="en-IN"/>
                  <w:rPrChange w:id="2178" w:author="Akash Virani" w:date="2015-09-21T18:30:00Z">
                    <w:rPr>
                      <w:rFonts w:ascii="Consolas" w:eastAsiaTheme="minorHAnsi" w:hAnsi="Consolas" w:cs="Consolas"/>
                      <w:color w:val="000000"/>
                      <w:sz w:val="19"/>
                      <w:szCs w:val="19"/>
                      <w:highlight w:val="white"/>
                      <w:lang w:bidi="gu-IN"/>
                    </w:rPr>
                  </w:rPrChange>
                </w:rPr>
                <w:t>GetUserUpdatingMatter</w:t>
              </w:r>
            </w:ins>
          </w:p>
          <w:p w14:paraId="73496707" w14:textId="115467C2" w:rsidR="005E4A15" w:rsidRDefault="005E4A15">
            <w:pPr>
              <w:pStyle w:val="NoSpacing"/>
              <w:ind w:left="360"/>
              <w:rPr>
                <w:ins w:id="2179" w:author="Akash Virani" w:date="2015-09-21T18:31:00Z"/>
                <w:rFonts w:ascii="Segoe UI" w:hAnsi="Segoe UI" w:cs="Segoe UI"/>
                <w:lang w:val="en-IN"/>
              </w:rPr>
            </w:pPr>
            <w:ins w:id="2180" w:author="Akash Virani" w:date="2015-09-21T18:32:00Z">
              <w:r w:rsidRPr="005E4A15">
                <w:rPr>
                  <w:rFonts w:ascii="Segoe UI" w:hAnsi="Segoe UI" w:cs="Segoe UI"/>
                  <w:lang w:val="en-IN"/>
                  <w:rPrChange w:id="2181" w:author="Akash Virani" w:date="2015-09-21T18:33:00Z">
                    <w:rPr>
                      <w:rFonts w:ascii="Consolas" w:eastAsiaTheme="minorHAnsi" w:hAnsi="Consolas" w:cs="Consolas"/>
                      <w:color w:val="008000"/>
                      <w:sz w:val="19"/>
                      <w:szCs w:val="19"/>
                      <w:highlight w:val="white"/>
                      <w:lang w:bidi="gu-IN"/>
                    </w:rPr>
                  </w:rPrChange>
                </w:rPr>
                <w:t>Fetches the user name updating the matter</w:t>
              </w:r>
            </w:ins>
          </w:p>
          <w:p w14:paraId="58AB76AC" w14:textId="5ED9F01E" w:rsidR="005E4A15" w:rsidRDefault="005E4A15">
            <w:pPr>
              <w:pStyle w:val="NoSpacing"/>
              <w:numPr>
                <w:ilvl w:val="0"/>
                <w:numId w:val="224"/>
              </w:numPr>
              <w:rPr>
                <w:ins w:id="2182" w:author="Akash Virani" w:date="2015-09-21T18:32:00Z"/>
                <w:rFonts w:ascii="Segoe UI" w:hAnsi="Segoe UI" w:cs="Segoe UI"/>
                <w:lang w:val="en-IN"/>
              </w:rPr>
              <w:pPrChange w:id="2183" w:author="Akash Virani" w:date="2015-09-21T18:32:00Z">
                <w:pPr>
                  <w:pStyle w:val="NoSpacing"/>
                  <w:ind w:left="360"/>
                </w:pPr>
              </w:pPrChange>
            </w:pPr>
            <w:ins w:id="2184" w:author="Akash Virani" w:date="2015-09-21T18:30:00Z">
              <w:r w:rsidRPr="005E4A15">
                <w:rPr>
                  <w:rFonts w:ascii="Segoe UI" w:hAnsi="Segoe UI" w:cs="Segoe UI"/>
                  <w:lang w:val="en-IN"/>
                  <w:rPrChange w:id="2185" w:author="Akash Virani" w:date="2015-09-21T18:30:00Z">
                    <w:rPr>
                      <w:rFonts w:ascii="Consolas" w:eastAsiaTheme="minorHAnsi" w:hAnsi="Consolas" w:cs="Consolas"/>
                      <w:color w:val="000000"/>
                      <w:sz w:val="19"/>
                      <w:szCs w:val="19"/>
                      <w:highlight w:val="white"/>
                      <w:lang w:bidi="gu-IN"/>
                    </w:rPr>
                  </w:rPrChange>
                </w:rPr>
                <w:t>GetMatterName</w:t>
              </w:r>
            </w:ins>
          </w:p>
          <w:p w14:paraId="6E1D39DE" w14:textId="64AB5984" w:rsidR="005E4A15" w:rsidRPr="005E4A15" w:rsidRDefault="005E4A15">
            <w:pPr>
              <w:pStyle w:val="NoSpacing"/>
              <w:ind w:left="360"/>
              <w:rPr>
                <w:ins w:id="2186" w:author="Akash Virani" w:date="2015-09-21T18:30:00Z"/>
                <w:rFonts w:ascii="Segoe UI" w:hAnsi="Segoe UI" w:cs="Segoe UI"/>
                <w:lang w:val="en-IN"/>
              </w:rPr>
            </w:pPr>
            <w:ins w:id="2187" w:author="Akash Virani" w:date="2015-09-21T18:32:00Z">
              <w:r w:rsidRPr="005E4A15">
                <w:rPr>
                  <w:rFonts w:ascii="Segoe UI" w:hAnsi="Segoe UI" w:cs="Segoe UI"/>
                  <w:lang w:val="en-IN"/>
                  <w:rPrChange w:id="2188" w:author="Akash Virani" w:date="2015-09-21T18:33:00Z">
                    <w:rPr>
                      <w:rFonts w:ascii="Consolas" w:eastAsiaTheme="minorHAnsi" w:hAnsi="Consolas" w:cs="Consolas"/>
                      <w:color w:val="008000"/>
                      <w:sz w:val="19"/>
                      <w:szCs w:val="19"/>
                      <w:highlight w:val="white"/>
                      <w:lang w:bidi="gu-IN"/>
                    </w:rPr>
                  </w:rPrChange>
                </w:rPr>
                <w:t>Fetches Matter Name from Matter Stamp properties</w:t>
              </w:r>
            </w:ins>
          </w:p>
          <w:p w14:paraId="0BDF114A" w14:textId="6E57372E" w:rsidR="005E4A15" w:rsidRPr="00A11434" w:rsidRDefault="005E4A15">
            <w:pPr>
              <w:pStyle w:val="NoSpacing"/>
              <w:rPr>
                <w:rFonts w:ascii="Segoe UI" w:hAnsi="Segoe UI" w:cs="Segoe UI"/>
              </w:rPr>
              <w:pPrChange w:id="2189" w:author="Akash Virani" w:date="2015-09-21T18:30:00Z">
                <w:pPr>
                  <w:pStyle w:val="NoSpacing"/>
                  <w:ind w:left="360"/>
                </w:pPr>
              </w:pPrChange>
            </w:pPr>
          </w:p>
        </w:tc>
      </w:tr>
      <w:tr w:rsidR="00766CF1" w:rsidRPr="00C54284" w14:paraId="70D31D04" w14:textId="77777777" w:rsidTr="00CA624E">
        <w:tc>
          <w:tcPr>
            <w:tcW w:w="1615" w:type="dxa"/>
          </w:tcPr>
          <w:p w14:paraId="05BDB838" w14:textId="77777777" w:rsidR="00766CF1" w:rsidRPr="00993FCB" w:rsidRDefault="00766CF1" w:rsidP="00CA624E">
            <w:pPr>
              <w:pStyle w:val="NoSpacing"/>
              <w:rPr>
                <w:rFonts w:ascii="Segoe UI" w:hAnsi="Segoe UI" w:cs="Segoe UI"/>
              </w:rPr>
            </w:pPr>
          </w:p>
        </w:tc>
        <w:tc>
          <w:tcPr>
            <w:tcW w:w="7555" w:type="dxa"/>
            <w:vMerge/>
          </w:tcPr>
          <w:p w14:paraId="5A510253" w14:textId="1CAA3B52" w:rsidR="00766CF1" w:rsidRPr="004C2D5A" w:rsidRDefault="00766CF1" w:rsidP="00766CF1">
            <w:pPr>
              <w:pStyle w:val="NoSpacing"/>
              <w:ind w:left="360"/>
              <w:rPr>
                <w:rFonts w:ascii="Segoe UI" w:hAnsi="Segoe UI" w:cs="Segoe UI"/>
                <w:lang w:val="en-IN"/>
              </w:rPr>
            </w:pPr>
          </w:p>
        </w:tc>
      </w:tr>
      <w:tr w:rsidR="00766CF1" w:rsidRPr="00C54284" w14:paraId="023839A3" w14:textId="77777777" w:rsidTr="00CA624E">
        <w:tc>
          <w:tcPr>
            <w:tcW w:w="1615" w:type="dxa"/>
          </w:tcPr>
          <w:p w14:paraId="34D988E4" w14:textId="77777777" w:rsidR="00766CF1" w:rsidRPr="00993FCB" w:rsidRDefault="00766CF1" w:rsidP="00CA624E">
            <w:pPr>
              <w:pStyle w:val="NoSpacing"/>
              <w:rPr>
                <w:rFonts w:ascii="Segoe UI" w:hAnsi="Segoe UI" w:cs="Segoe UI"/>
              </w:rPr>
            </w:pPr>
          </w:p>
        </w:tc>
        <w:tc>
          <w:tcPr>
            <w:tcW w:w="7555" w:type="dxa"/>
            <w:vMerge/>
          </w:tcPr>
          <w:p w14:paraId="18655345" w14:textId="408D91A5" w:rsidR="00766CF1" w:rsidRPr="004C2D5A" w:rsidRDefault="00766CF1" w:rsidP="00766CF1">
            <w:pPr>
              <w:pStyle w:val="NoSpacing"/>
              <w:ind w:left="360"/>
              <w:rPr>
                <w:rFonts w:ascii="Segoe UI" w:hAnsi="Segoe UI" w:cs="Segoe UI"/>
                <w:lang w:val="en-IN"/>
              </w:rPr>
            </w:pPr>
          </w:p>
        </w:tc>
      </w:tr>
      <w:tr w:rsidR="00766CF1" w:rsidRPr="00C54284" w14:paraId="2B7B26B8" w14:textId="77777777" w:rsidTr="00CA624E">
        <w:tc>
          <w:tcPr>
            <w:tcW w:w="1615" w:type="dxa"/>
          </w:tcPr>
          <w:p w14:paraId="180266CE" w14:textId="77777777" w:rsidR="00766CF1" w:rsidRPr="00993FCB" w:rsidRDefault="00766CF1" w:rsidP="00CA624E">
            <w:pPr>
              <w:pStyle w:val="NoSpacing"/>
              <w:rPr>
                <w:rFonts w:ascii="Segoe UI" w:hAnsi="Segoe UI" w:cs="Segoe UI"/>
              </w:rPr>
            </w:pPr>
          </w:p>
        </w:tc>
        <w:tc>
          <w:tcPr>
            <w:tcW w:w="7555" w:type="dxa"/>
            <w:vMerge/>
          </w:tcPr>
          <w:p w14:paraId="2F2EA4F5" w14:textId="4F53DA0B" w:rsidR="00766CF1" w:rsidRPr="004C2D5A" w:rsidRDefault="00766CF1" w:rsidP="00766CF1">
            <w:pPr>
              <w:pStyle w:val="NoSpacing"/>
              <w:ind w:left="360"/>
              <w:rPr>
                <w:rFonts w:ascii="Segoe UI" w:hAnsi="Segoe UI" w:cs="Segoe UI"/>
                <w:lang w:val="en-IN"/>
              </w:rPr>
            </w:pPr>
          </w:p>
        </w:tc>
      </w:tr>
      <w:tr w:rsidR="00766CF1" w:rsidRPr="00C54284" w14:paraId="4F021B10" w14:textId="77777777" w:rsidTr="00CA624E">
        <w:tc>
          <w:tcPr>
            <w:tcW w:w="1615" w:type="dxa"/>
          </w:tcPr>
          <w:p w14:paraId="5734CA0E" w14:textId="77777777" w:rsidR="00766CF1" w:rsidRPr="00993FCB" w:rsidRDefault="00766CF1" w:rsidP="00CA624E">
            <w:pPr>
              <w:pStyle w:val="NoSpacing"/>
              <w:rPr>
                <w:rFonts w:ascii="Segoe UI" w:hAnsi="Segoe UI" w:cs="Segoe UI"/>
              </w:rPr>
            </w:pPr>
          </w:p>
        </w:tc>
        <w:tc>
          <w:tcPr>
            <w:tcW w:w="7555" w:type="dxa"/>
            <w:vMerge/>
          </w:tcPr>
          <w:p w14:paraId="1F38542E" w14:textId="3D9383EF" w:rsidR="00766CF1" w:rsidRPr="004C2D5A" w:rsidRDefault="00766CF1" w:rsidP="00766CF1">
            <w:pPr>
              <w:pStyle w:val="NoSpacing"/>
              <w:ind w:left="360"/>
              <w:rPr>
                <w:rFonts w:ascii="Segoe UI" w:hAnsi="Segoe UI" w:cs="Segoe UI"/>
                <w:lang w:val="en-IN"/>
              </w:rPr>
            </w:pPr>
          </w:p>
        </w:tc>
      </w:tr>
      <w:tr w:rsidR="00766CF1" w:rsidRPr="00C54284" w14:paraId="09369F6E" w14:textId="77777777" w:rsidTr="00CA624E">
        <w:tc>
          <w:tcPr>
            <w:tcW w:w="1615" w:type="dxa"/>
          </w:tcPr>
          <w:p w14:paraId="740EA78C" w14:textId="77777777" w:rsidR="00766CF1" w:rsidRPr="00993FCB" w:rsidRDefault="00766CF1" w:rsidP="00CA624E">
            <w:pPr>
              <w:pStyle w:val="NoSpacing"/>
              <w:rPr>
                <w:rFonts w:ascii="Segoe UI" w:hAnsi="Segoe UI" w:cs="Segoe UI"/>
              </w:rPr>
            </w:pPr>
          </w:p>
        </w:tc>
        <w:tc>
          <w:tcPr>
            <w:tcW w:w="7555" w:type="dxa"/>
            <w:vMerge/>
          </w:tcPr>
          <w:p w14:paraId="713E9713" w14:textId="18F519AE" w:rsidR="00766CF1" w:rsidRPr="004C2D5A" w:rsidRDefault="00766CF1" w:rsidP="00766CF1">
            <w:pPr>
              <w:pStyle w:val="NoSpacing"/>
              <w:ind w:left="360"/>
              <w:rPr>
                <w:rFonts w:ascii="Segoe UI" w:hAnsi="Segoe UI" w:cs="Segoe UI"/>
                <w:lang w:val="en-IN"/>
              </w:rPr>
            </w:pPr>
          </w:p>
        </w:tc>
      </w:tr>
      <w:tr w:rsidR="00766CF1" w:rsidRPr="00C54284" w14:paraId="59B2F2FA" w14:textId="77777777" w:rsidTr="00CA624E">
        <w:tc>
          <w:tcPr>
            <w:tcW w:w="1615" w:type="dxa"/>
          </w:tcPr>
          <w:p w14:paraId="57A8E7B8" w14:textId="77777777" w:rsidR="00766CF1" w:rsidRPr="00993FCB" w:rsidRDefault="00766CF1" w:rsidP="00CA624E">
            <w:pPr>
              <w:pStyle w:val="NoSpacing"/>
              <w:rPr>
                <w:rFonts w:ascii="Segoe UI" w:hAnsi="Segoe UI" w:cs="Segoe UI"/>
              </w:rPr>
            </w:pPr>
          </w:p>
        </w:tc>
        <w:tc>
          <w:tcPr>
            <w:tcW w:w="7555" w:type="dxa"/>
            <w:vMerge/>
          </w:tcPr>
          <w:p w14:paraId="05CE62DA" w14:textId="570C3CB7" w:rsidR="00766CF1" w:rsidRPr="004C2D5A" w:rsidRDefault="00766CF1" w:rsidP="00766CF1">
            <w:pPr>
              <w:pStyle w:val="NoSpacing"/>
              <w:ind w:left="360"/>
              <w:rPr>
                <w:rFonts w:ascii="Segoe UI" w:hAnsi="Segoe UI" w:cs="Segoe UI"/>
                <w:lang w:val="en-IN"/>
              </w:rPr>
            </w:pPr>
          </w:p>
        </w:tc>
      </w:tr>
      <w:tr w:rsidR="00766CF1" w:rsidRPr="00C54284" w14:paraId="21E7160F" w14:textId="77777777" w:rsidTr="00CA624E">
        <w:tc>
          <w:tcPr>
            <w:tcW w:w="1615" w:type="dxa"/>
          </w:tcPr>
          <w:p w14:paraId="0F473F4C" w14:textId="77777777" w:rsidR="00766CF1" w:rsidRPr="00993FCB" w:rsidRDefault="00766CF1" w:rsidP="00CA624E">
            <w:pPr>
              <w:pStyle w:val="NoSpacing"/>
              <w:rPr>
                <w:rFonts w:ascii="Segoe UI" w:hAnsi="Segoe UI" w:cs="Segoe UI"/>
              </w:rPr>
            </w:pPr>
          </w:p>
        </w:tc>
        <w:tc>
          <w:tcPr>
            <w:tcW w:w="7555" w:type="dxa"/>
            <w:vMerge/>
          </w:tcPr>
          <w:p w14:paraId="3B5408EC" w14:textId="1A1F1AC1" w:rsidR="00766CF1" w:rsidRPr="004C2D5A" w:rsidRDefault="00766CF1" w:rsidP="00766CF1">
            <w:pPr>
              <w:pStyle w:val="NoSpacing"/>
              <w:ind w:left="360"/>
              <w:rPr>
                <w:rFonts w:ascii="Segoe UI" w:hAnsi="Segoe UI" w:cs="Segoe UI"/>
                <w:lang w:val="en-IN"/>
              </w:rPr>
            </w:pPr>
          </w:p>
        </w:tc>
      </w:tr>
      <w:tr w:rsidR="00766CF1" w:rsidRPr="00C54284" w14:paraId="11A70E1C" w14:textId="77777777" w:rsidTr="00CA624E">
        <w:tc>
          <w:tcPr>
            <w:tcW w:w="1615" w:type="dxa"/>
          </w:tcPr>
          <w:p w14:paraId="122CB861" w14:textId="77777777" w:rsidR="00766CF1" w:rsidRPr="00993FCB" w:rsidRDefault="00766CF1" w:rsidP="00CA624E">
            <w:pPr>
              <w:pStyle w:val="NoSpacing"/>
              <w:rPr>
                <w:rFonts w:ascii="Segoe UI" w:hAnsi="Segoe UI" w:cs="Segoe UI"/>
              </w:rPr>
            </w:pPr>
          </w:p>
        </w:tc>
        <w:tc>
          <w:tcPr>
            <w:tcW w:w="7555" w:type="dxa"/>
            <w:vMerge/>
          </w:tcPr>
          <w:p w14:paraId="58AA2054" w14:textId="6B88514B" w:rsidR="00766CF1" w:rsidRPr="004C2D5A" w:rsidRDefault="00766CF1" w:rsidP="00766CF1">
            <w:pPr>
              <w:pStyle w:val="NoSpacing"/>
              <w:ind w:left="360"/>
              <w:rPr>
                <w:rFonts w:ascii="Segoe UI" w:hAnsi="Segoe UI" w:cs="Segoe UI"/>
                <w:lang w:val="en-IN"/>
              </w:rPr>
            </w:pPr>
          </w:p>
        </w:tc>
      </w:tr>
      <w:tr w:rsidR="00766CF1" w:rsidRPr="00C54284" w14:paraId="377291E5" w14:textId="77777777" w:rsidTr="00CA624E">
        <w:tc>
          <w:tcPr>
            <w:tcW w:w="1615" w:type="dxa"/>
          </w:tcPr>
          <w:p w14:paraId="50A0EC1E" w14:textId="77777777" w:rsidR="00766CF1" w:rsidRPr="00993FCB" w:rsidRDefault="00766CF1" w:rsidP="00CA624E">
            <w:pPr>
              <w:pStyle w:val="NoSpacing"/>
              <w:rPr>
                <w:rFonts w:ascii="Segoe UI" w:hAnsi="Segoe UI" w:cs="Segoe UI"/>
              </w:rPr>
            </w:pPr>
          </w:p>
        </w:tc>
        <w:tc>
          <w:tcPr>
            <w:tcW w:w="7555" w:type="dxa"/>
            <w:vMerge/>
          </w:tcPr>
          <w:p w14:paraId="488F2B07" w14:textId="02B694F3" w:rsidR="00766CF1" w:rsidRPr="004C2D5A" w:rsidRDefault="00766CF1" w:rsidP="00A11434">
            <w:pPr>
              <w:pStyle w:val="NoSpacing"/>
              <w:ind w:left="360"/>
              <w:rPr>
                <w:rFonts w:ascii="Segoe UI" w:hAnsi="Segoe UI" w:cs="Segoe UI"/>
                <w:lang w:val="en-IN"/>
              </w:rPr>
            </w:pPr>
          </w:p>
        </w:tc>
      </w:tr>
    </w:tbl>
    <w:p w14:paraId="03812B37" w14:textId="20106589" w:rsidR="00E27C55" w:rsidRPr="00993FCB" w:rsidRDefault="00E27C55" w:rsidP="00E27C55">
      <w:pPr>
        <w:rPr>
          <w:rFonts w:ascii="Segoe UI" w:hAnsi="Segoe UI" w:cs="Segoe UI"/>
        </w:rPr>
      </w:pPr>
    </w:p>
    <w:p w14:paraId="0D639721" w14:textId="77777777" w:rsidR="00E27C55" w:rsidRPr="00C54284" w:rsidRDefault="00E27C55" w:rsidP="00E27C55">
      <w:pPr>
        <w:rPr>
          <w:rFonts w:ascii="Segoe UI" w:hAnsi="Segoe UI" w:cs="Segoe UI"/>
        </w:rPr>
      </w:pPr>
    </w:p>
    <w:p w14:paraId="40A97EAB" w14:textId="77777777" w:rsidR="00E27C55" w:rsidRPr="00C54284" w:rsidRDefault="00E27C55" w:rsidP="00E27C55">
      <w:pPr>
        <w:rPr>
          <w:rFonts w:ascii="Segoe UI" w:hAnsi="Segoe UI" w:cs="Segoe UI"/>
        </w:rPr>
      </w:pPr>
    </w:p>
    <w:p w14:paraId="416D2A02" w14:textId="0C44BD7F" w:rsidR="00E27C55" w:rsidRPr="00C54284" w:rsidRDefault="00E27C55" w:rsidP="0088376A">
      <w:pPr>
        <w:pStyle w:val="Heading30"/>
        <w:numPr>
          <w:ilvl w:val="2"/>
          <w:numId w:val="83"/>
        </w:numPr>
        <w:ind w:left="1890"/>
        <w:rPr>
          <w:rFonts w:ascii="Segoe UI" w:hAnsi="Segoe UI" w:cs="Segoe UI"/>
          <w:b w:val="0"/>
          <w:sz w:val="26"/>
          <w:szCs w:val="26"/>
        </w:rPr>
      </w:pPr>
      <w:bookmarkStart w:id="2190" w:name="_Toc393127954"/>
      <w:bookmarkStart w:id="2191" w:name="_Toc426022703"/>
      <w:r w:rsidRPr="00C54284">
        <w:rPr>
          <w:rFonts w:ascii="Segoe UI" w:hAnsi="Segoe UI" w:cs="Segoe UI"/>
          <w:b w:val="0"/>
          <w:sz w:val="26"/>
          <w:szCs w:val="26"/>
        </w:rPr>
        <w:t>Localization</w:t>
      </w:r>
      <w:bookmarkEnd w:id="2190"/>
      <w:bookmarkEnd w:id="2191"/>
    </w:p>
    <w:p w14:paraId="13F157EF" w14:textId="77777777" w:rsidR="00E27C55" w:rsidRPr="00C54284" w:rsidRDefault="00E27C55" w:rsidP="00E27C55">
      <w:pPr>
        <w:ind w:left="1080"/>
        <w:rPr>
          <w:rFonts w:ascii="Segoe UI" w:hAnsi="Segoe UI" w:cs="Segoe UI"/>
          <w:sz w:val="20"/>
          <w:szCs w:val="20"/>
        </w:rPr>
      </w:pPr>
      <w:r w:rsidRPr="00C54284">
        <w:rPr>
          <w:rFonts w:ascii="Segoe UI" w:hAnsi="Segoe UI" w:cs="Segoe UI"/>
          <w:sz w:val="20"/>
          <w:szCs w:val="20"/>
        </w:rPr>
        <w:t>N.A.</w:t>
      </w:r>
    </w:p>
    <w:p w14:paraId="2CC7310F" w14:textId="77777777" w:rsidR="00E27C55" w:rsidRPr="00C54284" w:rsidRDefault="00E27C55" w:rsidP="0088376A">
      <w:pPr>
        <w:pStyle w:val="Heading30"/>
        <w:numPr>
          <w:ilvl w:val="2"/>
          <w:numId w:val="83"/>
        </w:numPr>
        <w:ind w:left="1890"/>
        <w:rPr>
          <w:rFonts w:ascii="Segoe UI" w:hAnsi="Segoe UI" w:cs="Segoe UI"/>
          <w:b w:val="0"/>
          <w:sz w:val="26"/>
          <w:szCs w:val="26"/>
        </w:rPr>
      </w:pPr>
      <w:bookmarkStart w:id="2192" w:name="_Toc393127955"/>
      <w:bookmarkStart w:id="2193" w:name="_Toc426022704"/>
      <w:r w:rsidRPr="00C54284">
        <w:rPr>
          <w:rFonts w:ascii="Segoe UI" w:hAnsi="Segoe UI" w:cs="Segoe UI"/>
          <w:b w:val="0"/>
          <w:sz w:val="26"/>
          <w:szCs w:val="26"/>
        </w:rPr>
        <w:lastRenderedPageBreak/>
        <w:t>Configuration</w:t>
      </w:r>
      <w:bookmarkEnd w:id="2192"/>
      <w:bookmarkEnd w:id="2193"/>
    </w:p>
    <w:p w14:paraId="70B1DFFE" w14:textId="77777777" w:rsidR="00E27C55" w:rsidRPr="00C54284" w:rsidRDefault="00E27C55" w:rsidP="00E27C55">
      <w:pPr>
        <w:ind w:left="1080"/>
        <w:rPr>
          <w:rFonts w:ascii="Segoe UI" w:hAnsi="Segoe UI" w:cs="Segoe UI"/>
          <w:sz w:val="20"/>
          <w:szCs w:val="20"/>
        </w:rPr>
      </w:pPr>
      <w:r w:rsidRPr="00C54284">
        <w:rPr>
          <w:rFonts w:ascii="Segoe UI" w:hAnsi="Segoe UI" w:cs="Segoe UI"/>
          <w:sz w:val="20"/>
          <w:szCs w:val="20"/>
        </w:rPr>
        <w:t>Same as section 4.1.4</w:t>
      </w:r>
    </w:p>
    <w:p w14:paraId="72EB016A" w14:textId="77777777" w:rsidR="00E27C55" w:rsidRPr="00C54284" w:rsidRDefault="00E27C55" w:rsidP="0088376A">
      <w:pPr>
        <w:pStyle w:val="Heading30"/>
        <w:numPr>
          <w:ilvl w:val="2"/>
          <w:numId w:val="83"/>
        </w:numPr>
        <w:ind w:left="1890"/>
        <w:rPr>
          <w:rFonts w:ascii="Segoe UI" w:hAnsi="Segoe UI" w:cs="Segoe UI"/>
          <w:b w:val="0"/>
          <w:sz w:val="26"/>
          <w:szCs w:val="26"/>
        </w:rPr>
      </w:pPr>
      <w:bookmarkStart w:id="2194" w:name="_Toc393127956"/>
      <w:bookmarkStart w:id="2195" w:name="_Toc426022705"/>
      <w:r w:rsidRPr="00C54284">
        <w:rPr>
          <w:rFonts w:ascii="Segoe UI" w:hAnsi="Segoe UI" w:cs="Segoe UI"/>
          <w:b w:val="0"/>
          <w:sz w:val="26"/>
          <w:szCs w:val="26"/>
        </w:rPr>
        <w:t>Security</w:t>
      </w:r>
      <w:bookmarkEnd w:id="2194"/>
      <w:bookmarkEnd w:id="2195"/>
    </w:p>
    <w:p w14:paraId="3CA2404F" w14:textId="3C1B00FB" w:rsidR="00E27C55" w:rsidRPr="00C54284" w:rsidRDefault="00E27C55" w:rsidP="0088376A">
      <w:pPr>
        <w:pStyle w:val="Heading40"/>
        <w:numPr>
          <w:ilvl w:val="3"/>
          <w:numId w:val="83"/>
        </w:numPr>
        <w:ind w:left="2880"/>
        <w:rPr>
          <w:rFonts w:ascii="Segoe UI" w:hAnsi="Segoe UI" w:cs="Segoe UI"/>
          <w:i w:val="0"/>
        </w:rPr>
      </w:pPr>
      <w:bookmarkStart w:id="2196" w:name="_Toc100646022"/>
      <w:r w:rsidRPr="00C54284">
        <w:rPr>
          <w:rFonts w:ascii="Segoe UI" w:hAnsi="Segoe UI" w:cs="Segoe UI"/>
          <w:i w:val="0"/>
        </w:rPr>
        <w:t>Authentication</w:t>
      </w:r>
      <w:bookmarkEnd w:id="2196"/>
    </w:p>
    <w:p w14:paraId="3789F9D5" w14:textId="77777777" w:rsidR="00E27C55" w:rsidRPr="00C54284" w:rsidRDefault="00E27C55" w:rsidP="00E27C55">
      <w:pPr>
        <w:ind w:left="1080"/>
        <w:rPr>
          <w:rFonts w:ascii="Segoe UI" w:hAnsi="Segoe UI" w:cs="Segoe UI"/>
        </w:rPr>
      </w:pPr>
      <w:r w:rsidRPr="00C54284">
        <w:rPr>
          <w:rFonts w:ascii="Segoe UI" w:hAnsi="Segoe UI" w:cs="Segoe UI"/>
          <w:sz w:val="20"/>
          <w:szCs w:val="20"/>
        </w:rPr>
        <w:t xml:space="preserve">Same as section </w:t>
      </w:r>
    </w:p>
    <w:p w14:paraId="43421FC5" w14:textId="77777777" w:rsidR="00E27C55" w:rsidRPr="00C54284" w:rsidRDefault="00E27C55" w:rsidP="0088376A">
      <w:pPr>
        <w:pStyle w:val="Heading40"/>
        <w:numPr>
          <w:ilvl w:val="3"/>
          <w:numId w:val="83"/>
        </w:numPr>
        <w:ind w:left="2880"/>
        <w:rPr>
          <w:rFonts w:ascii="Segoe UI" w:hAnsi="Segoe UI" w:cs="Segoe UI"/>
          <w:i w:val="0"/>
        </w:rPr>
      </w:pPr>
      <w:bookmarkStart w:id="2197" w:name="_Toc100646023"/>
      <w:r w:rsidRPr="00C54284">
        <w:rPr>
          <w:rFonts w:ascii="Segoe UI" w:hAnsi="Segoe UI" w:cs="Segoe UI"/>
          <w:i w:val="0"/>
        </w:rPr>
        <w:t>Authorization</w:t>
      </w:r>
      <w:bookmarkEnd w:id="2197"/>
    </w:p>
    <w:p w14:paraId="5AC995AB" w14:textId="77777777" w:rsidR="00E27C55" w:rsidRPr="00C54284" w:rsidRDefault="00E27C55" w:rsidP="00E27C55">
      <w:pPr>
        <w:ind w:left="1080"/>
        <w:rPr>
          <w:rFonts w:ascii="Segoe UI" w:hAnsi="Segoe UI" w:cs="Segoe UI"/>
        </w:rPr>
      </w:pPr>
      <w:r w:rsidRPr="00C54284">
        <w:rPr>
          <w:rFonts w:ascii="Segoe UI" w:hAnsi="Segoe UI" w:cs="Segoe UI"/>
          <w:sz w:val="20"/>
          <w:szCs w:val="20"/>
        </w:rPr>
        <w:t>N.A. Handled by SharePoint internally</w:t>
      </w:r>
      <w:r w:rsidRPr="00C54284" w:rsidDel="00D115EA">
        <w:rPr>
          <w:rFonts w:ascii="Segoe UI" w:hAnsi="Segoe UI" w:cs="Segoe UI"/>
          <w:sz w:val="20"/>
          <w:szCs w:val="20"/>
        </w:rPr>
        <w:t xml:space="preserve"> </w:t>
      </w:r>
    </w:p>
    <w:p w14:paraId="027F9771" w14:textId="77777777" w:rsidR="00E27C55" w:rsidRPr="00C54284" w:rsidRDefault="00E27C55" w:rsidP="0088376A">
      <w:pPr>
        <w:pStyle w:val="Heading40"/>
        <w:numPr>
          <w:ilvl w:val="3"/>
          <w:numId w:val="83"/>
        </w:numPr>
        <w:ind w:left="2880"/>
        <w:rPr>
          <w:rFonts w:ascii="Segoe UI" w:hAnsi="Segoe UI" w:cs="Segoe UI"/>
          <w:i w:val="0"/>
        </w:rPr>
      </w:pPr>
      <w:bookmarkStart w:id="2198" w:name="_Toc100646024"/>
      <w:r w:rsidRPr="00C54284">
        <w:rPr>
          <w:rFonts w:ascii="Segoe UI" w:hAnsi="Segoe UI" w:cs="Segoe UI"/>
          <w:i w:val="0"/>
        </w:rPr>
        <w:t>Encryption</w:t>
      </w:r>
      <w:bookmarkEnd w:id="2198"/>
    </w:p>
    <w:p w14:paraId="73E1871D" w14:textId="77777777" w:rsidR="00E27C55" w:rsidRPr="00C54284" w:rsidRDefault="00E27C55" w:rsidP="00E27C55">
      <w:pPr>
        <w:ind w:left="1080"/>
        <w:rPr>
          <w:rFonts w:ascii="Segoe UI" w:hAnsi="Segoe UI" w:cs="Segoe UI"/>
          <w:sz w:val="20"/>
        </w:rPr>
      </w:pPr>
      <w:r w:rsidRPr="00C54284">
        <w:rPr>
          <w:rFonts w:ascii="Segoe UI" w:hAnsi="Segoe UI" w:cs="Segoe UI"/>
          <w:sz w:val="20"/>
          <w:szCs w:val="20"/>
        </w:rPr>
        <w:t>Same as section 4.1.8.3</w:t>
      </w:r>
    </w:p>
    <w:p w14:paraId="2E09652A" w14:textId="77777777" w:rsidR="00E27C55" w:rsidRPr="00C54284" w:rsidRDefault="00E27C55" w:rsidP="0088376A">
      <w:pPr>
        <w:pStyle w:val="Heading30"/>
        <w:numPr>
          <w:ilvl w:val="2"/>
          <w:numId w:val="83"/>
        </w:numPr>
        <w:ind w:left="1890"/>
        <w:rPr>
          <w:rFonts w:ascii="Segoe UI" w:hAnsi="Segoe UI" w:cs="Segoe UI"/>
          <w:b w:val="0"/>
          <w:sz w:val="26"/>
          <w:szCs w:val="26"/>
        </w:rPr>
      </w:pPr>
      <w:bookmarkStart w:id="2199" w:name="_Toc398053975"/>
      <w:bookmarkStart w:id="2200" w:name="_Toc398054239"/>
      <w:bookmarkStart w:id="2201" w:name="_Toc398054449"/>
      <w:bookmarkStart w:id="2202" w:name="_Toc398134131"/>
      <w:bookmarkStart w:id="2203" w:name="_Toc398134350"/>
      <w:bookmarkStart w:id="2204" w:name="_Toc398203242"/>
      <w:bookmarkStart w:id="2205" w:name="_Toc398203461"/>
      <w:bookmarkStart w:id="2206" w:name="_Toc393127957"/>
      <w:bookmarkStart w:id="2207" w:name="_Toc426022706"/>
      <w:bookmarkEnd w:id="2199"/>
      <w:bookmarkEnd w:id="2200"/>
      <w:bookmarkEnd w:id="2201"/>
      <w:bookmarkEnd w:id="2202"/>
      <w:bookmarkEnd w:id="2203"/>
      <w:bookmarkEnd w:id="2204"/>
      <w:bookmarkEnd w:id="2205"/>
      <w:r w:rsidRPr="00C54284">
        <w:rPr>
          <w:rFonts w:ascii="Segoe UI" w:hAnsi="Segoe UI" w:cs="Segoe UI"/>
          <w:b w:val="0"/>
          <w:sz w:val="26"/>
          <w:szCs w:val="26"/>
        </w:rPr>
        <w:t>Error Handling</w:t>
      </w:r>
      <w:bookmarkEnd w:id="2206"/>
      <w:bookmarkEnd w:id="2207"/>
    </w:p>
    <w:p w14:paraId="397ACFF4" w14:textId="77777777" w:rsidR="00E27C55" w:rsidRPr="00C54284" w:rsidRDefault="00E27C55" w:rsidP="00E27C55">
      <w:pPr>
        <w:ind w:left="1080"/>
        <w:rPr>
          <w:rFonts w:ascii="Segoe UI" w:hAnsi="Segoe UI" w:cs="Segoe UI"/>
        </w:rPr>
      </w:pPr>
      <w:bookmarkStart w:id="2208" w:name="_Toc78721588"/>
      <w:bookmarkStart w:id="2209" w:name="_Toc78721589"/>
      <w:bookmarkStart w:id="2210" w:name="_Toc78721694"/>
      <w:bookmarkStart w:id="2211" w:name="_Toc79154944"/>
      <w:bookmarkEnd w:id="2208"/>
      <w:bookmarkEnd w:id="2209"/>
      <w:bookmarkEnd w:id="2210"/>
      <w:r w:rsidRPr="00C54284">
        <w:rPr>
          <w:rFonts w:ascii="Segoe UI" w:hAnsi="Segoe UI" w:cs="Segoe UI"/>
          <w:sz w:val="20"/>
          <w:szCs w:val="20"/>
        </w:rPr>
        <w:t>Same as section 4.1.7</w:t>
      </w:r>
    </w:p>
    <w:p w14:paraId="3788995C" w14:textId="77777777" w:rsidR="00E27C55" w:rsidRPr="00C54284" w:rsidRDefault="00E27C55" w:rsidP="00E27C55">
      <w:pPr>
        <w:pStyle w:val="Body"/>
        <w:numPr>
          <w:ilvl w:val="0"/>
          <w:numId w:val="59"/>
        </w:numPr>
        <w:spacing w:after="0"/>
        <w:rPr>
          <w:rFonts w:ascii="Segoe UI" w:hAnsi="Segoe UI" w:cs="Segoe UI"/>
          <w:sz w:val="32"/>
          <w:szCs w:val="32"/>
        </w:rPr>
      </w:pPr>
      <w:bookmarkStart w:id="2212" w:name="_Toc393127958"/>
      <w:bookmarkStart w:id="2213" w:name="_Toc398053664"/>
      <w:bookmarkStart w:id="2214" w:name="_Toc398053790"/>
      <w:bookmarkEnd w:id="2211"/>
      <w:r w:rsidRPr="00C54284">
        <w:rPr>
          <w:rFonts w:ascii="Segoe UI" w:hAnsi="Segoe UI" w:cs="Segoe UI"/>
          <w:sz w:val="32"/>
          <w:szCs w:val="32"/>
        </w:rPr>
        <w:br w:type="page"/>
      </w:r>
    </w:p>
    <w:p w14:paraId="0E703079" w14:textId="77777777" w:rsidR="00E27C55" w:rsidRPr="00C54284" w:rsidRDefault="00E27C55" w:rsidP="00E27C55">
      <w:pPr>
        <w:rPr>
          <w:rFonts w:ascii="Segoe UI" w:hAnsi="Segoe UI" w:cs="Segoe UI"/>
        </w:rPr>
      </w:pPr>
      <w:bookmarkStart w:id="2215" w:name="_Toc398053978"/>
      <w:bookmarkStart w:id="2216" w:name="_Toc398053979"/>
      <w:bookmarkStart w:id="2217" w:name="_Toc398053980"/>
      <w:bookmarkStart w:id="2218" w:name="_Toc398053981"/>
      <w:bookmarkStart w:id="2219" w:name="_Toc398053982"/>
      <w:bookmarkStart w:id="2220" w:name="_Toc398053983"/>
      <w:bookmarkStart w:id="2221" w:name="_Toc384225802"/>
      <w:bookmarkStart w:id="2222" w:name="_Toc384230453"/>
      <w:bookmarkStart w:id="2223" w:name="_Toc398053984"/>
      <w:bookmarkStart w:id="2224" w:name="_Toc398053985"/>
      <w:bookmarkStart w:id="2225" w:name="_Toc398053986"/>
      <w:bookmarkStart w:id="2226" w:name="_Toc398053987"/>
      <w:bookmarkStart w:id="2227" w:name="_Toc398053988"/>
      <w:bookmarkStart w:id="2228" w:name="_Toc398053989"/>
      <w:bookmarkStart w:id="2229" w:name="_Toc398053990"/>
      <w:bookmarkStart w:id="2230" w:name="_Toc398053991"/>
      <w:bookmarkStart w:id="2231" w:name="_Toc398053992"/>
      <w:bookmarkStart w:id="2232" w:name="_Toc398053993"/>
      <w:bookmarkStart w:id="2233" w:name="_Toc398053994"/>
      <w:bookmarkStart w:id="2234" w:name="_Toc398053995"/>
      <w:bookmarkStart w:id="2235" w:name="_Toc398053996"/>
      <w:bookmarkStart w:id="2236" w:name="_Toc398053997"/>
      <w:bookmarkStart w:id="2237" w:name="_Toc398053998"/>
      <w:bookmarkStart w:id="2238" w:name="_Toc398053999"/>
      <w:bookmarkStart w:id="2239" w:name="_Toc398054000"/>
      <w:bookmarkStart w:id="2240" w:name="_Toc398054001"/>
      <w:bookmarkStart w:id="2241" w:name="_Toc398054002"/>
      <w:bookmarkStart w:id="2242" w:name="_Toc398054003"/>
      <w:bookmarkStart w:id="2243" w:name="_Toc398054004"/>
      <w:bookmarkStart w:id="2244" w:name="_Toc398054005"/>
      <w:bookmarkStart w:id="2245" w:name="_Toc398054006"/>
      <w:bookmarkStart w:id="2246" w:name="_Toc384225815"/>
      <w:bookmarkStart w:id="2247" w:name="_Toc384230466"/>
      <w:bookmarkStart w:id="2248" w:name="_Toc384225816"/>
      <w:bookmarkStart w:id="2249" w:name="_Toc384230467"/>
      <w:bookmarkStart w:id="2250" w:name="_Toc384225817"/>
      <w:bookmarkStart w:id="2251" w:name="_Toc384230468"/>
      <w:bookmarkStart w:id="2252" w:name="_Toc384225818"/>
      <w:bookmarkStart w:id="2253" w:name="_Toc384230469"/>
      <w:bookmarkStart w:id="2254" w:name="_Toc398054007"/>
      <w:bookmarkStart w:id="2255" w:name="_Toc398054008"/>
      <w:bookmarkStart w:id="2256" w:name="_Toc398054009"/>
      <w:bookmarkStart w:id="2257" w:name="_Toc398054010"/>
      <w:bookmarkStart w:id="2258" w:name="_Toc398054011"/>
      <w:bookmarkStart w:id="2259" w:name="_Toc398054012"/>
      <w:bookmarkStart w:id="2260" w:name="_Toc398054013"/>
      <w:bookmarkStart w:id="2261" w:name="_Toc398054014"/>
      <w:bookmarkStart w:id="2262" w:name="_Toc398054015"/>
      <w:bookmarkStart w:id="2263" w:name="_Toc398054016"/>
      <w:bookmarkStart w:id="2264" w:name="_Toc398054017"/>
      <w:bookmarkStart w:id="2265" w:name="_Toc398054018"/>
      <w:bookmarkStart w:id="2266" w:name="_Toc398054019"/>
      <w:bookmarkStart w:id="2267" w:name="_Toc398054020"/>
      <w:bookmarkStart w:id="2268" w:name="_Toc398054021"/>
      <w:bookmarkStart w:id="2269" w:name="_Toc398054022"/>
      <w:bookmarkStart w:id="2270" w:name="_Toc398054023"/>
      <w:bookmarkStart w:id="2271" w:name="_Toc398054024"/>
      <w:bookmarkStart w:id="2272" w:name="_Toc398054025"/>
      <w:bookmarkStart w:id="2273" w:name="_Toc398054026"/>
      <w:bookmarkStart w:id="2274" w:name="_Toc398054027"/>
      <w:bookmarkStart w:id="2275" w:name="_Toc398053688"/>
      <w:bookmarkStart w:id="2276" w:name="_Toc398053814"/>
      <w:bookmarkStart w:id="2277" w:name="_Toc506705235"/>
      <w:bookmarkEnd w:id="162"/>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bookmarkEnd w:id="2238"/>
      <w:bookmarkEnd w:id="2239"/>
      <w:bookmarkEnd w:id="2240"/>
      <w:bookmarkEnd w:id="2241"/>
      <w:bookmarkEnd w:id="2242"/>
      <w:bookmarkEnd w:id="224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p>
    <w:p w14:paraId="01004177" w14:textId="77777777" w:rsidR="00E27C55" w:rsidRPr="00C54284" w:rsidRDefault="00E27C55" w:rsidP="0088376A">
      <w:pPr>
        <w:pStyle w:val="Heading1"/>
        <w:numPr>
          <w:ilvl w:val="0"/>
          <w:numId w:val="10"/>
        </w:numPr>
        <w:pBdr>
          <w:bottom w:val="none" w:sz="0" w:space="0" w:color="auto"/>
        </w:pBdr>
        <w:rPr>
          <w:rFonts w:ascii="Segoe UI" w:hAnsi="Segoe UI" w:cs="Segoe UI"/>
          <w:sz w:val="32"/>
          <w:szCs w:val="32"/>
        </w:rPr>
      </w:pPr>
      <w:bookmarkStart w:id="2278" w:name="_Toc398053691"/>
      <w:bookmarkStart w:id="2279" w:name="_Toc398053817"/>
      <w:bookmarkStart w:id="2280" w:name="_Toc398054032"/>
      <w:bookmarkStart w:id="2281" w:name="_Toc398054245"/>
      <w:bookmarkStart w:id="2282" w:name="_Toc398054455"/>
      <w:bookmarkStart w:id="2283" w:name="_Toc398134137"/>
      <w:bookmarkStart w:id="2284" w:name="_Toc398134356"/>
      <w:bookmarkStart w:id="2285" w:name="_Toc398203248"/>
      <w:bookmarkStart w:id="2286" w:name="_Toc398203467"/>
      <w:bookmarkStart w:id="2287" w:name="_Toc398053694"/>
      <w:bookmarkStart w:id="2288" w:name="_Toc398053820"/>
      <w:bookmarkStart w:id="2289" w:name="_Toc398054036"/>
      <w:bookmarkStart w:id="2290" w:name="_Toc398054249"/>
      <w:bookmarkStart w:id="2291" w:name="_Toc398054459"/>
      <w:bookmarkStart w:id="2292" w:name="_Toc398134141"/>
      <w:bookmarkStart w:id="2293" w:name="_Toc398134360"/>
      <w:bookmarkStart w:id="2294" w:name="_Toc398203252"/>
      <w:bookmarkStart w:id="2295" w:name="_Toc398203471"/>
      <w:bookmarkStart w:id="2296" w:name="_Toc398053697"/>
      <w:bookmarkStart w:id="2297" w:name="_Toc398053823"/>
      <w:bookmarkStart w:id="2298" w:name="_Toc398054040"/>
      <w:bookmarkStart w:id="2299" w:name="_Toc398054253"/>
      <w:bookmarkStart w:id="2300" w:name="_Toc398054463"/>
      <w:bookmarkStart w:id="2301" w:name="_Toc398134145"/>
      <w:bookmarkStart w:id="2302" w:name="_Toc398134364"/>
      <w:bookmarkStart w:id="2303" w:name="_Toc398203256"/>
      <w:bookmarkStart w:id="2304" w:name="_Toc398203475"/>
      <w:bookmarkStart w:id="2305" w:name="_Toc398053700"/>
      <w:bookmarkStart w:id="2306" w:name="_Toc398053826"/>
      <w:bookmarkStart w:id="2307" w:name="_Toc398054044"/>
      <w:bookmarkStart w:id="2308" w:name="_Toc398054257"/>
      <w:bookmarkStart w:id="2309" w:name="_Toc398054467"/>
      <w:bookmarkStart w:id="2310" w:name="_Toc398134149"/>
      <w:bookmarkStart w:id="2311" w:name="_Toc398134368"/>
      <w:bookmarkStart w:id="2312" w:name="_Toc398203260"/>
      <w:bookmarkStart w:id="2313" w:name="_Toc398203479"/>
      <w:bookmarkStart w:id="2314" w:name="_Toc398054045"/>
      <w:bookmarkStart w:id="2315" w:name="_Toc398054258"/>
      <w:bookmarkStart w:id="2316" w:name="_Toc398054468"/>
      <w:bookmarkStart w:id="2317" w:name="_Toc398134150"/>
      <w:bookmarkStart w:id="2318" w:name="_Toc398134369"/>
      <w:bookmarkStart w:id="2319" w:name="_Toc398203261"/>
      <w:bookmarkStart w:id="2320" w:name="_Toc398203480"/>
      <w:bookmarkStart w:id="2321" w:name="_Toc398054046"/>
      <w:bookmarkStart w:id="2322" w:name="_Toc398054259"/>
      <w:bookmarkStart w:id="2323" w:name="_Toc398054469"/>
      <w:bookmarkStart w:id="2324" w:name="_Toc398134151"/>
      <w:bookmarkStart w:id="2325" w:name="_Toc398134370"/>
      <w:bookmarkStart w:id="2326" w:name="_Toc398203262"/>
      <w:bookmarkStart w:id="2327" w:name="_Toc398203481"/>
      <w:bookmarkStart w:id="2328" w:name="_Toc398054047"/>
      <w:bookmarkStart w:id="2329" w:name="_Toc398054260"/>
      <w:bookmarkStart w:id="2330" w:name="_Toc398054470"/>
      <w:bookmarkStart w:id="2331" w:name="_Toc398134152"/>
      <w:bookmarkStart w:id="2332" w:name="_Toc398134371"/>
      <w:bookmarkStart w:id="2333" w:name="_Toc398203263"/>
      <w:bookmarkStart w:id="2334" w:name="_Toc398203482"/>
      <w:bookmarkStart w:id="2335" w:name="_Toc398054048"/>
      <w:bookmarkStart w:id="2336" w:name="_Toc398054261"/>
      <w:bookmarkStart w:id="2337" w:name="_Toc398054471"/>
      <w:bookmarkStart w:id="2338" w:name="_Toc398134153"/>
      <w:bookmarkStart w:id="2339" w:name="_Toc398134372"/>
      <w:bookmarkStart w:id="2340" w:name="_Toc398203264"/>
      <w:bookmarkStart w:id="2341" w:name="_Toc398203483"/>
      <w:bookmarkStart w:id="2342" w:name="_Toc398054049"/>
      <w:bookmarkStart w:id="2343" w:name="_Toc398054262"/>
      <w:bookmarkStart w:id="2344" w:name="_Toc398054472"/>
      <w:bookmarkStart w:id="2345" w:name="_Toc398134154"/>
      <w:bookmarkStart w:id="2346" w:name="_Toc398134373"/>
      <w:bookmarkStart w:id="2347" w:name="_Toc398203265"/>
      <w:bookmarkStart w:id="2348" w:name="_Toc398203484"/>
      <w:bookmarkStart w:id="2349" w:name="_Toc398053706"/>
      <w:bookmarkStart w:id="2350" w:name="_Toc398053832"/>
      <w:bookmarkStart w:id="2351" w:name="_Toc398054050"/>
      <w:bookmarkStart w:id="2352" w:name="_Toc398054263"/>
      <w:bookmarkStart w:id="2353" w:name="_Toc398054473"/>
      <w:bookmarkStart w:id="2354" w:name="_Toc398134155"/>
      <w:bookmarkStart w:id="2355" w:name="_Toc398134374"/>
      <w:bookmarkStart w:id="2356" w:name="_Toc398203266"/>
      <w:bookmarkStart w:id="2357" w:name="_Toc398203485"/>
      <w:bookmarkStart w:id="2358" w:name="_Toc393127983"/>
      <w:bookmarkStart w:id="2359" w:name="_Toc426022707"/>
      <w:bookmarkEnd w:id="2275"/>
      <w:bookmarkEnd w:id="2276"/>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bookmarkEnd w:id="2341"/>
      <w:bookmarkEnd w:id="2342"/>
      <w:bookmarkEnd w:id="2343"/>
      <w:bookmarkEnd w:id="2344"/>
      <w:bookmarkEnd w:id="2345"/>
      <w:bookmarkEnd w:id="2346"/>
      <w:bookmarkEnd w:id="2347"/>
      <w:bookmarkEnd w:id="2348"/>
      <w:bookmarkEnd w:id="2349"/>
      <w:bookmarkEnd w:id="2350"/>
      <w:bookmarkEnd w:id="2351"/>
      <w:bookmarkEnd w:id="2352"/>
      <w:bookmarkEnd w:id="2353"/>
      <w:bookmarkEnd w:id="2354"/>
      <w:bookmarkEnd w:id="2355"/>
      <w:bookmarkEnd w:id="2356"/>
      <w:bookmarkEnd w:id="2357"/>
      <w:r w:rsidRPr="00C54284">
        <w:rPr>
          <w:rFonts w:ascii="Segoe UI" w:hAnsi="Segoe UI" w:cs="Segoe UI"/>
          <w:sz w:val="32"/>
          <w:szCs w:val="32"/>
        </w:rPr>
        <w:t>Internationalization</w:t>
      </w:r>
      <w:bookmarkEnd w:id="2358"/>
      <w:bookmarkEnd w:id="2359"/>
    </w:p>
    <w:p w14:paraId="01DC2BDB" w14:textId="77777777" w:rsidR="00E27C55" w:rsidRPr="00C54284" w:rsidRDefault="00E27C55" w:rsidP="0088376A">
      <w:pPr>
        <w:pStyle w:val="Heading2"/>
        <w:numPr>
          <w:ilvl w:val="1"/>
          <w:numId w:val="10"/>
        </w:numPr>
        <w:tabs>
          <w:tab w:val="clear" w:pos="10206"/>
        </w:tabs>
        <w:ind w:left="846"/>
        <w:rPr>
          <w:rFonts w:ascii="Segoe UI" w:hAnsi="Segoe UI" w:cs="Segoe UI"/>
        </w:rPr>
      </w:pPr>
      <w:bookmarkStart w:id="2360" w:name="_Toc398054052"/>
      <w:bookmarkStart w:id="2361" w:name="_Toc398054265"/>
      <w:bookmarkStart w:id="2362" w:name="_Toc398054475"/>
      <w:bookmarkStart w:id="2363" w:name="_Toc398134157"/>
      <w:bookmarkStart w:id="2364" w:name="_Toc398134376"/>
      <w:bookmarkStart w:id="2365" w:name="_Toc398203268"/>
      <w:bookmarkStart w:id="2366" w:name="_Toc398203487"/>
      <w:bookmarkStart w:id="2367" w:name="_Toc398054053"/>
      <w:bookmarkStart w:id="2368" w:name="_Toc398054266"/>
      <w:bookmarkStart w:id="2369" w:name="_Toc398054476"/>
      <w:bookmarkStart w:id="2370" w:name="_Toc398134158"/>
      <w:bookmarkStart w:id="2371" w:name="_Toc398134377"/>
      <w:bookmarkStart w:id="2372" w:name="_Toc398203269"/>
      <w:bookmarkStart w:id="2373" w:name="_Toc398203488"/>
      <w:bookmarkStart w:id="2374" w:name="_Toc398054054"/>
      <w:bookmarkStart w:id="2375" w:name="_Toc398054267"/>
      <w:bookmarkStart w:id="2376" w:name="_Toc398054477"/>
      <w:bookmarkStart w:id="2377" w:name="_Toc398134159"/>
      <w:bookmarkStart w:id="2378" w:name="_Toc398134378"/>
      <w:bookmarkStart w:id="2379" w:name="_Toc398203270"/>
      <w:bookmarkStart w:id="2380" w:name="_Toc398203489"/>
      <w:bookmarkStart w:id="2381" w:name="_Toc398054055"/>
      <w:bookmarkStart w:id="2382" w:name="_Toc398054268"/>
      <w:bookmarkStart w:id="2383" w:name="_Toc398054478"/>
      <w:bookmarkStart w:id="2384" w:name="_Toc398134160"/>
      <w:bookmarkStart w:id="2385" w:name="_Toc398134379"/>
      <w:bookmarkStart w:id="2386" w:name="_Toc398203271"/>
      <w:bookmarkStart w:id="2387" w:name="_Toc398203490"/>
      <w:bookmarkStart w:id="2388" w:name="_Toc398054056"/>
      <w:bookmarkStart w:id="2389" w:name="_Toc398054269"/>
      <w:bookmarkStart w:id="2390" w:name="_Toc398054479"/>
      <w:bookmarkStart w:id="2391" w:name="_Toc398134161"/>
      <w:bookmarkStart w:id="2392" w:name="_Toc398134380"/>
      <w:bookmarkStart w:id="2393" w:name="_Toc398203272"/>
      <w:bookmarkStart w:id="2394" w:name="_Toc398203491"/>
      <w:bookmarkStart w:id="2395" w:name="_Toc393127985"/>
      <w:bookmarkStart w:id="2396" w:name="_Toc426022708"/>
      <w:bookmarkEnd w:id="2360"/>
      <w:bookmarkEnd w:id="2361"/>
      <w:bookmarkEnd w:id="2362"/>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r w:rsidRPr="00C54284">
        <w:rPr>
          <w:rFonts w:ascii="Segoe UI" w:hAnsi="Segoe UI" w:cs="Segoe UI"/>
        </w:rPr>
        <w:t>Localization</w:t>
      </w:r>
      <w:bookmarkEnd w:id="2395"/>
      <w:bookmarkEnd w:id="2396"/>
    </w:p>
    <w:p w14:paraId="768B17D2" w14:textId="6F6BD113" w:rsidR="00E27C55" w:rsidRPr="00C54284" w:rsidRDefault="00E27C55" w:rsidP="0088376A">
      <w:pPr>
        <w:pStyle w:val="Heading30"/>
        <w:numPr>
          <w:ilvl w:val="2"/>
          <w:numId w:val="48"/>
        </w:numPr>
        <w:rPr>
          <w:rFonts w:ascii="Segoe UI" w:hAnsi="Segoe UI" w:cs="Segoe UI"/>
        </w:rPr>
      </w:pPr>
      <w:bookmarkStart w:id="2397" w:name="_Toc393127986"/>
      <w:bookmarkStart w:id="2398" w:name="_Toc426022709"/>
      <w:r w:rsidRPr="00C54284">
        <w:rPr>
          <w:rFonts w:ascii="Segoe UI" w:hAnsi="Segoe UI" w:cs="Segoe UI"/>
          <w:b w:val="0"/>
          <w:sz w:val="26"/>
          <w:szCs w:val="26"/>
        </w:rPr>
        <w:t>Languages</w:t>
      </w:r>
      <w:bookmarkEnd w:id="2397"/>
      <w:bookmarkEnd w:id="2398"/>
    </w:p>
    <w:p w14:paraId="511DBF85" w14:textId="77777777" w:rsidR="00E27C55" w:rsidRPr="00C54284" w:rsidRDefault="00E27C55" w:rsidP="00E27C55">
      <w:pPr>
        <w:ind w:firstLine="720"/>
        <w:rPr>
          <w:rFonts w:ascii="Segoe UI" w:hAnsi="Segoe UI" w:cs="Segoe UI"/>
          <w:color w:val="0000FF"/>
        </w:rPr>
      </w:pPr>
    </w:p>
    <w:tbl>
      <w:tblPr>
        <w:tblW w:w="0" w:type="auto"/>
        <w:tblInd w:w="6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178"/>
        <w:gridCol w:w="1890"/>
        <w:gridCol w:w="4032"/>
      </w:tblGrid>
      <w:tr w:rsidR="00E27C55" w:rsidRPr="00C54284" w14:paraId="3F3D3065" w14:textId="77777777" w:rsidTr="00E27C55">
        <w:tc>
          <w:tcPr>
            <w:tcW w:w="2178" w:type="dxa"/>
            <w:tcBorders>
              <w:bottom w:val="single" w:sz="4" w:space="0" w:color="auto"/>
            </w:tcBorders>
            <w:shd w:val="solid" w:color="auto" w:fill="auto"/>
            <w:vAlign w:val="bottom"/>
          </w:tcPr>
          <w:p w14:paraId="7D4935F1" w14:textId="77777777" w:rsidR="00E27C55" w:rsidRPr="00C54284" w:rsidRDefault="00E27C55" w:rsidP="00E27C55">
            <w:pPr>
              <w:pStyle w:val="Body"/>
              <w:keepNext/>
              <w:spacing w:after="0"/>
              <w:jc w:val="center"/>
              <w:rPr>
                <w:rFonts w:ascii="Segoe UI" w:hAnsi="Segoe UI" w:cs="Segoe UI"/>
                <w:iCs/>
                <w:color w:val="00FF00"/>
              </w:rPr>
            </w:pPr>
            <w:r w:rsidRPr="00C54284">
              <w:rPr>
                <w:rFonts w:ascii="Segoe UI" w:hAnsi="Segoe UI" w:cs="Segoe UI"/>
                <w:b/>
                <w:iCs/>
              </w:rPr>
              <w:t>Language</w:t>
            </w:r>
          </w:p>
        </w:tc>
        <w:tc>
          <w:tcPr>
            <w:tcW w:w="1890" w:type="dxa"/>
            <w:tcBorders>
              <w:bottom w:val="single" w:sz="4" w:space="0" w:color="auto"/>
            </w:tcBorders>
            <w:shd w:val="solid" w:color="auto" w:fill="auto"/>
            <w:vAlign w:val="bottom"/>
          </w:tcPr>
          <w:p w14:paraId="7CA75C94" w14:textId="77777777" w:rsidR="00E27C55" w:rsidRPr="00C54284" w:rsidRDefault="00E27C55" w:rsidP="00E27C55">
            <w:pPr>
              <w:pStyle w:val="Body"/>
              <w:keepNext/>
              <w:spacing w:after="0"/>
              <w:ind w:left="-18" w:firstLine="18"/>
              <w:jc w:val="center"/>
              <w:rPr>
                <w:rFonts w:ascii="Segoe UI" w:hAnsi="Segoe UI" w:cs="Segoe UI"/>
                <w:b/>
                <w:iCs/>
              </w:rPr>
            </w:pPr>
            <w:r w:rsidRPr="00C54284">
              <w:rPr>
                <w:rFonts w:ascii="Segoe UI" w:hAnsi="Segoe UI" w:cs="Segoe UI"/>
                <w:b/>
                <w:iCs/>
              </w:rPr>
              <w:t>Country</w:t>
            </w:r>
          </w:p>
        </w:tc>
        <w:tc>
          <w:tcPr>
            <w:tcW w:w="4032" w:type="dxa"/>
            <w:tcBorders>
              <w:bottom w:val="single" w:sz="4" w:space="0" w:color="auto"/>
            </w:tcBorders>
            <w:shd w:val="solid" w:color="auto" w:fill="auto"/>
            <w:vAlign w:val="bottom"/>
          </w:tcPr>
          <w:p w14:paraId="3B9787B0" w14:textId="77777777" w:rsidR="00E27C55" w:rsidRPr="00C54284" w:rsidRDefault="00E27C55" w:rsidP="00E27C55">
            <w:pPr>
              <w:pStyle w:val="Body"/>
              <w:keepNext/>
              <w:spacing w:after="0"/>
              <w:ind w:hanging="18"/>
              <w:jc w:val="center"/>
              <w:rPr>
                <w:rFonts w:ascii="Segoe UI" w:hAnsi="Segoe UI" w:cs="Segoe UI"/>
                <w:b/>
                <w:iCs/>
                <w:lang w:val="fr-FR"/>
              </w:rPr>
            </w:pPr>
            <w:r w:rsidRPr="00C54284">
              <w:rPr>
                <w:rFonts w:ascii="Segoe UI" w:hAnsi="Segoe UI" w:cs="Segoe UI"/>
                <w:b/>
                <w:iCs/>
                <w:lang w:val="fr-FR"/>
              </w:rPr>
              <w:t>Culture Code (e.g. en-US)</w:t>
            </w:r>
          </w:p>
        </w:tc>
      </w:tr>
      <w:tr w:rsidR="00E27C55" w:rsidRPr="00C54284" w14:paraId="0180B1CD" w14:textId="77777777" w:rsidTr="00E27C55">
        <w:tc>
          <w:tcPr>
            <w:tcW w:w="2178" w:type="dxa"/>
            <w:shd w:val="clear" w:color="auto" w:fill="auto"/>
          </w:tcPr>
          <w:p w14:paraId="29767B25" w14:textId="77777777" w:rsidR="00E27C55" w:rsidRPr="00C54284" w:rsidRDefault="00E27C55" w:rsidP="00E27C55">
            <w:pPr>
              <w:pStyle w:val="Body"/>
              <w:keepNext/>
              <w:tabs>
                <w:tab w:val="left" w:pos="1080"/>
              </w:tabs>
              <w:spacing w:before="100" w:beforeAutospacing="1" w:after="100" w:afterAutospacing="1"/>
              <w:ind w:left="662" w:hanging="331"/>
              <w:jc w:val="center"/>
              <w:rPr>
                <w:rFonts w:ascii="Segoe UI" w:hAnsi="Segoe UI" w:cs="Segoe UI"/>
                <w:iCs/>
                <w:color w:val="00FF00"/>
                <w:lang w:val="fr-FR"/>
              </w:rPr>
            </w:pPr>
            <w:r w:rsidRPr="00C54284">
              <w:rPr>
                <w:rFonts w:ascii="Segoe UI" w:hAnsi="Segoe UI" w:cs="Segoe UI"/>
                <w:iCs/>
                <w:lang w:val="fr-FR"/>
              </w:rPr>
              <w:t>U.S. English</w:t>
            </w:r>
          </w:p>
        </w:tc>
        <w:tc>
          <w:tcPr>
            <w:tcW w:w="1890" w:type="dxa"/>
            <w:shd w:val="clear" w:color="auto" w:fill="auto"/>
          </w:tcPr>
          <w:p w14:paraId="415EF5DC" w14:textId="77777777" w:rsidR="00E27C55" w:rsidRPr="00C54284" w:rsidRDefault="00E27C55" w:rsidP="00E27C55">
            <w:pPr>
              <w:pStyle w:val="Body"/>
              <w:keepNext/>
              <w:tabs>
                <w:tab w:val="left" w:pos="1080"/>
              </w:tabs>
              <w:spacing w:after="0"/>
              <w:ind w:left="662" w:hanging="331"/>
              <w:jc w:val="center"/>
              <w:rPr>
                <w:rFonts w:ascii="Segoe UI" w:hAnsi="Segoe UI" w:cs="Segoe UI"/>
                <w:b/>
                <w:iCs/>
                <w:lang w:val="fr-FR"/>
              </w:rPr>
            </w:pPr>
            <w:r w:rsidRPr="00C54284">
              <w:rPr>
                <w:rFonts w:ascii="Segoe UI" w:hAnsi="Segoe UI" w:cs="Segoe UI"/>
                <w:b/>
                <w:iCs/>
                <w:lang w:val="fr-FR"/>
              </w:rPr>
              <w:t>USA</w:t>
            </w:r>
          </w:p>
        </w:tc>
        <w:tc>
          <w:tcPr>
            <w:tcW w:w="4032" w:type="dxa"/>
            <w:shd w:val="clear" w:color="auto" w:fill="auto"/>
          </w:tcPr>
          <w:p w14:paraId="730AD455" w14:textId="77777777" w:rsidR="00E27C55" w:rsidRPr="00C54284" w:rsidRDefault="00E27C55" w:rsidP="00E27C55">
            <w:pPr>
              <w:pStyle w:val="Body"/>
              <w:keepNext/>
              <w:tabs>
                <w:tab w:val="left" w:pos="1080"/>
              </w:tabs>
              <w:spacing w:after="0"/>
              <w:ind w:left="662" w:hanging="331"/>
              <w:jc w:val="center"/>
              <w:rPr>
                <w:rFonts w:ascii="Segoe UI" w:hAnsi="Segoe UI" w:cs="Segoe UI"/>
                <w:b/>
                <w:iCs/>
                <w:lang w:val="fr-FR"/>
              </w:rPr>
            </w:pPr>
            <w:r w:rsidRPr="00C54284">
              <w:rPr>
                <w:rFonts w:ascii="Segoe UI" w:hAnsi="Segoe UI" w:cs="Segoe UI"/>
                <w:b/>
                <w:iCs/>
                <w:lang w:val="fr-FR"/>
              </w:rPr>
              <w:t>En-US</w:t>
            </w:r>
          </w:p>
        </w:tc>
      </w:tr>
    </w:tbl>
    <w:p w14:paraId="4131AEC2" w14:textId="77777777" w:rsidR="00E27C55" w:rsidRPr="00C54284" w:rsidRDefault="00E27C55" w:rsidP="00E27C55">
      <w:pPr>
        <w:ind w:firstLine="720"/>
        <w:rPr>
          <w:rFonts w:ascii="Segoe UI" w:hAnsi="Segoe UI" w:cs="Segoe UI"/>
          <w:sz w:val="20"/>
          <w:szCs w:val="20"/>
          <w:lang w:val="fr-FR"/>
        </w:rPr>
      </w:pPr>
    </w:p>
    <w:p w14:paraId="2A0A258A" w14:textId="75D3C452" w:rsidR="00E27C55" w:rsidRPr="00C54284" w:rsidRDefault="00E27C55" w:rsidP="00E27C55">
      <w:pPr>
        <w:ind w:firstLine="720"/>
        <w:rPr>
          <w:rFonts w:ascii="Segoe UI" w:hAnsi="Segoe UI" w:cs="Segoe UI"/>
          <w:sz w:val="20"/>
          <w:szCs w:val="20"/>
          <w:lang w:val="fr-FR"/>
        </w:rPr>
      </w:pPr>
      <w:r w:rsidRPr="00C54284">
        <w:rPr>
          <w:rFonts w:ascii="Segoe UI" w:hAnsi="Segoe UI" w:cs="Segoe UI"/>
          <w:sz w:val="20"/>
          <w:szCs w:val="20"/>
          <w:lang w:val="fr-FR"/>
        </w:rPr>
        <w:t>Date Format: MMM dd, yyyy (for</w:t>
      </w:r>
      <w:r w:rsidRPr="00F75E8E">
        <w:rPr>
          <w:rFonts w:ascii="Segoe UI" w:hAnsi="Segoe UI" w:cs="Segoe UI"/>
          <w:sz w:val="20"/>
          <w:szCs w:val="20"/>
          <w:lang w:val="en-IN"/>
        </w:rPr>
        <w:t xml:space="preserve"> example</w:t>
      </w:r>
      <w:r w:rsidR="00F75E8E">
        <w:rPr>
          <w:rFonts w:ascii="Segoe UI" w:hAnsi="Segoe UI" w:cs="Segoe UI"/>
          <w:sz w:val="20"/>
          <w:szCs w:val="20"/>
          <w:lang w:val="fr-FR"/>
        </w:rPr>
        <w:t xml:space="preserve"> </w:t>
      </w:r>
      <w:r w:rsidRPr="00C54284">
        <w:rPr>
          <w:rFonts w:ascii="Segoe UI" w:hAnsi="Segoe UI" w:cs="Segoe UI"/>
          <w:sz w:val="20"/>
          <w:szCs w:val="20"/>
          <w:lang w:val="fr-FR"/>
        </w:rPr>
        <w:t>:</w:t>
      </w:r>
      <w:r w:rsidRPr="00F75E8E">
        <w:rPr>
          <w:rFonts w:ascii="Segoe UI" w:hAnsi="Segoe UI" w:cs="Segoe UI"/>
          <w:sz w:val="20"/>
          <w:szCs w:val="20"/>
          <w:lang w:val="en-IN"/>
        </w:rPr>
        <w:t xml:space="preserve"> Apr</w:t>
      </w:r>
      <w:r w:rsidRPr="00C54284">
        <w:rPr>
          <w:rFonts w:ascii="Segoe UI" w:hAnsi="Segoe UI" w:cs="Segoe UI"/>
          <w:sz w:val="20"/>
          <w:szCs w:val="20"/>
          <w:lang w:val="fr-FR"/>
        </w:rPr>
        <w:t xml:space="preserve"> 2, 2014)</w:t>
      </w:r>
    </w:p>
    <w:p w14:paraId="624EF500" w14:textId="77777777" w:rsidR="00E27C55" w:rsidRPr="00C54284" w:rsidRDefault="00E27C55" w:rsidP="00E27C55">
      <w:pPr>
        <w:ind w:firstLine="720"/>
        <w:rPr>
          <w:rFonts w:ascii="Segoe UI" w:hAnsi="Segoe UI" w:cs="Segoe UI"/>
          <w:sz w:val="20"/>
          <w:szCs w:val="20"/>
          <w:lang w:val="fr-FR"/>
        </w:rPr>
      </w:pPr>
    </w:p>
    <w:p w14:paraId="1DD8F12D" w14:textId="11B47D7A" w:rsidR="00E27C55" w:rsidRPr="00C54284" w:rsidRDefault="00E27C55" w:rsidP="00F75E8E">
      <w:pPr>
        <w:ind w:left="720"/>
        <w:rPr>
          <w:rFonts w:ascii="Segoe UI" w:hAnsi="Segoe UI" w:cs="Segoe UI"/>
          <w:sz w:val="20"/>
          <w:szCs w:val="20"/>
          <w:lang w:val="fr-FR"/>
        </w:rPr>
      </w:pPr>
      <w:r w:rsidRPr="00C54284">
        <w:rPr>
          <w:rFonts w:ascii="Segoe UI" w:hAnsi="Segoe UI" w:cs="Segoe UI"/>
          <w:b/>
          <w:sz w:val="20"/>
          <w:szCs w:val="20"/>
          <w:lang w:val="fr-FR"/>
        </w:rPr>
        <w:t>Note</w:t>
      </w:r>
      <w:r w:rsidRPr="00C54284">
        <w:rPr>
          <w:rFonts w:ascii="Segoe UI" w:hAnsi="Segoe UI" w:cs="Segoe UI"/>
          <w:sz w:val="20"/>
          <w:szCs w:val="20"/>
          <w:lang w:val="fr-FR"/>
        </w:rPr>
        <w:t xml:space="preserve">: Application </w:t>
      </w:r>
      <w:r w:rsidRPr="00C54284">
        <w:rPr>
          <w:rFonts w:ascii="Segoe UI" w:hAnsi="Segoe UI" w:cs="Segoe UI"/>
          <w:sz w:val="20"/>
          <w:szCs w:val="20"/>
        </w:rPr>
        <w:t xml:space="preserve">will be displayed in English language even on </w:t>
      </w:r>
      <w:r w:rsidRPr="00C54284">
        <w:rPr>
          <w:rFonts w:ascii="Segoe UI" w:hAnsi="Segoe UI" w:cs="Segoe UI"/>
          <w:sz w:val="20"/>
          <w:szCs w:val="20"/>
          <w:lang w:val="fr-FR"/>
        </w:rPr>
        <w:t>machine</w:t>
      </w:r>
      <w:r w:rsidRPr="00F75E8E">
        <w:rPr>
          <w:rFonts w:ascii="Segoe UI" w:hAnsi="Segoe UI" w:cs="Segoe UI"/>
          <w:sz w:val="20"/>
          <w:szCs w:val="20"/>
          <w:lang w:val="en-IN"/>
        </w:rPr>
        <w:t xml:space="preserve"> </w:t>
      </w:r>
      <w:r w:rsidR="00BB6345" w:rsidRPr="00F75E8E">
        <w:rPr>
          <w:rFonts w:ascii="Segoe UI" w:hAnsi="Segoe UI" w:cs="Segoe UI"/>
          <w:sz w:val="20"/>
          <w:szCs w:val="20"/>
          <w:lang w:val="en-IN"/>
        </w:rPr>
        <w:t>configured</w:t>
      </w:r>
      <w:r w:rsidRPr="00F75E8E">
        <w:rPr>
          <w:rFonts w:ascii="Segoe UI" w:hAnsi="Segoe UI" w:cs="Segoe UI"/>
          <w:sz w:val="20"/>
          <w:szCs w:val="20"/>
          <w:lang w:val="en-IN"/>
        </w:rPr>
        <w:t xml:space="preserve"> with</w:t>
      </w:r>
      <w:r w:rsidR="00BB6345" w:rsidRPr="00F75E8E">
        <w:rPr>
          <w:rFonts w:ascii="Segoe UI" w:hAnsi="Segoe UI" w:cs="Segoe UI"/>
          <w:sz w:val="20"/>
          <w:szCs w:val="20"/>
          <w:lang w:val="en-IN"/>
        </w:rPr>
        <w:t xml:space="preserve"> </w:t>
      </w:r>
      <w:r w:rsidR="00F75E8E">
        <w:rPr>
          <w:rFonts w:ascii="Segoe UI" w:hAnsi="Segoe UI" w:cs="Segoe UI"/>
          <w:sz w:val="20"/>
          <w:szCs w:val="20"/>
          <w:lang w:val="en-IN"/>
        </w:rPr>
        <w:t>other l</w:t>
      </w:r>
      <w:r w:rsidR="00F75E8E" w:rsidRPr="00F75E8E">
        <w:rPr>
          <w:rFonts w:ascii="Segoe UI" w:hAnsi="Segoe UI" w:cs="Segoe UI"/>
          <w:sz w:val="20"/>
          <w:szCs w:val="20"/>
          <w:lang w:val="en-IN"/>
        </w:rPr>
        <w:t>anguages</w:t>
      </w:r>
      <w:r w:rsidRPr="00C54284">
        <w:rPr>
          <w:rFonts w:ascii="Segoe UI" w:hAnsi="Segoe UI" w:cs="Segoe UI"/>
          <w:sz w:val="20"/>
          <w:szCs w:val="20"/>
          <w:lang w:val="fr-FR"/>
        </w:rPr>
        <w:t>.</w:t>
      </w:r>
      <w:r w:rsidRPr="00C54284">
        <w:rPr>
          <w:rFonts w:ascii="Segoe UI" w:hAnsi="Segoe UI" w:cs="Segoe UI"/>
          <w:sz w:val="20"/>
          <w:szCs w:val="20"/>
          <w:lang w:val="fr-FR"/>
        </w:rPr>
        <w:br w:type="page"/>
      </w:r>
    </w:p>
    <w:p w14:paraId="26A905B8" w14:textId="38CBADA5" w:rsidR="00E27C55" w:rsidRPr="00C54284" w:rsidRDefault="00E27C55" w:rsidP="0088376A">
      <w:pPr>
        <w:pStyle w:val="Heading1"/>
        <w:numPr>
          <w:ilvl w:val="0"/>
          <w:numId w:val="10"/>
        </w:numPr>
        <w:pBdr>
          <w:bottom w:val="none" w:sz="0" w:space="0" w:color="auto"/>
        </w:pBdr>
        <w:rPr>
          <w:rFonts w:ascii="Segoe UI" w:hAnsi="Segoe UI" w:cs="Segoe UI"/>
          <w:sz w:val="20"/>
        </w:rPr>
      </w:pPr>
      <w:bookmarkStart w:id="2399" w:name="_Toc506705239"/>
      <w:bookmarkStart w:id="2400" w:name="_Toc393127988"/>
      <w:bookmarkStart w:id="2401" w:name="_Toc426022710"/>
      <w:bookmarkEnd w:id="2277"/>
      <w:r w:rsidRPr="00C54284">
        <w:rPr>
          <w:rFonts w:ascii="Segoe UI" w:hAnsi="Segoe UI" w:cs="Segoe UI"/>
          <w:sz w:val="32"/>
          <w:szCs w:val="32"/>
        </w:rPr>
        <w:lastRenderedPageBreak/>
        <w:t>Special Considerations</w:t>
      </w:r>
      <w:bookmarkEnd w:id="2399"/>
      <w:bookmarkEnd w:id="2400"/>
      <w:bookmarkEnd w:id="2401"/>
    </w:p>
    <w:p w14:paraId="3D4D2A6D" w14:textId="77777777" w:rsidR="00E27C55" w:rsidRPr="00C54284" w:rsidRDefault="00E27C55" w:rsidP="00E27C55">
      <w:pPr>
        <w:ind w:left="720"/>
        <w:rPr>
          <w:rFonts w:ascii="Segoe UI" w:hAnsi="Segoe UI" w:cs="Segoe UI"/>
          <w:sz w:val="20"/>
        </w:rPr>
      </w:pPr>
      <w:r w:rsidRPr="00C54284">
        <w:rPr>
          <w:rFonts w:ascii="Segoe UI" w:hAnsi="Segoe UI" w:cs="Segoe UI"/>
          <w:sz w:val="20"/>
          <w:szCs w:val="20"/>
        </w:rPr>
        <w:t>This section provides details about the development, testing, deployment and performance of Matter Center App.</w:t>
      </w:r>
    </w:p>
    <w:p w14:paraId="5461757B" w14:textId="2DC263C9" w:rsidR="00E27C55" w:rsidRPr="00C54284" w:rsidRDefault="00E27C55" w:rsidP="0088376A">
      <w:pPr>
        <w:pStyle w:val="Heading2"/>
        <w:numPr>
          <w:ilvl w:val="1"/>
          <w:numId w:val="10"/>
        </w:numPr>
        <w:tabs>
          <w:tab w:val="clear" w:pos="10206"/>
        </w:tabs>
        <w:ind w:left="846"/>
        <w:rPr>
          <w:rFonts w:ascii="Segoe UI" w:hAnsi="Segoe UI" w:cs="Segoe UI"/>
        </w:rPr>
      </w:pPr>
      <w:bookmarkStart w:id="2402" w:name="_Toc506705240"/>
      <w:bookmarkStart w:id="2403" w:name="_Toc393127989"/>
      <w:bookmarkStart w:id="2404" w:name="_Toc426022711"/>
      <w:r w:rsidRPr="00C54284">
        <w:rPr>
          <w:rFonts w:ascii="Segoe UI" w:hAnsi="Segoe UI" w:cs="Segoe UI"/>
        </w:rPr>
        <w:t>Volume Considerations</w:t>
      </w:r>
      <w:bookmarkEnd w:id="2402"/>
      <w:bookmarkEnd w:id="2403"/>
      <w:bookmarkEnd w:id="2404"/>
    </w:p>
    <w:p w14:paraId="39E4E060" w14:textId="77777777" w:rsidR="00E27C55" w:rsidRPr="00C54284" w:rsidRDefault="00E27C55" w:rsidP="00E27C55">
      <w:pPr>
        <w:pStyle w:val="ListParagraph"/>
        <w:rPr>
          <w:rFonts w:ascii="Segoe UI" w:hAnsi="Segoe UI" w:cs="Segoe UI"/>
          <w:sz w:val="20"/>
          <w:szCs w:val="20"/>
        </w:rPr>
      </w:pPr>
      <w:r w:rsidRPr="00C54284">
        <w:rPr>
          <w:rFonts w:ascii="Segoe UI" w:hAnsi="Segoe UI" w:cs="Segoe UI"/>
          <w:sz w:val="20"/>
          <w:szCs w:val="20"/>
        </w:rPr>
        <w:t>Each Law firm will have an upper limit of 10,000 Clients having up to 100,000 matters</w:t>
      </w:r>
    </w:p>
    <w:p w14:paraId="1C80A3E9" w14:textId="77777777" w:rsidR="00E27C55" w:rsidRPr="00C54284" w:rsidRDefault="00E27C55" w:rsidP="0088376A">
      <w:pPr>
        <w:pStyle w:val="Heading2"/>
        <w:numPr>
          <w:ilvl w:val="1"/>
          <w:numId w:val="10"/>
        </w:numPr>
        <w:tabs>
          <w:tab w:val="clear" w:pos="10206"/>
        </w:tabs>
        <w:ind w:left="846"/>
        <w:rPr>
          <w:rFonts w:ascii="Segoe UI" w:hAnsi="Segoe UI" w:cs="Segoe UI"/>
        </w:rPr>
      </w:pPr>
      <w:bookmarkStart w:id="2405" w:name="_Toc393127990"/>
      <w:bookmarkStart w:id="2406" w:name="_Toc426022712"/>
      <w:bookmarkStart w:id="2407" w:name="_Toc506705241"/>
      <w:r w:rsidRPr="00C54284">
        <w:rPr>
          <w:rFonts w:ascii="Segoe UI" w:hAnsi="Segoe UI" w:cs="Segoe UI"/>
        </w:rPr>
        <w:t>Testing Considerations</w:t>
      </w:r>
      <w:bookmarkEnd w:id="2405"/>
      <w:bookmarkEnd w:id="2406"/>
    </w:p>
    <w:p w14:paraId="0E1CDDBE" w14:textId="77777777" w:rsidR="00E27C55" w:rsidRPr="00C54284" w:rsidRDefault="00E27C55" w:rsidP="00E27C55">
      <w:pPr>
        <w:ind w:left="720"/>
        <w:rPr>
          <w:rFonts w:ascii="Segoe UI" w:hAnsi="Segoe UI" w:cs="Segoe UI"/>
          <w:sz w:val="20"/>
          <w:szCs w:val="20"/>
        </w:rPr>
      </w:pPr>
      <w:r w:rsidRPr="00C54284">
        <w:rPr>
          <w:rFonts w:ascii="Segoe UI" w:hAnsi="Segoe UI" w:cs="Segoe UI"/>
          <w:sz w:val="20"/>
          <w:szCs w:val="20"/>
        </w:rPr>
        <w:t>Refer to the following Test Suite:</w:t>
      </w:r>
    </w:p>
    <w:p w14:paraId="04736911" w14:textId="1B9BE481" w:rsidR="00E27C55" w:rsidRPr="00C54284" w:rsidRDefault="00E27C55" w:rsidP="00E27C55">
      <w:pPr>
        <w:ind w:left="720"/>
        <w:rPr>
          <w:rStyle w:val="Hyperlink"/>
          <w:rFonts w:ascii="Segoe UI" w:hAnsi="Segoe UI" w:cs="Segoe UI"/>
          <w:sz w:val="20"/>
          <w:szCs w:val="20"/>
        </w:rPr>
      </w:pPr>
      <w:r w:rsidRPr="00C54284">
        <w:rPr>
          <w:rFonts w:ascii="Segoe UI" w:hAnsi="Segoe UI" w:cs="Segoe UI"/>
          <w:sz w:val="20"/>
          <w:szCs w:val="20"/>
        </w:rPr>
        <w:fldChar w:fldCharType="begin"/>
      </w:r>
      <w:r w:rsidRPr="00C54284">
        <w:rPr>
          <w:rFonts w:ascii="Segoe UI" w:hAnsi="Segoe UI" w:cs="Segoe UI"/>
          <w:sz w:val="20"/>
          <w:szCs w:val="20"/>
        </w:rPr>
        <w:instrText xml:space="preserve"> HYPERLINK "http://vstfpg07:8080/tfs/BTS/Law%20Firm%20DMS/_testmanagement%23planId=1&amp;suiteId=1" </w:instrText>
      </w:r>
      <w:r w:rsidRPr="00C54284">
        <w:rPr>
          <w:rFonts w:ascii="Segoe UI" w:hAnsi="Segoe UI" w:cs="Segoe UI"/>
          <w:sz w:val="20"/>
          <w:szCs w:val="20"/>
        </w:rPr>
        <w:fldChar w:fldCharType="separate"/>
      </w:r>
      <w:r w:rsidR="00CB1E1F" w:rsidRPr="00C54284">
        <w:rPr>
          <w:rStyle w:val="Hyperlink"/>
          <w:rFonts w:ascii="Segoe UI" w:hAnsi="Segoe UI" w:cs="Segoe UI"/>
          <w:sz w:val="20"/>
          <w:szCs w:val="20"/>
        </w:rPr>
        <w:t>https://mattercenter.visualstudio.com/DefaultCollection/Matter%20Center/_testManagement#planId=68&amp;suiteId=170&amp;_a=tests</w:t>
      </w:r>
    </w:p>
    <w:p w14:paraId="5A9256A3" w14:textId="77777777" w:rsidR="00E27C55" w:rsidRPr="00C54284" w:rsidRDefault="00E27C55" w:rsidP="0088376A">
      <w:pPr>
        <w:pStyle w:val="Heading2"/>
        <w:numPr>
          <w:ilvl w:val="1"/>
          <w:numId w:val="10"/>
        </w:numPr>
        <w:tabs>
          <w:tab w:val="clear" w:pos="10206"/>
        </w:tabs>
        <w:ind w:left="846"/>
        <w:rPr>
          <w:rFonts w:ascii="Segoe UI" w:hAnsi="Segoe UI" w:cs="Segoe UI"/>
        </w:rPr>
      </w:pPr>
      <w:r w:rsidRPr="00C54284">
        <w:rPr>
          <w:rFonts w:ascii="Segoe UI" w:hAnsi="Segoe UI" w:cs="Segoe UI"/>
          <w:sz w:val="20"/>
        </w:rPr>
        <w:fldChar w:fldCharType="end"/>
      </w:r>
      <w:bookmarkStart w:id="2408" w:name="_Toc393127991"/>
      <w:bookmarkStart w:id="2409" w:name="_Toc426022713"/>
      <w:r w:rsidRPr="00C54284">
        <w:rPr>
          <w:rFonts w:ascii="Segoe UI" w:hAnsi="Segoe UI" w:cs="Segoe UI"/>
        </w:rPr>
        <w:t>Production Support Considerations</w:t>
      </w:r>
      <w:bookmarkEnd w:id="2408"/>
      <w:bookmarkEnd w:id="2409"/>
    </w:p>
    <w:p w14:paraId="3B12A486" w14:textId="77777777" w:rsidR="00E27C55" w:rsidRPr="00C54284" w:rsidRDefault="00E27C55" w:rsidP="00E27C55">
      <w:pPr>
        <w:pStyle w:val="ListParagraph"/>
        <w:rPr>
          <w:rFonts w:ascii="Segoe UI" w:hAnsi="Segoe UI" w:cs="Segoe UI"/>
          <w:sz w:val="20"/>
          <w:szCs w:val="20"/>
        </w:rPr>
      </w:pPr>
      <w:r w:rsidRPr="00C54284">
        <w:rPr>
          <w:rFonts w:ascii="Segoe UI" w:hAnsi="Segoe UI" w:cs="Segoe UI"/>
          <w:sz w:val="20"/>
          <w:szCs w:val="20"/>
        </w:rPr>
        <w:t>N.A.</w:t>
      </w:r>
    </w:p>
    <w:p w14:paraId="553E8571" w14:textId="62CEBC6D" w:rsidR="00E27C55" w:rsidRPr="00C54284" w:rsidRDefault="00E27C55" w:rsidP="0088376A">
      <w:pPr>
        <w:pStyle w:val="Heading2"/>
        <w:numPr>
          <w:ilvl w:val="1"/>
          <w:numId w:val="10"/>
        </w:numPr>
        <w:tabs>
          <w:tab w:val="clear" w:pos="10206"/>
        </w:tabs>
        <w:ind w:left="846"/>
        <w:rPr>
          <w:rFonts w:ascii="Segoe UI" w:hAnsi="Segoe UI" w:cs="Segoe UI"/>
        </w:rPr>
      </w:pPr>
      <w:bookmarkStart w:id="2410" w:name="_Toc393127992"/>
      <w:bookmarkStart w:id="2411" w:name="_Toc426022714"/>
      <w:bookmarkEnd w:id="2407"/>
      <w:r w:rsidRPr="00C54284">
        <w:rPr>
          <w:rFonts w:ascii="Segoe UI" w:hAnsi="Segoe UI" w:cs="Segoe UI"/>
        </w:rPr>
        <w:t>Integration with MSOps.com Portal</w:t>
      </w:r>
      <w:bookmarkEnd w:id="2410"/>
      <w:bookmarkEnd w:id="2411"/>
    </w:p>
    <w:p w14:paraId="5A9214F1" w14:textId="77777777" w:rsidR="00E27C55" w:rsidRPr="00C54284" w:rsidRDefault="00E27C55" w:rsidP="00E27C55">
      <w:pPr>
        <w:pStyle w:val="ListParagraph"/>
        <w:rPr>
          <w:rFonts w:ascii="Segoe UI" w:hAnsi="Segoe UI" w:cs="Segoe UI"/>
          <w:sz w:val="20"/>
        </w:rPr>
      </w:pPr>
      <w:r w:rsidRPr="00C54284">
        <w:rPr>
          <w:rFonts w:ascii="Segoe UI" w:hAnsi="Segoe UI" w:cs="Segoe UI"/>
          <w:sz w:val="20"/>
          <w:szCs w:val="20"/>
        </w:rPr>
        <w:t>N.A.</w:t>
      </w:r>
    </w:p>
    <w:p w14:paraId="313A5A09" w14:textId="11155361" w:rsidR="00E27C55" w:rsidRPr="00C54284" w:rsidRDefault="00E27C55" w:rsidP="0088376A">
      <w:pPr>
        <w:pStyle w:val="Heading2"/>
        <w:numPr>
          <w:ilvl w:val="1"/>
          <w:numId w:val="10"/>
        </w:numPr>
        <w:tabs>
          <w:tab w:val="clear" w:pos="10206"/>
        </w:tabs>
        <w:ind w:left="846"/>
        <w:rPr>
          <w:rFonts w:ascii="Segoe UI" w:hAnsi="Segoe UI" w:cs="Segoe UI"/>
        </w:rPr>
      </w:pPr>
      <w:bookmarkStart w:id="2412" w:name="_Toc79155000"/>
      <w:bookmarkStart w:id="2413" w:name="_Toc393127993"/>
      <w:bookmarkStart w:id="2414" w:name="_Toc426022715"/>
      <w:r w:rsidRPr="00C54284">
        <w:rPr>
          <w:rFonts w:ascii="Segoe UI" w:hAnsi="Segoe UI" w:cs="Segoe UI"/>
        </w:rPr>
        <w:t>Performance &amp; Response Time</w:t>
      </w:r>
      <w:bookmarkEnd w:id="2412"/>
      <w:bookmarkEnd w:id="2413"/>
      <w:bookmarkEnd w:id="2414"/>
    </w:p>
    <w:p w14:paraId="269CE81C" w14:textId="77777777" w:rsidR="00E27C55" w:rsidRPr="00C54284" w:rsidRDefault="00E27C55" w:rsidP="00E27C55">
      <w:pPr>
        <w:ind w:left="720"/>
        <w:rPr>
          <w:rFonts w:ascii="Segoe UI" w:hAnsi="Segoe UI" w:cs="Segoe UI"/>
          <w:sz w:val="20"/>
          <w:szCs w:val="20"/>
        </w:rPr>
      </w:pPr>
      <w:r w:rsidRPr="00C54284">
        <w:rPr>
          <w:rFonts w:ascii="Segoe UI" w:hAnsi="Segoe UI" w:cs="Segoe UI"/>
          <w:sz w:val="20"/>
          <w:szCs w:val="20"/>
        </w:rPr>
        <w:t>The table below shows the response time for the different Matter Center applications:</w:t>
      </w:r>
    </w:p>
    <w:p w14:paraId="6C812FAB" w14:textId="77777777" w:rsidR="00E27C55" w:rsidRPr="00C54284" w:rsidRDefault="00E27C55" w:rsidP="00E27C55">
      <w:pPr>
        <w:ind w:left="720"/>
        <w:rPr>
          <w:rFonts w:ascii="Segoe UI" w:hAnsi="Segoe UI" w:cs="Segoe UI"/>
          <w:sz w:val="20"/>
          <w:szCs w:val="20"/>
        </w:rPr>
      </w:pPr>
    </w:p>
    <w:tbl>
      <w:tblPr>
        <w:tblW w:w="10060" w:type="dxa"/>
        <w:tblInd w:w="630" w:type="dxa"/>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743"/>
        <w:gridCol w:w="2117"/>
        <w:gridCol w:w="1440"/>
        <w:gridCol w:w="1598"/>
        <w:gridCol w:w="1642"/>
        <w:gridCol w:w="1520"/>
      </w:tblGrid>
      <w:tr w:rsidR="00E27C55" w:rsidRPr="00C54284" w14:paraId="398DB240" w14:textId="77777777" w:rsidTr="00E27C55">
        <w:tc>
          <w:tcPr>
            <w:tcW w:w="1743" w:type="dxa"/>
            <w:tcBorders>
              <w:top w:val="single" w:sz="8" w:space="0" w:color="A3A3A3"/>
              <w:left w:val="single" w:sz="8" w:space="0" w:color="A3A3A3"/>
              <w:bottom w:val="single" w:sz="8" w:space="0" w:color="A3A3A3"/>
              <w:right w:val="single" w:sz="8" w:space="0" w:color="A3A3A3"/>
            </w:tcBorders>
            <w:shd w:val="clear" w:color="auto" w:fill="000000" w:themeFill="text1"/>
            <w:tcMar>
              <w:top w:w="80" w:type="dxa"/>
              <w:left w:w="80" w:type="dxa"/>
              <w:bottom w:w="80" w:type="dxa"/>
              <w:right w:w="80" w:type="dxa"/>
            </w:tcMar>
          </w:tcPr>
          <w:p w14:paraId="674E492C" w14:textId="77777777" w:rsidR="00E27C55" w:rsidRPr="00C54284" w:rsidRDefault="00E27C55" w:rsidP="00E27C55">
            <w:pPr>
              <w:pStyle w:val="NormalWeb"/>
              <w:spacing w:before="0" w:beforeAutospacing="0" w:after="0" w:afterAutospacing="0"/>
              <w:rPr>
                <w:rFonts w:ascii="Segoe UI" w:hAnsi="Segoe UI" w:cs="Segoe UI"/>
                <w:b/>
                <w:bCs/>
                <w:color w:val="FFFFFF" w:themeColor="background1"/>
                <w:sz w:val="20"/>
                <w:szCs w:val="20"/>
              </w:rPr>
            </w:pPr>
            <w:r w:rsidRPr="00C54284">
              <w:rPr>
                <w:rFonts w:ascii="Segoe UI" w:hAnsi="Segoe UI" w:cs="Segoe UI"/>
                <w:b/>
                <w:bCs/>
                <w:color w:val="FFFFFF" w:themeColor="background1"/>
                <w:sz w:val="20"/>
                <w:szCs w:val="20"/>
              </w:rPr>
              <w:t>App Name</w:t>
            </w:r>
          </w:p>
        </w:tc>
        <w:tc>
          <w:tcPr>
            <w:tcW w:w="2117" w:type="dxa"/>
            <w:tcBorders>
              <w:top w:val="single" w:sz="8" w:space="0" w:color="A3A3A3"/>
              <w:left w:val="single" w:sz="8" w:space="0" w:color="A3A3A3"/>
              <w:bottom w:val="single" w:sz="8" w:space="0" w:color="A3A3A3"/>
              <w:right w:val="single" w:sz="8" w:space="0" w:color="A3A3A3"/>
            </w:tcBorders>
            <w:shd w:val="clear" w:color="auto" w:fill="000000" w:themeFill="text1"/>
            <w:tcMar>
              <w:top w:w="80" w:type="dxa"/>
              <w:left w:w="80" w:type="dxa"/>
              <w:bottom w:w="80" w:type="dxa"/>
              <w:right w:w="80" w:type="dxa"/>
            </w:tcMar>
          </w:tcPr>
          <w:p w14:paraId="415A0E20" w14:textId="77777777" w:rsidR="00E27C55" w:rsidRPr="00C54284" w:rsidRDefault="00E27C55" w:rsidP="00E27C55">
            <w:pPr>
              <w:pStyle w:val="NormalWeb"/>
              <w:spacing w:before="0" w:beforeAutospacing="0" w:after="0" w:afterAutospacing="0"/>
              <w:rPr>
                <w:rFonts w:ascii="Segoe UI" w:hAnsi="Segoe UI" w:cs="Segoe UI"/>
                <w:b/>
                <w:color w:val="FFFFFF" w:themeColor="background1"/>
                <w:sz w:val="20"/>
                <w:szCs w:val="20"/>
              </w:rPr>
            </w:pPr>
            <w:r w:rsidRPr="00C54284">
              <w:rPr>
                <w:rFonts w:ascii="Segoe UI" w:hAnsi="Segoe UI" w:cs="Segoe UI"/>
                <w:b/>
                <w:color w:val="FFFFFF" w:themeColor="background1"/>
                <w:sz w:val="20"/>
                <w:szCs w:val="20"/>
              </w:rPr>
              <w:t>No. of Matters/Documents</w:t>
            </w:r>
          </w:p>
        </w:tc>
        <w:tc>
          <w:tcPr>
            <w:tcW w:w="1440" w:type="dxa"/>
            <w:tcBorders>
              <w:top w:val="single" w:sz="8" w:space="0" w:color="A3A3A3"/>
              <w:left w:val="single" w:sz="8" w:space="0" w:color="A3A3A3"/>
              <w:bottom w:val="single" w:sz="8" w:space="0" w:color="A3A3A3"/>
              <w:right w:val="single" w:sz="8" w:space="0" w:color="A3A3A3"/>
            </w:tcBorders>
            <w:shd w:val="clear" w:color="auto" w:fill="000000" w:themeFill="text1"/>
            <w:tcMar>
              <w:top w:w="80" w:type="dxa"/>
              <w:left w:w="80" w:type="dxa"/>
              <w:bottom w:w="80" w:type="dxa"/>
              <w:right w:w="80" w:type="dxa"/>
            </w:tcMar>
          </w:tcPr>
          <w:p w14:paraId="36DCC61B" w14:textId="77777777" w:rsidR="00E27C55" w:rsidRPr="00C54284" w:rsidRDefault="00E27C55" w:rsidP="00E27C55">
            <w:pPr>
              <w:pStyle w:val="NormalWeb"/>
              <w:spacing w:before="0" w:beforeAutospacing="0" w:after="0" w:afterAutospacing="0"/>
              <w:rPr>
                <w:rFonts w:ascii="Segoe UI" w:hAnsi="Segoe UI" w:cs="Segoe UI"/>
                <w:b/>
                <w:color w:val="FFFFFF" w:themeColor="background1"/>
                <w:sz w:val="20"/>
                <w:szCs w:val="20"/>
              </w:rPr>
            </w:pPr>
            <w:r w:rsidRPr="00C54284">
              <w:rPr>
                <w:rFonts w:ascii="Segoe UI" w:hAnsi="Segoe UI" w:cs="Segoe UI"/>
                <w:b/>
                <w:color w:val="FFFFFF" w:themeColor="background1"/>
                <w:sz w:val="20"/>
                <w:szCs w:val="20"/>
              </w:rPr>
              <w:t>First Load Time</w:t>
            </w:r>
          </w:p>
        </w:tc>
        <w:tc>
          <w:tcPr>
            <w:tcW w:w="1598" w:type="dxa"/>
            <w:tcBorders>
              <w:top w:val="single" w:sz="8" w:space="0" w:color="A3A3A3"/>
              <w:left w:val="single" w:sz="8" w:space="0" w:color="A3A3A3"/>
              <w:bottom w:val="single" w:sz="8" w:space="0" w:color="A3A3A3"/>
              <w:right w:val="single" w:sz="8" w:space="0" w:color="A3A3A3"/>
            </w:tcBorders>
            <w:shd w:val="clear" w:color="auto" w:fill="000000" w:themeFill="text1"/>
            <w:tcMar>
              <w:top w:w="80" w:type="dxa"/>
              <w:left w:w="80" w:type="dxa"/>
              <w:bottom w:w="80" w:type="dxa"/>
              <w:right w:w="80" w:type="dxa"/>
            </w:tcMar>
          </w:tcPr>
          <w:p w14:paraId="4EA8C38A" w14:textId="77777777" w:rsidR="00E27C55" w:rsidRPr="00C54284" w:rsidRDefault="00E27C55" w:rsidP="00E27C55">
            <w:pPr>
              <w:pStyle w:val="NormalWeb"/>
              <w:spacing w:before="0" w:beforeAutospacing="0" w:after="0" w:afterAutospacing="0"/>
              <w:rPr>
                <w:rFonts w:ascii="Segoe UI" w:hAnsi="Segoe UI" w:cs="Segoe UI"/>
                <w:b/>
                <w:color w:val="FFFFFF" w:themeColor="background1"/>
                <w:sz w:val="20"/>
                <w:szCs w:val="20"/>
              </w:rPr>
            </w:pPr>
            <w:r w:rsidRPr="00C54284">
              <w:rPr>
                <w:rFonts w:ascii="Segoe UI" w:hAnsi="Segoe UI" w:cs="Segoe UI"/>
                <w:b/>
                <w:color w:val="FFFFFF" w:themeColor="background1"/>
                <w:sz w:val="20"/>
                <w:szCs w:val="20"/>
              </w:rPr>
              <w:t>Subsequent Load Time</w:t>
            </w:r>
          </w:p>
        </w:tc>
        <w:tc>
          <w:tcPr>
            <w:tcW w:w="1642" w:type="dxa"/>
            <w:tcBorders>
              <w:top w:val="single" w:sz="8" w:space="0" w:color="A3A3A3"/>
              <w:left w:val="single" w:sz="8" w:space="0" w:color="A3A3A3"/>
              <w:bottom w:val="single" w:sz="8" w:space="0" w:color="A3A3A3"/>
              <w:right w:val="single" w:sz="8" w:space="0" w:color="A3A3A3"/>
            </w:tcBorders>
            <w:shd w:val="clear" w:color="auto" w:fill="000000" w:themeFill="text1"/>
            <w:tcMar>
              <w:top w:w="80" w:type="dxa"/>
              <w:left w:w="80" w:type="dxa"/>
              <w:bottom w:w="80" w:type="dxa"/>
              <w:right w:w="80" w:type="dxa"/>
            </w:tcMar>
          </w:tcPr>
          <w:p w14:paraId="3B6254C8" w14:textId="77777777" w:rsidR="00E27C55" w:rsidRPr="00C54284" w:rsidRDefault="00E27C55" w:rsidP="00E27C55">
            <w:pPr>
              <w:pStyle w:val="NormalWeb"/>
              <w:spacing w:before="0" w:beforeAutospacing="0" w:after="0" w:afterAutospacing="0"/>
              <w:rPr>
                <w:rFonts w:ascii="Segoe UI" w:hAnsi="Segoe UI" w:cs="Segoe UI"/>
                <w:b/>
                <w:color w:val="FFFFFF" w:themeColor="background1"/>
                <w:sz w:val="20"/>
                <w:szCs w:val="20"/>
              </w:rPr>
            </w:pPr>
            <w:r w:rsidRPr="00C54284">
              <w:rPr>
                <w:rFonts w:ascii="Segoe UI" w:hAnsi="Segoe UI" w:cs="Segoe UI"/>
                <w:b/>
                <w:color w:val="FFFFFF" w:themeColor="background1"/>
                <w:sz w:val="20"/>
                <w:szCs w:val="20"/>
              </w:rPr>
              <w:t>Server Pagination Time</w:t>
            </w:r>
          </w:p>
        </w:tc>
        <w:tc>
          <w:tcPr>
            <w:tcW w:w="1520" w:type="dxa"/>
            <w:tcBorders>
              <w:top w:val="single" w:sz="8" w:space="0" w:color="A3A3A3"/>
              <w:left w:val="single" w:sz="8" w:space="0" w:color="A3A3A3"/>
              <w:bottom w:val="single" w:sz="8" w:space="0" w:color="A3A3A3"/>
              <w:right w:val="single" w:sz="8" w:space="0" w:color="A3A3A3"/>
            </w:tcBorders>
            <w:shd w:val="clear" w:color="auto" w:fill="000000" w:themeFill="text1"/>
            <w:tcMar>
              <w:top w:w="80" w:type="dxa"/>
              <w:left w:w="80" w:type="dxa"/>
              <w:bottom w:w="80" w:type="dxa"/>
              <w:right w:w="80" w:type="dxa"/>
            </w:tcMar>
          </w:tcPr>
          <w:p w14:paraId="465B59B8" w14:textId="77777777" w:rsidR="00E27C55" w:rsidRPr="00C54284" w:rsidRDefault="00E27C55" w:rsidP="00E27C55">
            <w:pPr>
              <w:pStyle w:val="NormalWeb"/>
              <w:spacing w:before="0" w:beforeAutospacing="0" w:after="0" w:afterAutospacing="0"/>
              <w:rPr>
                <w:rFonts w:ascii="Segoe UI" w:hAnsi="Segoe UI" w:cs="Segoe UI"/>
                <w:b/>
                <w:color w:val="FFFFFF" w:themeColor="background1"/>
                <w:sz w:val="20"/>
                <w:szCs w:val="20"/>
              </w:rPr>
            </w:pPr>
            <w:r w:rsidRPr="00C54284">
              <w:rPr>
                <w:rFonts w:ascii="Segoe UI" w:hAnsi="Segoe UI" w:cs="Segoe UI"/>
                <w:b/>
                <w:color w:val="FFFFFF" w:themeColor="background1"/>
                <w:sz w:val="20"/>
                <w:szCs w:val="20"/>
              </w:rPr>
              <w:t>Pin/Unpin Time</w:t>
            </w:r>
          </w:p>
        </w:tc>
      </w:tr>
      <w:tr w:rsidR="007842CD" w:rsidRPr="00C54284" w14:paraId="4938EB9A" w14:textId="77777777" w:rsidTr="00E27C55">
        <w:tc>
          <w:tcPr>
            <w:tcW w:w="17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BFC02E4" w14:textId="77777777" w:rsidR="007842CD" w:rsidRPr="00C54284" w:rsidRDefault="007842CD" w:rsidP="007842CD">
            <w:pPr>
              <w:pStyle w:val="NormalWeb"/>
              <w:spacing w:before="0" w:beforeAutospacing="0" w:after="0" w:afterAutospacing="0"/>
              <w:rPr>
                <w:rFonts w:ascii="Segoe UI" w:hAnsi="Segoe UI" w:cs="Segoe UI"/>
                <w:b/>
                <w:bCs/>
                <w:color w:val="595959"/>
                <w:sz w:val="20"/>
                <w:szCs w:val="20"/>
              </w:rPr>
            </w:pPr>
            <w:r w:rsidRPr="00C54284">
              <w:rPr>
                <w:rFonts w:ascii="Segoe UI" w:hAnsi="Segoe UI" w:cs="Segoe UI"/>
                <w:b/>
                <w:bCs/>
                <w:color w:val="595959"/>
                <w:sz w:val="20"/>
                <w:szCs w:val="20"/>
              </w:rPr>
              <w:t>Matter Provisioning</w:t>
            </w:r>
          </w:p>
        </w:tc>
        <w:tc>
          <w:tcPr>
            <w:tcW w:w="21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E079CCC" w14:textId="310912E8" w:rsidR="007842CD" w:rsidRPr="00C54284" w:rsidRDefault="007842CD" w:rsidP="007842CD">
            <w:pPr>
              <w:pStyle w:val="NormalWeb"/>
              <w:spacing w:before="0" w:beforeAutospacing="0" w:after="0" w:afterAutospacing="0"/>
              <w:rPr>
                <w:rFonts w:ascii="Segoe UI" w:hAnsi="Segoe UI" w:cs="Segoe UI"/>
                <w:color w:val="595959"/>
                <w:sz w:val="20"/>
                <w:szCs w:val="20"/>
              </w:rPr>
            </w:pPr>
            <w:r w:rsidRPr="00C54284">
              <w:rPr>
                <w:rFonts w:ascii="Segoe UI" w:hAnsi="Segoe UI" w:cs="Segoe UI"/>
                <w:sz w:val="20"/>
                <w:szCs w:val="20"/>
              </w:rPr>
              <w:t> </w:t>
            </w:r>
          </w:p>
        </w:tc>
        <w:tc>
          <w:tcPr>
            <w:tcW w:w="14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517323F" w14:textId="29022F90" w:rsidR="007842CD" w:rsidRPr="00C54284" w:rsidRDefault="007842CD" w:rsidP="007842CD">
            <w:pPr>
              <w:pStyle w:val="NormalWeb"/>
              <w:spacing w:before="0" w:beforeAutospacing="0" w:after="0" w:afterAutospacing="0"/>
              <w:rPr>
                <w:rFonts w:ascii="Segoe UI" w:hAnsi="Segoe UI" w:cs="Segoe UI"/>
                <w:color w:val="595959"/>
                <w:sz w:val="20"/>
                <w:szCs w:val="20"/>
              </w:rPr>
            </w:pPr>
            <w:r w:rsidRPr="00C54284">
              <w:rPr>
                <w:rFonts w:ascii="Segoe UI" w:hAnsi="Segoe UI" w:cs="Segoe UI"/>
                <w:sz w:val="20"/>
                <w:szCs w:val="20"/>
              </w:rPr>
              <w:t>12.5s</w:t>
            </w:r>
          </w:p>
        </w:tc>
        <w:tc>
          <w:tcPr>
            <w:tcW w:w="15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45EF898E" w14:textId="6FC06FF6" w:rsidR="007842CD" w:rsidRPr="00C54284" w:rsidRDefault="007842CD" w:rsidP="007842CD">
            <w:pPr>
              <w:pStyle w:val="NormalWeb"/>
              <w:spacing w:before="0" w:beforeAutospacing="0" w:after="0" w:afterAutospacing="0"/>
              <w:rPr>
                <w:rFonts w:ascii="Segoe UI" w:hAnsi="Segoe UI" w:cs="Segoe UI"/>
                <w:color w:val="595959"/>
                <w:sz w:val="20"/>
                <w:szCs w:val="20"/>
              </w:rPr>
            </w:pPr>
            <w:r w:rsidRPr="00C54284">
              <w:rPr>
                <w:rFonts w:ascii="Segoe UI" w:hAnsi="Segoe UI" w:cs="Segoe UI"/>
                <w:sz w:val="20"/>
                <w:szCs w:val="20"/>
              </w:rPr>
              <w:t>14.9s</w:t>
            </w:r>
          </w:p>
        </w:tc>
        <w:tc>
          <w:tcPr>
            <w:tcW w:w="16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17CF14B" w14:textId="04F298F6" w:rsidR="007842CD" w:rsidRPr="00C54284" w:rsidRDefault="007842CD" w:rsidP="007842CD">
            <w:pPr>
              <w:pStyle w:val="NormalWeb"/>
              <w:rPr>
                <w:rFonts w:ascii="Segoe UI" w:hAnsi="Segoe UI" w:cs="Segoe UI"/>
                <w:color w:val="595959"/>
                <w:sz w:val="20"/>
                <w:szCs w:val="20"/>
              </w:rPr>
            </w:pPr>
            <w:r w:rsidRPr="00C54284">
              <w:rPr>
                <w:rFonts w:ascii="Segoe UI" w:hAnsi="Segoe UI" w:cs="Segoe UI"/>
                <w:sz w:val="20"/>
                <w:szCs w:val="20"/>
              </w:rPr>
              <w:t>-</w:t>
            </w:r>
          </w:p>
        </w:tc>
        <w:tc>
          <w:tcPr>
            <w:tcW w:w="15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1418285" w14:textId="69E2C911" w:rsidR="007842CD" w:rsidRPr="00C54284" w:rsidRDefault="007842CD" w:rsidP="007842CD">
            <w:pPr>
              <w:pStyle w:val="NormalWeb"/>
              <w:spacing w:before="0" w:beforeAutospacing="0" w:after="0" w:afterAutospacing="0"/>
              <w:rPr>
                <w:rFonts w:ascii="Segoe UI" w:hAnsi="Segoe UI" w:cs="Segoe UI"/>
                <w:color w:val="595959"/>
                <w:sz w:val="20"/>
                <w:szCs w:val="20"/>
              </w:rPr>
            </w:pPr>
            <w:r w:rsidRPr="00C54284">
              <w:rPr>
                <w:rFonts w:ascii="Segoe UI" w:hAnsi="Segoe UI" w:cs="Segoe UI"/>
                <w:sz w:val="20"/>
                <w:szCs w:val="20"/>
              </w:rPr>
              <w:t>-</w:t>
            </w:r>
          </w:p>
        </w:tc>
      </w:tr>
      <w:tr w:rsidR="007842CD" w:rsidRPr="00C54284" w14:paraId="72F75D97" w14:textId="77777777" w:rsidTr="00E27C55">
        <w:tc>
          <w:tcPr>
            <w:tcW w:w="17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7B35122" w14:textId="77777777" w:rsidR="007842CD" w:rsidRPr="00C54284" w:rsidRDefault="007842CD" w:rsidP="007842CD">
            <w:pPr>
              <w:pStyle w:val="NormalWeb"/>
              <w:spacing w:before="0" w:beforeAutospacing="0" w:after="0" w:afterAutospacing="0"/>
              <w:rPr>
                <w:rFonts w:ascii="Segoe UI" w:hAnsi="Segoe UI" w:cs="Segoe UI"/>
                <w:b/>
                <w:bCs/>
                <w:color w:val="595959"/>
                <w:sz w:val="20"/>
                <w:szCs w:val="20"/>
              </w:rPr>
            </w:pPr>
            <w:r w:rsidRPr="00C54284">
              <w:rPr>
                <w:rFonts w:ascii="Segoe UI" w:hAnsi="Segoe UI" w:cs="Segoe UI"/>
                <w:b/>
                <w:bCs/>
                <w:color w:val="595959"/>
                <w:sz w:val="20"/>
                <w:szCs w:val="20"/>
              </w:rPr>
              <w:t>Search Matter App</w:t>
            </w:r>
          </w:p>
        </w:tc>
        <w:tc>
          <w:tcPr>
            <w:tcW w:w="21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253C50A8" w14:textId="4326F424" w:rsidR="007842CD" w:rsidRPr="00C54284" w:rsidRDefault="007842CD" w:rsidP="007842CD">
            <w:pPr>
              <w:pStyle w:val="NormalWeb"/>
              <w:spacing w:before="0" w:beforeAutospacing="0" w:after="0" w:afterAutospacing="0"/>
              <w:rPr>
                <w:rFonts w:ascii="Segoe UI" w:hAnsi="Segoe UI" w:cs="Segoe UI"/>
                <w:color w:val="595959"/>
                <w:sz w:val="20"/>
                <w:szCs w:val="20"/>
              </w:rPr>
            </w:pPr>
            <w:r w:rsidRPr="00C54284">
              <w:rPr>
                <w:rFonts w:ascii="Segoe UI" w:hAnsi="Segoe UI" w:cs="Segoe UI"/>
                <w:sz w:val="20"/>
                <w:szCs w:val="20"/>
              </w:rPr>
              <w:t>684 Matters</w:t>
            </w:r>
          </w:p>
        </w:tc>
        <w:tc>
          <w:tcPr>
            <w:tcW w:w="14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5EF0591" w14:textId="2C2BB526" w:rsidR="007842CD" w:rsidRPr="00C54284" w:rsidRDefault="007842CD" w:rsidP="007842CD">
            <w:pPr>
              <w:pStyle w:val="NormalWeb"/>
              <w:spacing w:before="0" w:beforeAutospacing="0" w:after="0" w:afterAutospacing="0"/>
              <w:rPr>
                <w:rFonts w:ascii="Segoe UI" w:hAnsi="Segoe UI" w:cs="Segoe UI"/>
                <w:color w:val="595959"/>
                <w:sz w:val="20"/>
                <w:szCs w:val="20"/>
              </w:rPr>
            </w:pPr>
            <w:r w:rsidRPr="00C54284">
              <w:rPr>
                <w:rFonts w:ascii="Segoe UI" w:hAnsi="Segoe UI" w:cs="Segoe UI"/>
                <w:sz w:val="20"/>
                <w:szCs w:val="20"/>
              </w:rPr>
              <w:t>9.1s</w:t>
            </w:r>
          </w:p>
        </w:tc>
        <w:tc>
          <w:tcPr>
            <w:tcW w:w="15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DB53890" w14:textId="2F9E65CE" w:rsidR="007842CD" w:rsidRPr="00C54284" w:rsidRDefault="007842CD" w:rsidP="007842CD">
            <w:pPr>
              <w:pStyle w:val="NormalWeb"/>
              <w:spacing w:before="0" w:beforeAutospacing="0" w:after="0" w:afterAutospacing="0"/>
              <w:rPr>
                <w:rFonts w:ascii="Segoe UI" w:hAnsi="Segoe UI" w:cs="Segoe UI"/>
                <w:color w:val="595959"/>
                <w:sz w:val="20"/>
                <w:szCs w:val="20"/>
              </w:rPr>
            </w:pPr>
            <w:r w:rsidRPr="00C54284">
              <w:rPr>
                <w:rFonts w:ascii="Segoe UI" w:hAnsi="Segoe UI" w:cs="Segoe UI"/>
                <w:sz w:val="20"/>
                <w:szCs w:val="20"/>
              </w:rPr>
              <w:t>6.6s</w:t>
            </w:r>
          </w:p>
        </w:tc>
        <w:tc>
          <w:tcPr>
            <w:tcW w:w="16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C479838" w14:textId="235005AA" w:rsidR="007842CD" w:rsidRPr="00C54284" w:rsidRDefault="007842CD" w:rsidP="007842CD">
            <w:pPr>
              <w:pStyle w:val="NormalWeb"/>
              <w:spacing w:before="0" w:beforeAutospacing="0" w:after="0" w:afterAutospacing="0"/>
              <w:rPr>
                <w:rFonts w:ascii="Segoe UI" w:hAnsi="Segoe UI" w:cs="Segoe UI"/>
                <w:color w:val="595959"/>
                <w:sz w:val="20"/>
                <w:szCs w:val="20"/>
              </w:rPr>
            </w:pPr>
            <w:r w:rsidRPr="00C54284">
              <w:rPr>
                <w:rFonts w:ascii="Segoe UI" w:hAnsi="Segoe UI" w:cs="Segoe UI"/>
                <w:sz w:val="20"/>
                <w:szCs w:val="20"/>
              </w:rPr>
              <w:t>2.2s</w:t>
            </w:r>
          </w:p>
        </w:tc>
        <w:tc>
          <w:tcPr>
            <w:tcW w:w="15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1A7871D" w14:textId="2D26BE73" w:rsidR="007842CD" w:rsidRPr="00C54284" w:rsidRDefault="007842CD" w:rsidP="007842CD">
            <w:pPr>
              <w:pStyle w:val="NormalWeb"/>
              <w:spacing w:before="0" w:beforeAutospacing="0" w:after="0" w:afterAutospacing="0"/>
              <w:rPr>
                <w:rFonts w:ascii="Segoe UI" w:hAnsi="Segoe UI" w:cs="Segoe UI"/>
                <w:color w:val="595959"/>
                <w:sz w:val="20"/>
                <w:szCs w:val="20"/>
              </w:rPr>
            </w:pPr>
            <w:r w:rsidRPr="00C54284">
              <w:rPr>
                <w:rFonts w:ascii="Segoe UI" w:hAnsi="Segoe UI" w:cs="Segoe UI"/>
                <w:sz w:val="20"/>
                <w:szCs w:val="20"/>
              </w:rPr>
              <w:t>2.9s</w:t>
            </w:r>
          </w:p>
        </w:tc>
      </w:tr>
      <w:tr w:rsidR="007842CD" w:rsidRPr="00C54284" w14:paraId="387D4B37" w14:textId="77777777" w:rsidTr="00E27C55">
        <w:tc>
          <w:tcPr>
            <w:tcW w:w="17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6CE65F1" w14:textId="77777777" w:rsidR="007842CD" w:rsidRPr="00C54284" w:rsidRDefault="007842CD" w:rsidP="007842CD">
            <w:pPr>
              <w:pStyle w:val="NormalWeb"/>
              <w:spacing w:before="0" w:beforeAutospacing="0" w:after="0" w:afterAutospacing="0"/>
              <w:rPr>
                <w:rFonts w:ascii="Segoe UI" w:hAnsi="Segoe UI" w:cs="Segoe UI"/>
                <w:b/>
                <w:bCs/>
                <w:color w:val="595959"/>
                <w:sz w:val="20"/>
                <w:szCs w:val="20"/>
              </w:rPr>
            </w:pPr>
            <w:r w:rsidRPr="00C54284">
              <w:rPr>
                <w:rFonts w:ascii="Segoe UI" w:hAnsi="Segoe UI" w:cs="Segoe UI"/>
                <w:b/>
                <w:bCs/>
                <w:color w:val="595959"/>
                <w:sz w:val="20"/>
                <w:szCs w:val="20"/>
              </w:rPr>
              <w:t>Search Document App</w:t>
            </w:r>
          </w:p>
        </w:tc>
        <w:tc>
          <w:tcPr>
            <w:tcW w:w="21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07297A3D" w14:textId="3B1DD6DD" w:rsidR="007842CD" w:rsidRPr="00C54284" w:rsidRDefault="007842CD" w:rsidP="007842CD">
            <w:pPr>
              <w:pStyle w:val="NormalWeb"/>
              <w:spacing w:before="0" w:beforeAutospacing="0" w:after="0" w:afterAutospacing="0"/>
              <w:rPr>
                <w:rFonts w:ascii="Segoe UI" w:hAnsi="Segoe UI" w:cs="Segoe UI"/>
                <w:color w:val="595959"/>
                <w:sz w:val="20"/>
                <w:szCs w:val="20"/>
              </w:rPr>
            </w:pPr>
            <w:r w:rsidRPr="00C54284">
              <w:rPr>
                <w:rFonts w:ascii="Segoe UI" w:hAnsi="Segoe UI" w:cs="Segoe UI"/>
                <w:sz w:val="20"/>
                <w:szCs w:val="20"/>
              </w:rPr>
              <w:t>2598 Documents</w:t>
            </w:r>
          </w:p>
        </w:tc>
        <w:tc>
          <w:tcPr>
            <w:tcW w:w="14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5D4325AA" w14:textId="6AAEE7E5" w:rsidR="007842CD" w:rsidRPr="00C54284" w:rsidRDefault="007842CD" w:rsidP="007842CD">
            <w:pPr>
              <w:pStyle w:val="NormalWeb"/>
              <w:spacing w:before="0" w:beforeAutospacing="0" w:after="0" w:afterAutospacing="0"/>
              <w:rPr>
                <w:rFonts w:ascii="Segoe UI" w:hAnsi="Segoe UI" w:cs="Segoe UI"/>
                <w:color w:val="595959"/>
                <w:sz w:val="20"/>
                <w:szCs w:val="20"/>
              </w:rPr>
            </w:pPr>
            <w:r w:rsidRPr="00C54284">
              <w:rPr>
                <w:rFonts w:ascii="Segoe UI" w:hAnsi="Segoe UI" w:cs="Segoe UI"/>
                <w:sz w:val="20"/>
                <w:szCs w:val="20"/>
              </w:rPr>
              <w:t>8.8s</w:t>
            </w:r>
          </w:p>
        </w:tc>
        <w:tc>
          <w:tcPr>
            <w:tcW w:w="15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408CABD" w14:textId="3D78DFA5" w:rsidR="007842CD" w:rsidRPr="00C54284" w:rsidRDefault="007842CD" w:rsidP="007842CD">
            <w:pPr>
              <w:pStyle w:val="NormalWeb"/>
              <w:spacing w:before="0" w:beforeAutospacing="0" w:after="0" w:afterAutospacing="0"/>
              <w:rPr>
                <w:rFonts w:ascii="Segoe UI" w:hAnsi="Segoe UI" w:cs="Segoe UI"/>
                <w:color w:val="595959"/>
                <w:sz w:val="20"/>
                <w:szCs w:val="20"/>
              </w:rPr>
            </w:pPr>
            <w:r w:rsidRPr="00C54284">
              <w:rPr>
                <w:rFonts w:ascii="Segoe UI" w:hAnsi="Segoe UI" w:cs="Segoe UI"/>
                <w:sz w:val="20"/>
                <w:szCs w:val="20"/>
              </w:rPr>
              <w:t>7.1s</w:t>
            </w:r>
          </w:p>
        </w:tc>
        <w:tc>
          <w:tcPr>
            <w:tcW w:w="16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1056A8A7" w14:textId="6B084107" w:rsidR="007842CD" w:rsidRPr="00C54284" w:rsidRDefault="007842CD" w:rsidP="007842CD">
            <w:pPr>
              <w:pStyle w:val="NormalWeb"/>
              <w:spacing w:before="0" w:beforeAutospacing="0" w:after="0" w:afterAutospacing="0"/>
              <w:rPr>
                <w:rFonts w:ascii="Segoe UI" w:hAnsi="Segoe UI" w:cs="Segoe UI"/>
                <w:color w:val="595959"/>
                <w:sz w:val="20"/>
                <w:szCs w:val="20"/>
              </w:rPr>
            </w:pPr>
            <w:r w:rsidRPr="00C54284">
              <w:rPr>
                <w:rFonts w:ascii="Segoe UI" w:hAnsi="Segoe UI" w:cs="Segoe UI"/>
                <w:sz w:val="20"/>
                <w:szCs w:val="20"/>
              </w:rPr>
              <w:t>1.0s</w:t>
            </w:r>
          </w:p>
        </w:tc>
        <w:tc>
          <w:tcPr>
            <w:tcW w:w="15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790C909" w14:textId="22AC96EE" w:rsidR="007842CD" w:rsidRPr="00C54284" w:rsidRDefault="007842CD" w:rsidP="007842CD">
            <w:pPr>
              <w:pStyle w:val="NormalWeb"/>
              <w:spacing w:before="0" w:beforeAutospacing="0" w:after="0" w:afterAutospacing="0"/>
              <w:rPr>
                <w:rFonts w:ascii="Segoe UI" w:hAnsi="Segoe UI" w:cs="Segoe UI"/>
                <w:color w:val="595959"/>
                <w:sz w:val="20"/>
                <w:szCs w:val="20"/>
              </w:rPr>
            </w:pPr>
            <w:r w:rsidRPr="00C54284">
              <w:rPr>
                <w:rFonts w:ascii="Segoe UI" w:hAnsi="Segoe UI" w:cs="Segoe UI"/>
                <w:sz w:val="20"/>
                <w:szCs w:val="20"/>
              </w:rPr>
              <w:t>2.9s</w:t>
            </w:r>
          </w:p>
        </w:tc>
      </w:tr>
      <w:tr w:rsidR="007842CD" w:rsidRPr="00C54284" w14:paraId="34B0DE51" w14:textId="77777777" w:rsidTr="00E27C55">
        <w:tc>
          <w:tcPr>
            <w:tcW w:w="1743"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9BB5ADE" w14:textId="77777777" w:rsidR="007842CD" w:rsidRPr="00C54284" w:rsidRDefault="007842CD" w:rsidP="007842CD">
            <w:pPr>
              <w:pStyle w:val="NormalWeb"/>
              <w:spacing w:before="0" w:beforeAutospacing="0" w:after="0" w:afterAutospacing="0"/>
              <w:rPr>
                <w:rFonts w:ascii="Segoe UI" w:hAnsi="Segoe UI" w:cs="Segoe UI"/>
                <w:b/>
                <w:bCs/>
                <w:color w:val="595959"/>
                <w:sz w:val="20"/>
                <w:szCs w:val="20"/>
              </w:rPr>
            </w:pPr>
            <w:r w:rsidRPr="00C54284">
              <w:rPr>
                <w:rFonts w:ascii="Segoe UI" w:hAnsi="Segoe UI" w:cs="Segoe UI"/>
                <w:b/>
                <w:bCs/>
                <w:color w:val="595959"/>
                <w:sz w:val="20"/>
                <w:szCs w:val="20"/>
              </w:rPr>
              <w:t>Web Dashboard</w:t>
            </w:r>
          </w:p>
        </w:tc>
        <w:tc>
          <w:tcPr>
            <w:tcW w:w="2117"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3ADB54D0" w14:textId="77777777" w:rsidR="007842CD" w:rsidRPr="00C54284" w:rsidRDefault="007842CD" w:rsidP="007842CD">
            <w:pPr>
              <w:pStyle w:val="NormalWeb"/>
              <w:spacing w:before="0" w:beforeAutospacing="0" w:after="0" w:afterAutospacing="0"/>
              <w:rPr>
                <w:rFonts w:ascii="Segoe UI" w:hAnsi="Segoe UI" w:cs="Segoe UI"/>
                <w:sz w:val="20"/>
                <w:szCs w:val="20"/>
              </w:rPr>
            </w:pPr>
            <w:r w:rsidRPr="00C54284">
              <w:rPr>
                <w:rFonts w:ascii="Segoe UI" w:hAnsi="Segoe UI" w:cs="Segoe UI"/>
                <w:sz w:val="20"/>
                <w:szCs w:val="20"/>
              </w:rPr>
              <w:t>684 Matters</w:t>
            </w:r>
          </w:p>
          <w:p w14:paraId="1C8D17DB" w14:textId="0B5184AF" w:rsidR="007842CD" w:rsidRPr="00C54284" w:rsidRDefault="007842CD" w:rsidP="007842CD">
            <w:pPr>
              <w:pStyle w:val="NormalWeb"/>
              <w:spacing w:before="0" w:beforeAutospacing="0" w:after="0" w:afterAutospacing="0"/>
              <w:rPr>
                <w:rFonts w:ascii="Segoe UI" w:hAnsi="Segoe UI" w:cs="Segoe UI"/>
                <w:color w:val="595959"/>
                <w:sz w:val="20"/>
                <w:szCs w:val="20"/>
              </w:rPr>
            </w:pPr>
            <w:r w:rsidRPr="00C54284">
              <w:rPr>
                <w:rFonts w:ascii="Segoe UI" w:hAnsi="Segoe UI" w:cs="Segoe UI"/>
                <w:sz w:val="20"/>
                <w:szCs w:val="20"/>
              </w:rPr>
              <w:t>2598 Documents</w:t>
            </w:r>
          </w:p>
        </w:tc>
        <w:tc>
          <w:tcPr>
            <w:tcW w:w="144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BD8E8A6" w14:textId="4ECF6AA2" w:rsidR="007842CD" w:rsidRPr="00C54284" w:rsidRDefault="007842CD" w:rsidP="007842CD">
            <w:pPr>
              <w:pStyle w:val="NormalWeb"/>
              <w:spacing w:before="0" w:beforeAutospacing="0" w:after="0" w:afterAutospacing="0"/>
              <w:rPr>
                <w:rFonts w:ascii="Segoe UI" w:hAnsi="Segoe UI" w:cs="Segoe UI"/>
                <w:color w:val="595959"/>
                <w:sz w:val="20"/>
                <w:szCs w:val="20"/>
              </w:rPr>
            </w:pPr>
            <w:r w:rsidRPr="00C54284">
              <w:rPr>
                <w:rFonts w:ascii="Segoe UI" w:hAnsi="Segoe UI" w:cs="Segoe UI"/>
                <w:sz w:val="20"/>
                <w:szCs w:val="20"/>
              </w:rPr>
              <w:t>5.8s</w:t>
            </w:r>
          </w:p>
        </w:tc>
        <w:tc>
          <w:tcPr>
            <w:tcW w:w="159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B621C11" w14:textId="12F8EC8B" w:rsidR="007842CD" w:rsidRPr="00C54284" w:rsidRDefault="007842CD" w:rsidP="007842CD">
            <w:pPr>
              <w:pStyle w:val="NormalWeb"/>
              <w:spacing w:before="0" w:beforeAutospacing="0" w:after="0" w:afterAutospacing="0"/>
              <w:rPr>
                <w:rFonts w:ascii="Segoe UI" w:hAnsi="Segoe UI" w:cs="Segoe UI"/>
                <w:color w:val="595959"/>
                <w:sz w:val="20"/>
                <w:szCs w:val="20"/>
              </w:rPr>
            </w:pPr>
            <w:r w:rsidRPr="00C54284">
              <w:rPr>
                <w:rFonts w:ascii="Segoe UI" w:hAnsi="Segoe UI" w:cs="Segoe UI"/>
                <w:sz w:val="20"/>
                <w:szCs w:val="20"/>
              </w:rPr>
              <w:t>7.0s</w:t>
            </w:r>
          </w:p>
        </w:tc>
        <w:tc>
          <w:tcPr>
            <w:tcW w:w="1642"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7DDBAA70" w14:textId="32D4D993" w:rsidR="007842CD" w:rsidRPr="00C54284" w:rsidRDefault="007842CD" w:rsidP="007842CD">
            <w:pPr>
              <w:pStyle w:val="NormalWeb"/>
              <w:spacing w:before="0" w:beforeAutospacing="0" w:after="0" w:afterAutospacing="0"/>
              <w:rPr>
                <w:rFonts w:ascii="Segoe UI" w:hAnsi="Segoe UI" w:cs="Segoe UI"/>
                <w:color w:val="595959"/>
                <w:sz w:val="20"/>
                <w:szCs w:val="20"/>
              </w:rPr>
            </w:pPr>
            <w:r w:rsidRPr="00C54284">
              <w:rPr>
                <w:rFonts w:ascii="Segoe UI" w:hAnsi="Segoe UI" w:cs="Segoe UI"/>
                <w:sz w:val="20"/>
                <w:szCs w:val="20"/>
              </w:rPr>
              <w:t>1.3s</w:t>
            </w:r>
          </w:p>
        </w:tc>
        <w:tc>
          <w:tcPr>
            <w:tcW w:w="152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tcPr>
          <w:p w14:paraId="6F268B0A" w14:textId="173948AF" w:rsidR="007842CD" w:rsidRPr="00C54284" w:rsidRDefault="007842CD" w:rsidP="007842CD">
            <w:pPr>
              <w:pStyle w:val="NormalWeb"/>
              <w:spacing w:before="0" w:beforeAutospacing="0" w:after="0" w:afterAutospacing="0"/>
              <w:rPr>
                <w:rFonts w:ascii="Segoe UI" w:hAnsi="Segoe UI" w:cs="Segoe UI"/>
                <w:color w:val="595959"/>
                <w:sz w:val="20"/>
                <w:szCs w:val="20"/>
              </w:rPr>
            </w:pPr>
            <w:r w:rsidRPr="00C54284">
              <w:rPr>
                <w:rFonts w:ascii="Segoe UI" w:hAnsi="Segoe UI" w:cs="Segoe UI"/>
                <w:sz w:val="20"/>
                <w:szCs w:val="20"/>
              </w:rPr>
              <w:t>2.3s</w:t>
            </w:r>
          </w:p>
        </w:tc>
      </w:tr>
    </w:tbl>
    <w:p w14:paraId="2B9327F1" w14:textId="2F8BBA0D" w:rsidR="000A7EA9" w:rsidRPr="00C54284" w:rsidRDefault="000A7EA9" w:rsidP="000A7EA9">
      <w:pPr>
        <w:pStyle w:val="Body"/>
        <w:ind w:left="720"/>
        <w:rPr>
          <w:rFonts w:ascii="Segoe UI" w:hAnsi="Segoe UI" w:cs="Segoe UI"/>
        </w:rPr>
      </w:pPr>
      <w:r w:rsidRPr="00C54284">
        <w:rPr>
          <w:rFonts w:ascii="Segoe UI" w:hAnsi="Segoe UI" w:cs="Segoe UI"/>
        </w:rPr>
        <w:t>Detailed performance testing report can be found in TFS at the following location,</w:t>
      </w:r>
    </w:p>
    <w:p w14:paraId="004DA19F" w14:textId="52BDB400" w:rsidR="00E27C55" w:rsidRPr="00C54284" w:rsidRDefault="00A34A12" w:rsidP="000A7EA9">
      <w:pPr>
        <w:pStyle w:val="Body"/>
        <w:ind w:left="720"/>
        <w:rPr>
          <w:rFonts w:ascii="Segoe UI" w:hAnsi="Segoe UI" w:cs="Segoe UI"/>
        </w:rPr>
      </w:pPr>
      <w:hyperlink r:id="rId180" w:anchor="path=%24%2FMatter+Center%2FTest%2FPerformance+testing&amp;_a=contents" w:history="1">
        <w:r w:rsidR="00B16859" w:rsidRPr="007E2B8B">
          <w:rPr>
            <w:rStyle w:val="Hyperlink"/>
            <w:rFonts w:ascii="Segoe UI" w:hAnsi="Segoe UI" w:cs="Segoe UI"/>
          </w:rPr>
          <w:t>https://mattercenter.visualstudio.com/DefaultCollection/Matter%20Center/_versionControl#path=%24%2FMatter+Center%2FTest%2FPerformance+testing&amp;_a=contents</w:t>
        </w:r>
      </w:hyperlink>
      <w:r w:rsidR="00B16859">
        <w:rPr>
          <w:rFonts w:ascii="Segoe UI" w:hAnsi="Segoe UI" w:cs="Segoe UI"/>
        </w:rPr>
        <w:t xml:space="preserve"> </w:t>
      </w:r>
      <w:r w:rsidR="000A7EA9" w:rsidRPr="00C54284">
        <w:rPr>
          <w:rFonts w:ascii="Segoe UI" w:hAnsi="Segoe UI" w:cs="Segoe UI"/>
        </w:rPr>
        <w:t xml:space="preserve"> </w:t>
      </w:r>
    </w:p>
    <w:p w14:paraId="3D3DFC38" w14:textId="6B268916" w:rsidR="00E27C55" w:rsidRPr="00C54284" w:rsidRDefault="00E27C55" w:rsidP="0088376A">
      <w:pPr>
        <w:pStyle w:val="Heading2"/>
        <w:numPr>
          <w:ilvl w:val="1"/>
          <w:numId w:val="10"/>
        </w:numPr>
        <w:tabs>
          <w:tab w:val="clear" w:pos="10206"/>
        </w:tabs>
        <w:ind w:left="846"/>
        <w:rPr>
          <w:rFonts w:ascii="Segoe UI" w:hAnsi="Segoe UI" w:cs="Segoe UI"/>
        </w:rPr>
      </w:pPr>
      <w:bookmarkStart w:id="2415" w:name="_Toc393127994"/>
      <w:bookmarkStart w:id="2416" w:name="_Toc426022716"/>
      <w:r w:rsidRPr="00C54284">
        <w:rPr>
          <w:rFonts w:ascii="Segoe UI" w:hAnsi="Segoe UI" w:cs="Segoe UI"/>
        </w:rPr>
        <w:lastRenderedPageBreak/>
        <w:t>Setup and Deployment Strategy</w:t>
      </w:r>
      <w:bookmarkEnd w:id="2415"/>
      <w:bookmarkEnd w:id="2416"/>
    </w:p>
    <w:p w14:paraId="0E01D7AD" w14:textId="77777777" w:rsidR="00E27C55" w:rsidRPr="00C54284" w:rsidRDefault="00E27C55" w:rsidP="00E27C55">
      <w:pPr>
        <w:pStyle w:val="Body"/>
        <w:ind w:left="1440"/>
        <w:rPr>
          <w:rFonts w:ascii="Segoe UI" w:hAnsi="Segoe UI" w:cs="Segoe UI"/>
        </w:rPr>
      </w:pPr>
      <w:r w:rsidRPr="00C54284">
        <w:rPr>
          <w:rFonts w:ascii="Segoe UI" w:hAnsi="Segoe UI" w:cs="Segoe UI"/>
        </w:rPr>
        <w:t>One click deployment steps are present at the following location:</w:t>
      </w:r>
    </w:p>
    <w:p w14:paraId="773C5A43" w14:textId="0950EA7B" w:rsidR="00E27C55" w:rsidRPr="00C54284" w:rsidRDefault="00A34A12" w:rsidP="003D0224">
      <w:pPr>
        <w:ind w:left="1440"/>
        <w:rPr>
          <w:rFonts w:ascii="Segoe UI" w:hAnsi="Segoe UI" w:cs="Segoe UI"/>
          <w:sz w:val="20"/>
          <w:szCs w:val="20"/>
        </w:rPr>
      </w:pPr>
      <w:hyperlink r:id="rId181" w:history="1">
        <w:r w:rsidR="00B16859" w:rsidRPr="007E2B8B">
          <w:rPr>
            <w:rStyle w:val="Hyperlink"/>
            <w:rFonts w:ascii="Segoe UI" w:hAnsi="Segoe UI" w:cs="Segoe UI"/>
            <w:sz w:val="20"/>
            <w:szCs w:val="20"/>
          </w:rPr>
          <w:t>https://mattercenter.visualstudio.com/DefaultCollection/9178d346-c6b0-456b-bbe5-0d12faac1372/_api/_versioncontrol/itemContent?repositoryId=&amp;path=%24%2FMatter+Center%2FDocuments%2FDesign%2FOne+Click+Deployment+Steps.docx&amp;version=C1870&amp;contentOnly=false&amp;__v=5</w:t>
        </w:r>
      </w:hyperlink>
      <w:r w:rsidR="00B16859">
        <w:rPr>
          <w:rFonts w:ascii="Segoe UI" w:hAnsi="Segoe UI" w:cs="Segoe UI"/>
          <w:sz w:val="20"/>
          <w:szCs w:val="20"/>
        </w:rPr>
        <w:t xml:space="preserve"> </w:t>
      </w:r>
    </w:p>
    <w:p w14:paraId="615FB619" w14:textId="6D5526EE" w:rsidR="00E27C55" w:rsidRPr="00C54284" w:rsidRDefault="00E27C55" w:rsidP="0088376A">
      <w:pPr>
        <w:pStyle w:val="Heading2"/>
        <w:numPr>
          <w:ilvl w:val="1"/>
          <w:numId w:val="10"/>
        </w:numPr>
        <w:tabs>
          <w:tab w:val="clear" w:pos="10206"/>
        </w:tabs>
        <w:ind w:left="846"/>
        <w:rPr>
          <w:rFonts w:ascii="Segoe UI" w:hAnsi="Segoe UI" w:cs="Segoe UI"/>
        </w:rPr>
      </w:pPr>
      <w:bookmarkStart w:id="2417" w:name="_Toc393127995"/>
      <w:bookmarkStart w:id="2418" w:name="_Toc426022717"/>
      <w:r w:rsidRPr="00C54284">
        <w:rPr>
          <w:rFonts w:ascii="Segoe UI" w:hAnsi="Segoe UI" w:cs="Segoe UI"/>
        </w:rPr>
        <w:t>Software Development Environment</w:t>
      </w:r>
      <w:bookmarkEnd w:id="2417"/>
      <w:bookmarkEnd w:id="2418"/>
    </w:p>
    <w:p w14:paraId="2FD9BD5E" w14:textId="0AD58197" w:rsidR="00E27C55" w:rsidRPr="00C54284" w:rsidRDefault="00E27C55" w:rsidP="0088376A">
      <w:pPr>
        <w:pStyle w:val="Heading30"/>
        <w:numPr>
          <w:ilvl w:val="2"/>
          <w:numId w:val="38"/>
        </w:numPr>
        <w:rPr>
          <w:rFonts w:ascii="Segoe UI" w:hAnsi="Segoe UI" w:cs="Segoe UI"/>
          <w:kern w:val="32"/>
        </w:rPr>
      </w:pPr>
      <w:bookmarkStart w:id="2419" w:name="_Toc393127996"/>
      <w:bookmarkStart w:id="2420" w:name="_Toc426022718"/>
      <w:r w:rsidRPr="00C54284">
        <w:rPr>
          <w:rFonts w:ascii="Segoe UI" w:hAnsi="Segoe UI" w:cs="Segoe UI"/>
          <w:kern w:val="32"/>
        </w:rPr>
        <w:t>Version Control System</w:t>
      </w:r>
      <w:bookmarkEnd w:id="2419"/>
      <w:bookmarkEnd w:id="2420"/>
    </w:p>
    <w:p w14:paraId="4F428249" w14:textId="6964FE4B" w:rsidR="00E27C55" w:rsidRPr="00C54284" w:rsidRDefault="00E27C55" w:rsidP="00E27C55">
      <w:pPr>
        <w:pStyle w:val="Body"/>
        <w:ind w:left="1440"/>
        <w:rPr>
          <w:rFonts w:ascii="Segoe UI" w:hAnsi="Segoe UI" w:cs="Segoe UI"/>
        </w:rPr>
      </w:pPr>
      <w:r w:rsidRPr="00C54284">
        <w:rPr>
          <w:rFonts w:ascii="Segoe UI" w:hAnsi="Segoe UI" w:cs="Segoe UI"/>
        </w:rPr>
        <w:t xml:space="preserve">Microsoft Visual Studio </w:t>
      </w:r>
      <w:r w:rsidR="004F1004" w:rsidRPr="00C54284">
        <w:rPr>
          <w:rFonts w:ascii="Segoe UI" w:hAnsi="Segoe UI" w:cs="Segoe UI"/>
        </w:rPr>
        <w:t>Online</w:t>
      </w:r>
      <w:r w:rsidRPr="00C54284">
        <w:rPr>
          <w:rFonts w:ascii="Segoe UI" w:hAnsi="Segoe UI" w:cs="Segoe UI"/>
        </w:rPr>
        <w:t xml:space="preserve"> (</w:t>
      </w:r>
      <w:r w:rsidR="004F1004" w:rsidRPr="00C54284">
        <w:rPr>
          <w:rFonts w:ascii="Segoe UI" w:hAnsi="Segoe UI" w:cs="Segoe UI"/>
        </w:rPr>
        <w:t>VSO</w:t>
      </w:r>
      <w:r w:rsidRPr="00C54284">
        <w:rPr>
          <w:rFonts w:ascii="Segoe UI" w:hAnsi="Segoe UI" w:cs="Segoe UI"/>
        </w:rPr>
        <w:t>) is used to manage and handle all code modules</w:t>
      </w:r>
    </w:p>
    <w:p w14:paraId="458CFAC5" w14:textId="112D540B" w:rsidR="00E27C55" w:rsidRPr="00C54284" w:rsidRDefault="00A34A12" w:rsidP="00E27C55">
      <w:pPr>
        <w:pStyle w:val="Body"/>
        <w:ind w:left="1440"/>
        <w:rPr>
          <w:rFonts w:ascii="Segoe UI" w:hAnsi="Segoe UI" w:cs="Segoe UI"/>
        </w:rPr>
      </w:pPr>
      <w:hyperlink r:id="rId182" w:history="1">
        <w:r w:rsidR="0039296F" w:rsidRPr="00C54284">
          <w:rPr>
            <w:rStyle w:val="Hyperlink"/>
            <w:rFonts w:ascii="Segoe UI" w:hAnsi="Segoe UI" w:cs="Segoe UI"/>
          </w:rPr>
          <w:t>https://mattercenter.visualstudio.com/DefaultCollection/Matter%20Center</w:t>
        </w:r>
      </w:hyperlink>
      <w:r w:rsidR="0039296F" w:rsidRPr="00C54284">
        <w:rPr>
          <w:rFonts w:ascii="Segoe UI" w:hAnsi="Segoe UI" w:cs="Segoe UI"/>
        </w:rPr>
        <w:t xml:space="preserve"> </w:t>
      </w:r>
      <w:r w:rsidR="00E27C55" w:rsidRPr="00C54284">
        <w:rPr>
          <w:rFonts w:ascii="Segoe UI" w:hAnsi="Segoe UI" w:cs="Segoe UI"/>
        </w:rPr>
        <w:t xml:space="preserve"> </w:t>
      </w:r>
    </w:p>
    <w:p w14:paraId="4C7D1FA6" w14:textId="7A671154" w:rsidR="00E27C55" w:rsidRPr="00C54284" w:rsidRDefault="00E27C55" w:rsidP="0088376A">
      <w:pPr>
        <w:pStyle w:val="Heading30"/>
        <w:numPr>
          <w:ilvl w:val="2"/>
          <w:numId w:val="38"/>
        </w:numPr>
        <w:rPr>
          <w:rFonts w:ascii="Segoe UI" w:hAnsi="Segoe UI" w:cs="Segoe UI"/>
          <w:kern w:val="32"/>
        </w:rPr>
      </w:pPr>
      <w:bookmarkStart w:id="2421" w:name="_Toc393127997"/>
      <w:bookmarkStart w:id="2422" w:name="_Toc426022719"/>
      <w:r w:rsidRPr="00C54284">
        <w:rPr>
          <w:rFonts w:ascii="Segoe UI" w:hAnsi="Segoe UI" w:cs="Segoe UI"/>
          <w:kern w:val="32"/>
        </w:rPr>
        <w:t>Build Procedures</w:t>
      </w:r>
      <w:bookmarkEnd w:id="2421"/>
      <w:bookmarkEnd w:id="2422"/>
    </w:p>
    <w:p w14:paraId="7733F31A" w14:textId="77777777" w:rsidR="00E27C55" w:rsidRPr="00C54284" w:rsidRDefault="00E27C55" w:rsidP="00E27C55">
      <w:pPr>
        <w:pStyle w:val="Body"/>
        <w:ind w:left="1440"/>
        <w:rPr>
          <w:rFonts w:ascii="Segoe UI" w:hAnsi="Segoe UI" w:cs="Segoe UI"/>
        </w:rPr>
      </w:pPr>
      <w:r w:rsidRPr="00C54284">
        <w:rPr>
          <w:rFonts w:ascii="Segoe UI" w:hAnsi="Segoe UI" w:cs="Segoe UI"/>
        </w:rPr>
        <w:t>Tag folder hosts the latest build version once all BVT and FVT are passed</w:t>
      </w:r>
    </w:p>
    <w:p w14:paraId="1F021772" w14:textId="5E4773FE" w:rsidR="00E27C55" w:rsidRPr="00C54284" w:rsidRDefault="00E27C55" w:rsidP="0088376A">
      <w:pPr>
        <w:pStyle w:val="Heading30"/>
        <w:numPr>
          <w:ilvl w:val="2"/>
          <w:numId w:val="38"/>
        </w:numPr>
        <w:rPr>
          <w:rFonts w:ascii="Segoe UI" w:hAnsi="Segoe UI" w:cs="Segoe UI"/>
          <w:kern w:val="32"/>
        </w:rPr>
      </w:pPr>
      <w:bookmarkStart w:id="2423" w:name="_Toc384144853"/>
      <w:bookmarkStart w:id="2424" w:name="_Toc384225843"/>
      <w:bookmarkStart w:id="2425" w:name="_Toc384230494"/>
      <w:bookmarkStart w:id="2426" w:name="_Toc393127998"/>
      <w:bookmarkStart w:id="2427" w:name="_Toc426022720"/>
      <w:bookmarkEnd w:id="2423"/>
      <w:bookmarkEnd w:id="2424"/>
      <w:bookmarkEnd w:id="2425"/>
      <w:r w:rsidRPr="00C54284">
        <w:rPr>
          <w:rFonts w:ascii="Segoe UI" w:hAnsi="Segoe UI" w:cs="Segoe UI"/>
          <w:kern w:val="32"/>
        </w:rPr>
        <w:t>Deployment Procedures</w:t>
      </w:r>
      <w:bookmarkEnd w:id="2426"/>
      <w:bookmarkEnd w:id="2427"/>
    </w:p>
    <w:p w14:paraId="2E4A3294" w14:textId="77777777" w:rsidR="00E27C55" w:rsidRPr="00C54284" w:rsidRDefault="00E27C55" w:rsidP="00E27C55">
      <w:pPr>
        <w:pStyle w:val="Body"/>
        <w:ind w:left="1440"/>
        <w:rPr>
          <w:rFonts w:ascii="Segoe UI" w:hAnsi="Segoe UI" w:cs="Segoe UI"/>
        </w:rPr>
      </w:pPr>
      <w:r w:rsidRPr="00C54284">
        <w:rPr>
          <w:rFonts w:ascii="Segoe UI" w:hAnsi="Segoe UI" w:cs="Segoe UI"/>
        </w:rPr>
        <w:t>One click deployment steps are present at the following location:</w:t>
      </w:r>
    </w:p>
    <w:p w14:paraId="055B3AA7" w14:textId="1FA3AC8A" w:rsidR="0039296F" w:rsidRPr="00C54284" w:rsidRDefault="00A34A12" w:rsidP="00E27C55">
      <w:pPr>
        <w:pStyle w:val="Body"/>
        <w:ind w:left="1440"/>
        <w:rPr>
          <w:rFonts w:ascii="Segoe UI" w:hAnsi="Segoe UI" w:cs="Segoe UI"/>
        </w:rPr>
      </w:pPr>
      <w:hyperlink r:id="rId183" w:history="1">
        <w:r w:rsidR="0032211E" w:rsidRPr="007E2B8B">
          <w:rPr>
            <w:rStyle w:val="Hyperlink"/>
            <w:rFonts w:ascii="Segoe UI" w:hAnsi="Segoe UI" w:cs="Segoe UI"/>
          </w:rPr>
          <w:t>https://mattercenter.visualstudio.com/DefaultCollection/9178d346-c6b0-456b-bbe5-0d12faac1372/_api/_versioncontrol/itemContent?repositoryId=&amp;path=%24%2FMatter+Center%2FDocuments%2FDesign%2FOne+Click+Deployment+Steps.docx&amp;version=C1870&amp;contentOnly=false&amp;__v=5</w:t>
        </w:r>
      </w:hyperlink>
      <w:r w:rsidR="0032211E">
        <w:rPr>
          <w:rFonts w:ascii="Segoe UI" w:hAnsi="Segoe UI" w:cs="Segoe UI"/>
        </w:rPr>
        <w:t xml:space="preserve"> </w:t>
      </w:r>
    </w:p>
    <w:p w14:paraId="138F2176" w14:textId="17E5DE6E" w:rsidR="00E27C55" w:rsidRPr="00C54284" w:rsidRDefault="00E27C55" w:rsidP="00E27C55">
      <w:pPr>
        <w:pStyle w:val="Body"/>
        <w:ind w:left="1440"/>
        <w:rPr>
          <w:rFonts w:ascii="Segoe UI" w:hAnsi="Segoe UI" w:cs="Segoe UI"/>
        </w:rPr>
      </w:pPr>
      <w:r w:rsidRPr="00C54284">
        <w:rPr>
          <w:rFonts w:ascii="Segoe UI" w:hAnsi="Segoe UI" w:cs="Segoe UI"/>
        </w:rPr>
        <w:t>Pure cloud deployment steps are present at the following location:</w:t>
      </w:r>
    </w:p>
    <w:p w14:paraId="750376DE" w14:textId="092EE23E" w:rsidR="00E27C55" w:rsidRPr="00C54284" w:rsidRDefault="00A34A12" w:rsidP="00E27C55">
      <w:pPr>
        <w:pStyle w:val="Body"/>
        <w:ind w:left="1440"/>
        <w:rPr>
          <w:rFonts w:ascii="Segoe UI" w:hAnsi="Segoe UI" w:cs="Segoe UI"/>
        </w:rPr>
      </w:pPr>
      <w:hyperlink r:id="rId184" w:history="1">
        <w:r w:rsidR="008D74E4" w:rsidRPr="007E2B8B">
          <w:rPr>
            <w:rStyle w:val="Hyperlink"/>
            <w:rFonts w:ascii="Segoe UI" w:hAnsi="Segoe UI" w:cs="Segoe UI"/>
          </w:rPr>
          <w:t>https://mattercenter.visualstudio.com/DefaultCollection/9178d346-c6b0-456b-bbe5-0d12faac1372/_api/_versioncontrol/itemContent?repositoryId=&amp;path=%24%2FMatter+Center%2FDocuments%2FMatter+Center+-+Deployment_On_Pure_Cloud_Environment.docx&amp;version=C1870&amp;contentOnly=false&amp;__v=5</w:t>
        </w:r>
      </w:hyperlink>
      <w:r w:rsidR="008D74E4">
        <w:rPr>
          <w:rFonts w:ascii="Segoe UI" w:hAnsi="Segoe UI" w:cs="Segoe UI"/>
        </w:rPr>
        <w:t xml:space="preserve"> </w:t>
      </w:r>
    </w:p>
    <w:p w14:paraId="20F41C09" w14:textId="77777777" w:rsidR="00E27C55" w:rsidRPr="00C54284" w:rsidRDefault="00E27C55" w:rsidP="00E27C55">
      <w:pPr>
        <w:pStyle w:val="Appendix"/>
        <w:pageBreakBefore/>
        <w:rPr>
          <w:rFonts w:ascii="Segoe UI" w:hAnsi="Segoe UI" w:cs="Segoe UI"/>
          <w:sz w:val="32"/>
          <w:szCs w:val="32"/>
        </w:rPr>
      </w:pPr>
      <w:bookmarkStart w:id="2428" w:name="_Toc98736290"/>
      <w:bookmarkStart w:id="2429" w:name="_Toc100114008"/>
      <w:bookmarkStart w:id="2430" w:name="_Toc393127999"/>
      <w:bookmarkStart w:id="2431" w:name="_Toc426022721"/>
      <w:bookmarkStart w:id="2432" w:name="_Toc503350780"/>
      <w:bookmarkStart w:id="2433" w:name="_Toc506625605"/>
      <w:bookmarkStart w:id="2434" w:name="_Toc506705244"/>
      <w:r w:rsidRPr="00C54284">
        <w:rPr>
          <w:rFonts w:ascii="Segoe UI" w:hAnsi="Segoe UI" w:cs="Segoe UI"/>
          <w:sz w:val="32"/>
          <w:szCs w:val="32"/>
        </w:rPr>
        <w:lastRenderedPageBreak/>
        <w:t>Glossary/ Definitions</w:t>
      </w:r>
      <w:bookmarkEnd w:id="2428"/>
      <w:bookmarkEnd w:id="2429"/>
      <w:bookmarkEnd w:id="2430"/>
      <w:bookmarkEnd w:id="2431"/>
    </w:p>
    <w:p w14:paraId="4FE442A3" w14:textId="77777777" w:rsidR="00E27C55" w:rsidRPr="00C54284" w:rsidRDefault="00E27C55" w:rsidP="00E27C55">
      <w:pPr>
        <w:pStyle w:val="Body"/>
        <w:rPr>
          <w:rFonts w:ascii="Segoe UI" w:hAnsi="Segoe UI" w:cs="Segoe UI"/>
        </w:rPr>
      </w:pPr>
      <w:r w:rsidRPr="00C54284">
        <w:rPr>
          <w:rFonts w:ascii="Segoe UI" w:hAnsi="Segoe UI" w:cs="Segoe UI"/>
        </w:rPr>
        <w:t>Below is a list of common terms and their definitions that are used throughout this document:</w:t>
      </w:r>
    </w:p>
    <w:tbl>
      <w:tblPr>
        <w:tblW w:w="99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48"/>
        <w:gridCol w:w="8370"/>
      </w:tblGrid>
      <w:tr w:rsidR="00E27C55" w:rsidRPr="00C54284" w14:paraId="1EBDEA1A" w14:textId="77777777" w:rsidTr="00E27C55">
        <w:trPr>
          <w:tblHeader/>
          <w:jc w:val="center"/>
        </w:trPr>
        <w:tc>
          <w:tcPr>
            <w:tcW w:w="1548" w:type="dxa"/>
            <w:tcBorders>
              <w:top w:val="nil"/>
              <w:left w:val="nil"/>
              <w:bottom w:val="nil"/>
              <w:right w:val="nil"/>
            </w:tcBorders>
            <w:shd w:val="clear" w:color="auto" w:fill="000000"/>
          </w:tcPr>
          <w:p w14:paraId="02DD37FE" w14:textId="77777777" w:rsidR="00E27C55" w:rsidRPr="00C54284" w:rsidRDefault="00E27C55" w:rsidP="00E27C55">
            <w:pPr>
              <w:pStyle w:val="TableHeading"/>
              <w:rPr>
                <w:rFonts w:ascii="Segoe UI" w:hAnsi="Segoe UI" w:cs="Segoe UI"/>
                <w:sz w:val="20"/>
                <w:szCs w:val="20"/>
              </w:rPr>
            </w:pPr>
            <w:r w:rsidRPr="00C54284">
              <w:rPr>
                <w:rFonts w:ascii="Segoe UI" w:hAnsi="Segoe UI" w:cs="Segoe UI"/>
                <w:sz w:val="20"/>
                <w:szCs w:val="20"/>
              </w:rPr>
              <w:t>Term</w:t>
            </w:r>
          </w:p>
        </w:tc>
        <w:tc>
          <w:tcPr>
            <w:tcW w:w="8370" w:type="dxa"/>
            <w:tcBorders>
              <w:top w:val="nil"/>
              <w:left w:val="nil"/>
              <w:bottom w:val="nil"/>
              <w:right w:val="nil"/>
            </w:tcBorders>
            <w:shd w:val="clear" w:color="auto" w:fill="000000"/>
          </w:tcPr>
          <w:p w14:paraId="7BB9B767" w14:textId="77777777" w:rsidR="00E27C55" w:rsidRPr="00C54284" w:rsidRDefault="00E27C55" w:rsidP="00E27C55">
            <w:pPr>
              <w:pStyle w:val="TableHeading"/>
              <w:rPr>
                <w:rFonts w:ascii="Segoe UI" w:hAnsi="Segoe UI" w:cs="Segoe UI"/>
                <w:sz w:val="20"/>
                <w:szCs w:val="20"/>
              </w:rPr>
            </w:pPr>
            <w:r w:rsidRPr="00C54284">
              <w:rPr>
                <w:rFonts w:ascii="Segoe UI" w:hAnsi="Segoe UI" w:cs="Segoe UI"/>
                <w:sz w:val="20"/>
                <w:szCs w:val="20"/>
              </w:rPr>
              <w:t>Definition</w:t>
            </w:r>
          </w:p>
        </w:tc>
      </w:tr>
      <w:tr w:rsidR="00E27C55" w:rsidRPr="00C54284" w14:paraId="39DD3DC3" w14:textId="77777777" w:rsidTr="00E27C55">
        <w:trPr>
          <w:jc w:val="center"/>
        </w:trPr>
        <w:tc>
          <w:tcPr>
            <w:tcW w:w="1548" w:type="dxa"/>
            <w:tcBorders>
              <w:top w:val="nil"/>
            </w:tcBorders>
          </w:tcPr>
          <w:p w14:paraId="76CA9F6A" w14:textId="77777777" w:rsidR="00E27C55" w:rsidRPr="00C54284" w:rsidRDefault="00E27C55" w:rsidP="00E27C55">
            <w:pPr>
              <w:pStyle w:val="TableCell"/>
              <w:rPr>
                <w:rFonts w:ascii="Segoe UI" w:hAnsi="Segoe UI" w:cs="Segoe UI"/>
                <w:sz w:val="20"/>
                <w:szCs w:val="20"/>
              </w:rPr>
            </w:pPr>
            <w:r w:rsidRPr="00C54284">
              <w:rPr>
                <w:rFonts w:ascii="Segoe UI" w:hAnsi="Segoe UI" w:cs="Segoe UI"/>
                <w:sz w:val="20"/>
                <w:szCs w:val="20"/>
              </w:rPr>
              <w:t>SP App</w:t>
            </w:r>
          </w:p>
        </w:tc>
        <w:tc>
          <w:tcPr>
            <w:tcW w:w="8370" w:type="dxa"/>
            <w:tcBorders>
              <w:top w:val="nil"/>
            </w:tcBorders>
          </w:tcPr>
          <w:p w14:paraId="565299A5" w14:textId="77777777" w:rsidR="00E27C55" w:rsidRPr="00C54284" w:rsidRDefault="00E27C55" w:rsidP="00E27C55">
            <w:pPr>
              <w:pStyle w:val="TableCell"/>
              <w:rPr>
                <w:rFonts w:ascii="Segoe UI" w:hAnsi="Segoe UI" w:cs="Segoe UI"/>
                <w:sz w:val="20"/>
                <w:szCs w:val="20"/>
              </w:rPr>
            </w:pPr>
            <w:r w:rsidRPr="00C54284">
              <w:rPr>
                <w:rFonts w:ascii="Segoe UI" w:hAnsi="Segoe UI" w:cs="Segoe UI"/>
                <w:sz w:val="20"/>
                <w:szCs w:val="20"/>
              </w:rPr>
              <w:t>SharePoint 2013 App</w:t>
            </w:r>
          </w:p>
        </w:tc>
      </w:tr>
      <w:tr w:rsidR="00E27C55" w:rsidRPr="00C54284" w14:paraId="57AB005B" w14:textId="77777777" w:rsidTr="00E27C55">
        <w:trPr>
          <w:jc w:val="center"/>
        </w:trPr>
        <w:tc>
          <w:tcPr>
            <w:tcW w:w="1548" w:type="dxa"/>
          </w:tcPr>
          <w:p w14:paraId="77972E1D" w14:textId="77777777" w:rsidR="00E27C55" w:rsidRPr="00C54284" w:rsidRDefault="00E27C55" w:rsidP="00E27C55">
            <w:pPr>
              <w:pStyle w:val="TableCell"/>
              <w:rPr>
                <w:rFonts w:ascii="Segoe UI" w:hAnsi="Segoe UI" w:cs="Segoe UI"/>
                <w:sz w:val="20"/>
                <w:szCs w:val="20"/>
              </w:rPr>
            </w:pPr>
            <w:r w:rsidRPr="00C54284">
              <w:rPr>
                <w:rFonts w:ascii="Segoe UI" w:hAnsi="Segoe UI" w:cs="Segoe UI"/>
                <w:sz w:val="20"/>
                <w:szCs w:val="20"/>
              </w:rPr>
              <w:t>SPAppToken</w:t>
            </w:r>
          </w:p>
        </w:tc>
        <w:tc>
          <w:tcPr>
            <w:tcW w:w="8370" w:type="dxa"/>
          </w:tcPr>
          <w:p w14:paraId="7DD10B4A" w14:textId="77777777" w:rsidR="00E27C55" w:rsidRPr="00C54284" w:rsidRDefault="00E27C55" w:rsidP="00E27C55">
            <w:pPr>
              <w:pStyle w:val="TableCell"/>
              <w:rPr>
                <w:rFonts w:ascii="Segoe UI" w:hAnsi="Segoe UI" w:cs="Segoe UI"/>
                <w:sz w:val="20"/>
                <w:szCs w:val="20"/>
              </w:rPr>
            </w:pPr>
            <w:r w:rsidRPr="00C54284">
              <w:rPr>
                <w:rFonts w:ascii="Segoe UI" w:hAnsi="Segoe UI" w:cs="Segoe UI"/>
                <w:sz w:val="20"/>
                <w:szCs w:val="20"/>
              </w:rPr>
              <w:t>SharePoint App Token retrived from SharePoint when users is successfully logged in</w:t>
            </w:r>
          </w:p>
        </w:tc>
      </w:tr>
      <w:tr w:rsidR="00E27C55" w:rsidRPr="00C54284" w14:paraId="23BB691F" w14:textId="77777777" w:rsidTr="00E27C55">
        <w:trPr>
          <w:jc w:val="center"/>
        </w:trPr>
        <w:tc>
          <w:tcPr>
            <w:tcW w:w="1548" w:type="dxa"/>
          </w:tcPr>
          <w:p w14:paraId="5639813E" w14:textId="77777777" w:rsidR="00E27C55" w:rsidRPr="00C54284" w:rsidRDefault="00E27C55" w:rsidP="00E27C55">
            <w:pPr>
              <w:pStyle w:val="TableCell"/>
              <w:rPr>
                <w:rFonts w:ascii="Segoe UI" w:hAnsi="Segoe UI" w:cs="Segoe UI"/>
                <w:sz w:val="20"/>
                <w:szCs w:val="20"/>
              </w:rPr>
            </w:pPr>
            <w:r w:rsidRPr="00C54284">
              <w:rPr>
                <w:rFonts w:ascii="Segoe UI" w:hAnsi="Segoe UI" w:cs="Segoe UI"/>
                <w:sz w:val="20"/>
                <w:szCs w:val="20"/>
              </w:rPr>
              <w:t>Refresh Token</w:t>
            </w:r>
          </w:p>
        </w:tc>
        <w:tc>
          <w:tcPr>
            <w:tcW w:w="8370" w:type="dxa"/>
          </w:tcPr>
          <w:p w14:paraId="77200DB9" w14:textId="77777777" w:rsidR="00E27C55" w:rsidRPr="00C54284" w:rsidRDefault="00E27C55" w:rsidP="00E27C55">
            <w:pPr>
              <w:pStyle w:val="TableCell"/>
              <w:rPr>
                <w:rFonts w:ascii="Segoe UI" w:hAnsi="Segoe UI" w:cs="Segoe UI"/>
                <w:sz w:val="20"/>
                <w:szCs w:val="20"/>
              </w:rPr>
            </w:pPr>
            <w:r w:rsidRPr="00C54284">
              <w:rPr>
                <w:rFonts w:ascii="Segoe UI" w:hAnsi="Segoe UI" w:cs="Segoe UI"/>
                <w:sz w:val="20"/>
                <w:szCs w:val="20"/>
              </w:rPr>
              <w:t>Token generated from SPAppToken that is used for authentication within the app on load</w:t>
            </w:r>
          </w:p>
        </w:tc>
      </w:tr>
      <w:tr w:rsidR="00E27C55" w:rsidRPr="00C54284" w14:paraId="08131067" w14:textId="77777777" w:rsidTr="00E27C55">
        <w:trPr>
          <w:jc w:val="center"/>
        </w:trPr>
        <w:tc>
          <w:tcPr>
            <w:tcW w:w="1548" w:type="dxa"/>
          </w:tcPr>
          <w:p w14:paraId="67BC87ED" w14:textId="77777777" w:rsidR="00E27C55" w:rsidRPr="00C54284" w:rsidRDefault="00E27C55" w:rsidP="00E27C55">
            <w:pPr>
              <w:pStyle w:val="TableCell"/>
              <w:rPr>
                <w:rFonts w:ascii="Segoe UI" w:hAnsi="Segoe UI" w:cs="Segoe UI"/>
                <w:sz w:val="20"/>
                <w:szCs w:val="20"/>
              </w:rPr>
            </w:pPr>
            <w:r w:rsidRPr="00C54284">
              <w:rPr>
                <w:rFonts w:ascii="Segoe UI" w:hAnsi="Segoe UI" w:cs="Segoe UI"/>
                <w:sz w:val="20"/>
                <w:szCs w:val="20"/>
              </w:rPr>
              <w:t>UI</w:t>
            </w:r>
          </w:p>
        </w:tc>
        <w:tc>
          <w:tcPr>
            <w:tcW w:w="8370" w:type="dxa"/>
          </w:tcPr>
          <w:p w14:paraId="46B77BBE" w14:textId="77777777" w:rsidR="00E27C55" w:rsidRPr="00C54284" w:rsidRDefault="00E27C55" w:rsidP="00E27C55">
            <w:pPr>
              <w:pStyle w:val="TableCell"/>
              <w:rPr>
                <w:rFonts w:ascii="Segoe UI" w:hAnsi="Segoe UI" w:cs="Segoe UI"/>
                <w:sz w:val="20"/>
                <w:szCs w:val="20"/>
              </w:rPr>
            </w:pPr>
            <w:r w:rsidRPr="00C54284">
              <w:rPr>
                <w:rFonts w:ascii="Segoe UI" w:hAnsi="Segoe UI" w:cs="Segoe UI"/>
                <w:sz w:val="20"/>
                <w:szCs w:val="20"/>
              </w:rPr>
              <w:t>User Interface</w:t>
            </w:r>
          </w:p>
        </w:tc>
      </w:tr>
      <w:tr w:rsidR="00E27C55" w:rsidRPr="00C54284" w14:paraId="3CFCB441" w14:textId="77777777" w:rsidTr="00E27C55">
        <w:trPr>
          <w:jc w:val="center"/>
        </w:trPr>
        <w:tc>
          <w:tcPr>
            <w:tcW w:w="1548" w:type="dxa"/>
          </w:tcPr>
          <w:p w14:paraId="5E68F3DE" w14:textId="77777777" w:rsidR="00E27C55" w:rsidRPr="00C54284" w:rsidRDefault="00E27C55" w:rsidP="00E27C55">
            <w:pPr>
              <w:pStyle w:val="TableCell"/>
              <w:rPr>
                <w:rFonts w:ascii="Segoe UI" w:hAnsi="Segoe UI" w:cs="Segoe UI"/>
                <w:sz w:val="20"/>
                <w:szCs w:val="20"/>
              </w:rPr>
            </w:pPr>
            <w:r w:rsidRPr="00C54284">
              <w:rPr>
                <w:rFonts w:ascii="Segoe UI" w:hAnsi="Segoe UI" w:cs="Segoe UI"/>
                <w:sz w:val="20"/>
                <w:szCs w:val="20"/>
              </w:rPr>
              <w:t>SPO</w:t>
            </w:r>
          </w:p>
        </w:tc>
        <w:tc>
          <w:tcPr>
            <w:tcW w:w="8370" w:type="dxa"/>
          </w:tcPr>
          <w:p w14:paraId="7B606B2E" w14:textId="77777777" w:rsidR="00E27C55" w:rsidRPr="00C54284" w:rsidRDefault="00E27C55" w:rsidP="00E27C55">
            <w:pPr>
              <w:pStyle w:val="TableCell"/>
              <w:rPr>
                <w:rFonts w:ascii="Segoe UI" w:hAnsi="Segoe UI" w:cs="Segoe UI"/>
                <w:sz w:val="20"/>
                <w:szCs w:val="20"/>
              </w:rPr>
            </w:pPr>
            <w:r w:rsidRPr="00C54284">
              <w:rPr>
                <w:rFonts w:ascii="Segoe UI" w:hAnsi="Segoe UI" w:cs="Segoe UI"/>
                <w:sz w:val="20"/>
                <w:szCs w:val="20"/>
              </w:rPr>
              <w:t>SharePoint Online 2013</w:t>
            </w:r>
          </w:p>
        </w:tc>
      </w:tr>
      <w:tr w:rsidR="00E27C55" w:rsidRPr="00C54284" w14:paraId="1D493893" w14:textId="77777777" w:rsidTr="00E27C55">
        <w:trPr>
          <w:jc w:val="center"/>
        </w:trPr>
        <w:tc>
          <w:tcPr>
            <w:tcW w:w="1548" w:type="dxa"/>
          </w:tcPr>
          <w:p w14:paraId="459BF4DC" w14:textId="77777777" w:rsidR="00E27C55" w:rsidRPr="00C54284" w:rsidRDefault="00E27C55" w:rsidP="00E27C55">
            <w:pPr>
              <w:pStyle w:val="TableCell"/>
              <w:rPr>
                <w:rFonts w:ascii="Segoe UI" w:hAnsi="Segoe UI" w:cs="Segoe UI"/>
                <w:sz w:val="20"/>
                <w:szCs w:val="20"/>
              </w:rPr>
            </w:pPr>
            <w:r w:rsidRPr="00C54284">
              <w:rPr>
                <w:rFonts w:ascii="Segoe UI" w:hAnsi="Segoe UI" w:cs="Segoe UI"/>
                <w:sz w:val="20"/>
                <w:szCs w:val="20"/>
              </w:rPr>
              <w:t>IIS</w:t>
            </w:r>
          </w:p>
        </w:tc>
        <w:tc>
          <w:tcPr>
            <w:tcW w:w="8370" w:type="dxa"/>
          </w:tcPr>
          <w:p w14:paraId="0B0D6E32" w14:textId="77777777" w:rsidR="00E27C55" w:rsidRPr="00C54284" w:rsidRDefault="00E27C55" w:rsidP="00E27C55">
            <w:pPr>
              <w:pStyle w:val="TableCell"/>
              <w:rPr>
                <w:rFonts w:ascii="Segoe UI" w:hAnsi="Segoe UI" w:cs="Segoe UI"/>
                <w:sz w:val="20"/>
                <w:szCs w:val="20"/>
              </w:rPr>
            </w:pPr>
            <w:r w:rsidRPr="00C54284">
              <w:rPr>
                <w:rFonts w:ascii="Segoe UI" w:hAnsi="Segoe UI" w:cs="Segoe UI"/>
                <w:sz w:val="20"/>
                <w:szCs w:val="20"/>
              </w:rPr>
              <w:t>Internet Information Services</w:t>
            </w:r>
          </w:p>
        </w:tc>
      </w:tr>
      <w:tr w:rsidR="00E27C55" w:rsidRPr="00C54284" w14:paraId="551DEFA1" w14:textId="77777777" w:rsidTr="00E27C55">
        <w:trPr>
          <w:jc w:val="center"/>
        </w:trPr>
        <w:tc>
          <w:tcPr>
            <w:tcW w:w="1548" w:type="dxa"/>
          </w:tcPr>
          <w:p w14:paraId="1D0C3306" w14:textId="77777777" w:rsidR="00E27C55" w:rsidRPr="00C54284" w:rsidRDefault="00E27C55" w:rsidP="00E27C55">
            <w:pPr>
              <w:pStyle w:val="TableCell"/>
              <w:rPr>
                <w:rFonts w:ascii="Segoe UI" w:hAnsi="Segoe UI" w:cs="Segoe UI"/>
                <w:sz w:val="20"/>
                <w:szCs w:val="20"/>
              </w:rPr>
            </w:pPr>
            <w:r w:rsidRPr="00C54284">
              <w:rPr>
                <w:rFonts w:ascii="Segoe UI" w:hAnsi="Segoe UI" w:cs="Segoe UI"/>
                <w:sz w:val="20"/>
                <w:szCs w:val="20"/>
              </w:rPr>
              <w:t>WCF Service</w:t>
            </w:r>
          </w:p>
        </w:tc>
        <w:tc>
          <w:tcPr>
            <w:tcW w:w="8370" w:type="dxa"/>
          </w:tcPr>
          <w:p w14:paraId="780E3BED" w14:textId="77777777" w:rsidR="00E27C55" w:rsidRPr="00C54284" w:rsidRDefault="00E27C55" w:rsidP="00E27C55">
            <w:pPr>
              <w:pStyle w:val="TableCell"/>
              <w:rPr>
                <w:rFonts w:ascii="Segoe UI" w:hAnsi="Segoe UI" w:cs="Segoe UI"/>
                <w:sz w:val="20"/>
                <w:szCs w:val="20"/>
              </w:rPr>
            </w:pPr>
            <w:r w:rsidRPr="00C54284">
              <w:rPr>
                <w:rFonts w:ascii="Segoe UI" w:hAnsi="Segoe UI" w:cs="Segoe UI"/>
                <w:sz w:val="20"/>
                <w:szCs w:val="20"/>
              </w:rPr>
              <w:t>Windows Communication Foundation Services</w:t>
            </w:r>
          </w:p>
        </w:tc>
      </w:tr>
      <w:tr w:rsidR="00E27C55" w:rsidRPr="00C54284" w14:paraId="453F9E1A" w14:textId="77777777" w:rsidTr="00E27C55">
        <w:trPr>
          <w:jc w:val="center"/>
        </w:trPr>
        <w:tc>
          <w:tcPr>
            <w:tcW w:w="1548" w:type="dxa"/>
          </w:tcPr>
          <w:p w14:paraId="787EC921" w14:textId="77777777" w:rsidR="00E27C55" w:rsidRPr="00C54284" w:rsidRDefault="00E27C55" w:rsidP="00E27C55">
            <w:pPr>
              <w:pStyle w:val="TableCell"/>
              <w:rPr>
                <w:rFonts w:ascii="Segoe UI" w:hAnsi="Segoe UI" w:cs="Segoe UI"/>
                <w:sz w:val="20"/>
                <w:szCs w:val="20"/>
              </w:rPr>
            </w:pPr>
            <w:r w:rsidRPr="00C54284">
              <w:rPr>
                <w:rFonts w:ascii="Segoe UI" w:hAnsi="Segoe UI" w:cs="Segoe UI"/>
                <w:sz w:val="20"/>
                <w:szCs w:val="20"/>
              </w:rPr>
              <w:t>API</w:t>
            </w:r>
          </w:p>
        </w:tc>
        <w:tc>
          <w:tcPr>
            <w:tcW w:w="8370" w:type="dxa"/>
          </w:tcPr>
          <w:p w14:paraId="32F6E86E" w14:textId="77777777" w:rsidR="00E27C55" w:rsidRPr="00C54284" w:rsidRDefault="00E27C55" w:rsidP="00E27C55">
            <w:pPr>
              <w:pStyle w:val="TableCell"/>
              <w:rPr>
                <w:rFonts w:ascii="Segoe UI" w:hAnsi="Segoe UI" w:cs="Segoe UI"/>
                <w:sz w:val="20"/>
                <w:szCs w:val="20"/>
              </w:rPr>
            </w:pPr>
            <w:r w:rsidRPr="00C54284">
              <w:rPr>
                <w:rFonts w:ascii="Segoe UI" w:hAnsi="Segoe UI" w:cs="Segoe UI"/>
                <w:sz w:val="20"/>
                <w:szCs w:val="20"/>
              </w:rPr>
              <w:t>Application Programming Interface</w:t>
            </w:r>
          </w:p>
        </w:tc>
      </w:tr>
      <w:tr w:rsidR="00E27C55" w:rsidRPr="00C54284" w14:paraId="1CDBB96B" w14:textId="77777777" w:rsidTr="00E27C55">
        <w:trPr>
          <w:jc w:val="center"/>
        </w:trPr>
        <w:tc>
          <w:tcPr>
            <w:tcW w:w="1548" w:type="dxa"/>
          </w:tcPr>
          <w:p w14:paraId="34A112A1" w14:textId="77777777" w:rsidR="00E27C55" w:rsidRPr="00C54284" w:rsidRDefault="00E27C55" w:rsidP="00E27C55">
            <w:pPr>
              <w:pStyle w:val="TableCell"/>
              <w:rPr>
                <w:rFonts w:ascii="Segoe UI" w:hAnsi="Segoe UI" w:cs="Segoe UI"/>
                <w:sz w:val="20"/>
                <w:szCs w:val="20"/>
              </w:rPr>
            </w:pPr>
            <w:r w:rsidRPr="00C54284">
              <w:rPr>
                <w:rFonts w:ascii="Segoe UI" w:hAnsi="Segoe UI" w:cs="Segoe UI"/>
                <w:sz w:val="20"/>
                <w:szCs w:val="20"/>
              </w:rPr>
              <w:t>DMS</w:t>
            </w:r>
          </w:p>
        </w:tc>
        <w:tc>
          <w:tcPr>
            <w:tcW w:w="8370" w:type="dxa"/>
          </w:tcPr>
          <w:p w14:paraId="22547365" w14:textId="77777777" w:rsidR="00E27C55" w:rsidRPr="00C54284" w:rsidRDefault="00E27C55" w:rsidP="00E27C55">
            <w:pPr>
              <w:pStyle w:val="TableCell"/>
              <w:rPr>
                <w:rFonts w:ascii="Segoe UI" w:hAnsi="Segoe UI" w:cs="Segoe UI"/>
                <w:sz w:val="20"/>
                <w:szCs w:val="20"/>
              </w:rPr>
            </w:pPr>
            <w:r w:rsidRPr="00C54284">
              <w:rPr>
                <w:rFonts w:ascii="Segoe UI" w:hAnsi="Segoe UI" w:cs="Segoe UI"/>
                <w:sz w:val="20"/>
                <w:szCs w:val="20"/>
              </w:rPr>
              <w:t>Document Management System</w:t>
            </w:r>
          </w:p>
        </w:tc>
      </w:tr>
      <w:tr w:rsidR="00E27C55" w:rsidRPr="00C54284" w14:paraId="631401E2" w14:textId="77777777" w:rsidTr="00E27C55">
        <w:trPr>
          <w:jc w:val="center"/>
        </w:trPr>
        <w:tc>
          <w:tcPr>
            <w:tcW w:w="1548" w:type="dxa"/>
          </w:tcPr>
          <w:p w14:paraId="3464FB8A" w14:textId="77777777" w:rsidR="00E27C55" w:rsidRPr="00C54284" w:rsidRDefault="00E27C55" w:rsidP="00E27C55">
            <w:pPr>
              <w:pStyle w:val="TableCell"/>
              <w:rPr>
                <w:rFonts w:ascii="Segoe UI" w:hAnsi="Segoe UI" w:cs="Segoe UI"/>
                <w:sz w:val="20"/>
                <w:szCs w:val="20"/>
              </w:rPr>
            </w:pPr>
            <w:r w:rsidRPr="00C54284">
              <w:rPr>
                <w:rFonts w:ascii="Segoe UI" w:hAnsi="Segoe UI" w:cs="Segoe UI"/>
                <w:sz w:val="20"/>
                <w:szCs w:val="20"/>
              </w:rPr>
              <w:t>CSOM</w:t>
            </w:r>
          </w:p>
        </w:tc>
        <w:tc>
          <w:tcPr>
            <w:tcW w:w="8370" w:type="dxa"/>
          </w:tcPr>
          <w:p w14:paraId="2112A36B" w14:textId="77777777" w:rsidR="00E27C55" w:rsidRPr="00C54284" w:rsidRDefault="00E27C55" w:rsidP="00E27C55">
            <w:pPr>
              <w:pStyle w:val="TableCell"/>
              <w:rPr>
                <w:rFonts w:ascii="Segoe UI" w:hAnsi="Segoe UI" w:cs="Segoe UI"/>
                <w:color w:val="252525"/>
                <w:sz w:val="21"/>
                <w:szCs w:val="21"/>
              </w:rPr>
            </w:pPr>
            <w:r w:rsidRPr="00C54284">
              <w:rPr>
                <w:rFonts w:ascii="Segoe UI" w:hAnsi="Segoe UI" w:cs="Segoe UI"/>
                <w:sz w:val="20"/>
                <w:szCs w:val="20"/>
              </w:rPr>
              <w:t>Client-side object model</w:t>
            </w:r>
          </w:p>
        </w:tc>
      </w:tr>
      <w:tr w:rsidR="00E27C55" w:rsidRPr="00C54284" w14:paraId="19DE4BAE" w14:textId="77777777" w:rsidTr="00E27C55">
        <w:trPr>
          <w:jc w:val="center"/>
        </w:trPr>
        <w:tc>
          <w:tcPr>
            <w:tcW w:w="1548" w:type="dxa"/>
          </w:tcPr>
          <w:p w14:paraId="119915EB" w14:textId="77777777" w:rsidR="00E27C55" w:rsidRPr="00C54284" w:rsidRDefault="00E27C55" w:rsidP="00E27C55">
            <w:pPr>
              <w:pStyle w:val="TableCell"/>
              <w:rPr>
                <w:rFonts w:ascii="Segoe UI" w:hAnsi="Segoe UI" w:cs="Segoe UI"/>
                <w:sz w:val="20"/>
                <w:szCs w:val="20"/>
              </w:rPr>
            </w:pPr>
            <w:r w:rsidRPr="00C54284">
              <w:rPr>
                <w:rFonts w:ascii="Segoe UI" w:hAnsi="Segoe UI" w:cs="Segoe UI"/>
                <w:sz w:val="20"/>
                <w:szCs w:val="20"/>
              </w:rPr>
              <w:t>OOB</w:t>
            </w:r>
          </w:p>
        </w:tc>
        <w:tc>
          <w:tcPr>
            <w:tcW w:w="8370" w:type="dxa"/>
          </w:tcPr>
          <w:p w14:paraId="38EA918B" w14:textId="77777777" w:rsidR="00E27C55" w:rsidRPr="00C54284" w:rsidRDefault="00E27C55" w:rsidP="00E27C55">
            <w:pPr>
              <w:pStyle w:val="TableCell"/>
              <w:rPr>
                <w:rFonts w:ascii="Segoe UI" w:hAnsi="Segoe UI" w:cs="Segoe UI"/>
                <w:sz w:val="20"/>
                <w:szCs w:val="20"/>
              </w:rPr>
            </w:pPr>
            <w:r w:rsidRPr="00C54284">
              <w:rPr>
                <w:rFonts w:ascii="Segoe UI" w:hAnsi="Segoe UI" w:cs="Segoe UI"/>
                <w:sz w:val="20"/>
                <w:szCs w:val="20"/>
              </w:rPr>
              <w:t>Out of the box</w:t>
            </w:r>
          </w:p>
        </w:tc>
      </w:tr>
      <w:tr w:rsidR="00E27C55" w:rsidRPr="00C54284" w14:paraId="2D74B9E8" w14:textId="77777777" w:rsidTr="00E27C55">
        <w:trPr>
          <w:jc w:val="center"/>
        </w:trPr>
        <w:tc>
          <w:tcPr>
            <w:tcW w:w="1548" w:type="dxa"/>
          </w:tcPr>
          <w:p w14:paraId="0009FEF3" w14:textId="77777777" w:rsidR="00E27C55" w:rsidRPr="00C54284" w:rsidRDefault="00E27C55" w:rsidP="00E27C55">
            <w:pPr>
              <w:pStyle w:val="TableCell"/>
              <w:rPr>
                <w:rFonts w:ascii="Segoe UI" w:hAnsi="Segoe UI" w:cs="Segoe UI"/>
                <w:sz w:val="20"/>
                <w:szCs w:val="20"/>
              </w:rPr>
            </w:pPr>
            <w:r w:rsidRPr="00C54284">
              <w:rPr>
                <w:rFonts w:ascii="Segoe UI" w:hAnsi="Segoe UI" w:cs="Segoe UI"/>
                <w:sz w:val="20"/>
                <w:szCs w:val="20"/>
              </w:rPr>
              <w:t>OWA</w:t>
            </w:r>
          </w:p>
        </w:tc>
        <w:tc>
          <w:tcPr>
            <w:tcW w:w="8370" w:type="dxa"/>
          </w:tcPr>
          <w:p w14:paraId="1A864E40" w14:textId="77777777" w:rsidR="00E27C55" w:rsidRPr="00C54284" w:rsidRDefault="00E27C55" w:rsidP="00E27C55">
            <w:pPr>
              <w:pStyle w:val="TableCell"/>
              <w:rPr>
                <w:rFonts w:ascii="Segoe UI" w:hAnsi="Segoe UI" w:cs="Segoe UI"/>
                <w:sz w:val="20"/>
                <w:szCs w:val="20"/>
              </w:rPr>
            </w:pPr>
            <w:r w:rsidRPr="00C54284">
              <w:rPr>
                <w:rFonts w:ascii="Segoe UI" w:hAnsi="Segoe UI" w:cs="Segoe UI"/>
                <w:sz w:val="20"/>
                <w:szCs w:val="20"/>
              </w:rPr>
              <w:t>Outlook Web App</w:t>
            </w:r>
          </w:p>
        </w:tc>
      </w:tr>
      <w:tr w:rsidR="00E27C55" w:rsidRPr="00C54284" w14:paraId="5E1D1E1E" w14:textId="77777777" w:rsidTr="00E27C55">
        <w:trPr>
          <w:jc w:val="center"/>
        </w:trPr>
        <w:tc>
          <w:tcPr>
            <w:tcW w:w="1548" w:type="dxa"/>
          </w:tcPr>
          <w:p w14:paraId="720CB371" w14:textId="77777777" w:rsidR="00E27C55" w:rsidRPr="00C54284" w:rsidRDefault="00E27C55" w:rsidP="00E27C55">
            <w:pPr>
              <w:pStyle w:val="TableCell"/>
              <w:rPr>
                <w:rFonts w:ascii="Segoe UI" w:hAnsi="Segoe UI" w:cs="Segoe UI"/>
                <w:sz w:val="20"/>
                <w:szCs w:val="20"/>
              </w:rPr>
            </w:pPr>
            <w:r w:rsidRPr="00C54284">
              <w:rPr>
                <w:rFonts w:ascii="Segoe UI" w:hAnsi="Segoe UI" w:cs="Segoe UI"/>
                <w:sz w:val="20"/>
                <w:szCs w:val="20"/>
              </w:rPr>
              <w:t>SOAP</w:t>
            </w:r>
          </w:p>
        </w:tc>
        <w:tc>
          <w:tcPr>
            <w:tcW w:w="8370" w:type="dxa"/>
          </w:tcPr>
          <w:p w14:paraId="6C4CEC96" w14:textId="77777777" w:rsidR="00E27C55" w:rsidRPr="00C54284" w:rsidRDefault="00E27C55" w:rsidP="00E27C55">
            <w:pPr>
              <w:pStyle w:val="TableCell"/>
              <w:rPr>
                <w:rFonts w:ascii="Segoe UI" w:hAnsi="Segoe UI" w:cs="Segoe UI"/>
                <w:sz w:val="20"/>
                <w:szCs w:val="20"/>
              </w:rPr>
            </w:pPr>
            <w:r w:rsidRPr="00C54284">
              <w:rPr>
                <w:rFonts w:ascii="Segoe UI" w:hAnsi="Segoe UI" w:cs="Segoe UI"/>
                <w:sz w:val="20"/>
                <w:szCs w:val="20"/>
              </w:rPr>
              <w:t>Simple Object Access protocol</w:t>
            </w:r>
          </w:p>
        </w:tc>
      </w:tr>
      <w:tr w:rsidR="00E27C55" w:rsidRPr="00C54284" w14:paraId="20B00476" w14:textId="77777777" w:rsidTr="00E27C55">
        <w:trPr>
          <w:jc w:val="center"/>
        </w:trPr>
        <w:tc>
          <w:tcPr>
            <w:tcW w:w="1548" w:type="dxa"/>
          </w:tcPr>
          <w:p w14:paraId="1E1946D5" w14:textId="77777777" w:rsidR="00E27C55" w:rsidRPr="00C54284" w:rsidRDefault="00E27C55" w:rsidP="00E27C55">
            <w:pPr>
              <w:pStyle w:val="TableCell"/>
              <w:rPr>
                <w:rFonts w:ascii="Segoe UI" w:hAnsi="Segoe UI" w:cs="Segoe UI"/>
                <w:sz w:val="20"/>
                <w:szCs w:val="20"/>
              </w:rPr>
            </w:pPr>
            <w:r w:rsidRPr="00C54284">
              <w:rPr>
                <w:rFonts w:ascii="Segoe UI" w:hAnsi="Segoe UI" w:cs="Segoe UI"/>
                <w:sz w:val="20"/>
                <w:szCs w:val="20"/>
              </w:rPr>
              <w:t>JSON</w:t>
            </w:r>
          </w:p>
        </w:tc>
        <w:tc>
          <w:tcPr>
            <w:tcW w:w="8370" w:type="dxa"/>
          </w:tcPr>
          <w:p w14:paraId="4ABF1C5D" w14:textId="77777777" w:rsidR="00E27C55" w:rsidRPr="00C54284" w:rsidRDefault="00E27C55" w:rsidP="00E27C55">
            <w:pPr>
              <w:pStyle w:val="TableCell"/>
              <w:rPr>
                <w:rFonts w:ascii="Segoe UI" w:hAnsi="Segoe UI" w:cs="Segoe UI"/>
                <w:sz w:val="20"/>
                <w:szCs w:val="20"/>
              </w:rPr>
            </w:pPr>
            <w:r w:rsidRPr="00C54284">
              <w:rPr>
                <w:rFonts w:ascii="Segoe UI" w:hAnsi="Segoe UI" w:cs="Segoe UI"/>
                <w:sz w:val="20"/>
                <w:szCs w:val="20"/>
              </w:rPr>
              <w:t>JavaScript Object Notation</w:t>
            </w:r>
          </w:p>
        </w:tc>
      </w:tr>
      <w:tr w:rsidR="00E27C55" w:rsidRPr="00C54284" w14:paraId="71680FDF" w14:textId="77777777" w:rsidTr="00E27C55">
        <w:trPr>
          <w:jc w:val="center"/>
        </w:trPr>
        <w:tc>
          <w:tcPr>
            <w:tcW w:w="1548" w:type="dxa"/>
          </w:tcPr>
          <w:p w14:paraId="1BA7F331" w14:textId="77777777" w:rsidR="00E27C55" w:rsidRPr="00C54284" w:rsidRDefault="00E27C55" w:rsidP="00E27C55">
            <w:pPr>
              <w:pStyle w:val="TableCell"/>
              <w:rPr>
                <w:rFonts w:ascii="Segoe UI" w:hAnsi="Segoe UI" w:cs="Segoe UI"/>
                <w:sz w:val="20"/>
                <w:szCs w:val="20"/>
              </w:rPr>
            </w:pPr>
            <w:r w:rsidRPr="00C54284">
              <w:rPr>
                <w:rFonts w:ascii="Segoe UI" w:hAnsi="Segoe UI" w:cs="Segoe UI"/>
                <w:sz w:val="20"/>
                <w:szCs w:val="20"/>
              </w:rPr>
              <w:t>SKU</w:t>
            </w:r>
          </w:p>
        </w:tc>
        <w:tc>
          <w:tcPr>
            <w:tcW w:w="8370" w:type="dxa"/>
          </w:tcPr>
          <w:p w14:paraId="15296DDA" w14:textId="77777777" w:rsidR="00E27C55" w:rsidRPr="00C54284" w:rsidRDefault="00E27C55" w:rsidP="00E27C55">
            <w:pPr>
              <w:pStyle w:val="TableCell"/>
              <w:rPr>
                <w:rFonts w:ascii="Segoe UI" w:hAnsi="Segoe UI" w:cs="Segoe UI"/>
                <w:sz w:val="20"/>
                <w:szCs w:val="20"/>
              </w:rPr>
            </w:pPr>
            <w:r w:rsidRPr="00C54284">
              <w:rPr>
                <w:rFonts w:ascii="Segoe UI" w:hAnsi="Segoe UI" w:cs="Segoe UI"/>
                <w:sz w:val="20"/>
                <w:szCs w:val="20"/>
              </w:rPr>
              <w:t>Stock Keeping Unit</w:t>
            </w:r>
          </w:p>
        </w:tc>
      </w:tr>
      <w:tr w:rsidR="00A541A4" w:rsidRPr="00C54284" w14:paraId="3BED4D20" w14:textId="77777777" w:rsidTr="00E27C55">
        <w:trPr>
          <w:jc w:val="center"/>
        </w:trPr>
        <w:tc>
          <w:tcPr>
            <w:tcW w:w="1548" w:type="dxa"/>
          </w:tcPr>
          <w:p w14:paraId="1C35148C" w14:textId="19B4904E" w:rsidR="00A541A4" w:rsidRPr="00C54284" w:rsidRDefault="00A541A4" w:rsidP="00E27C55">
            <w:pPr>
              <w:pStyle w:val="TableCell"/>
              <w:rPr>
                <w:rFonts w:ascii="Segoe UI" w:hAnsi="Segoe UI" w:cs="Segoe UI"/>
                <w:sz w:val="20"/>
                <w:szCs w:val="20"/>
              </w:rPr>
            </w:pPr>
            <w:r w:rsidRPr="00C54284">
              <w:rPr>
                <w:rFonts w:ascii="Segoe UI" w:hAnsi="Segoe UI" w:cs="Segoe UI"/>
                <w:sz w:val="20"/>
                <w:szCs w:val="20"/>
              </w:rPr>
              <w:t>VSO</w:t>
            </w:r>
          </w:p>
        </w:tc>
        <w:tc>
          <w:tcPr>
            <w:tcW w:w="8370" w:type="dxa"/>
          </w:tcPr>
          <w:p w14:paraId="3B620F2F" w14:textId="162C8E1D" w:rsidR="00A541A4" w:rsidRPr="00C54284" w:rsidRDefault="00A541A4" w:rsidP="00E27C55">
            <w:pPr>
              <w:pStyle w:val="TableCell"/>
              <w:rPr>
                <w:rFonts w:ascii="Segoe UI" w:hAnsi="Segoe UI" w:cs="Segoe UI"/>
                <w:sz w:val="20"/>
                <w:szCs w:val="20"/>
              </w:rPr>
            </w:pPr>
            <w:r w:rsidRPr="00C54284">
              <w:rPr>
                <w:rFonts w:ascii="Segoe UI" w:hAnsi="Segoe UI" w:cs="Segoe UI"/>
                <w:sz w:val="20"/>
                <w:szCs w:val="20"/>
              </w:rPr>
              <w:t>Visual Studio Online</w:t>
            </w:r>
          </w:p>
        </w:tc>
      </w:tr>
      <w:tr w:rsidR="004C2F1D" w:rsidRPr="00C54284" w14:paraId="12E5A1BD" w14:textId="77777777" w:rsidTr="00E27C55">
        <w:trPr>
          <w:jc w:val="center"/>
        </w:trPr>
        <w:tc>
          <w:tcPr>
            <w:tcW w:w="1548" w:type="dxa"/>
          </w:tcPr>
          <w:p w14:paraId="01424796" w14:textId="0E7A7EDE" w:rsidR="004C2F1D" w:rsidRPr="00C54284" w:rsidRDefault="004C2F1D" w:rsidP="00E27C55">
            <w:pPr>
              <w:pStyle w:val="TableCell"/>
              <w:rPr>
                <w:rFonts w:ascii="Segoe UI" w:hAnsi="Segoe UI" w:cs="Segoe UI"/>
                <w:sz w:val="20"/>
                <w:szCs w:val="20"/>
              </w:rPr>
            </w:pPr>
            <w:r w:rsidRPr="00C54284">
              <w:rPr>
                <w:rFonts w:ascii="Segoe UI" w:hAnsi="Segoe UI" w:cs="Segoe UI"/>
                <w:sz w:val="20"/>
                <w:szCs w:val="20"/>
              </w:rPr>
              <w:t>ECB</w:t>
            </w:r>
          </w:p>
        </w:tc>
        <w:tc>
          <w:tcPr>
            <w:tcW w:w="8370" w:type="dxa"/>
          </w:tcPr>
          <w:p w14:paraId="66C0F0E0" w14:textId="766DF0AF" w:rsidR="004C2F1D" w:rsidRPr="00C54284" w:rsidRDefault="004C2F1D" w:rsidP="00E27C55">
            <w:pPr>
              <w:pStyle w:val="TableCell"/>
              <w:rPr>
                <w:rFonts w:ascii="Segoe UI" w:hAnsi="Segoe UI" w:cs="Segoe UI"/>
                <w:sz w:val="20"/>
                <w:szCs w:val="20"/>
              </w:rPr>
            </w:pPr>
            <w:r w:rsidRPr="00C54284">
              <w:rPr>
                <w:rFonts w:ascii="Segoe UI" w:hAnsi="Segoe UI" w:cs="Segoe UI"/>
                <w:sz w:val="20"/>
                <w:szCs w:val="20"/>
              </w:rPr>
              <w:t>Edit Control Block</w:t>
            </w:r>
          </w:p>
        </w:tc>
      </w:tr>
    </w:tbl>
    <w:p w14:paraId="393F17CF" w14:textId="4481285B" w:rsidR="001A5908" w:rsidRPr="00C54284" w:rsidRDefault="001A5908" w:rsidP="00E27C55">
      <w:pPr>
        <w:pStyle w:val="Appendix"/>
        <w:pageBreakBefore/>
        <w:rPr>
          <w:rFonts w:ascii="Segoe UI" w:hAnsi="Segoe UI" w:cs="Segoe UI"/>
          <w:sz w:val="32"/>
          <w:szCs w:val="32"/>
        </w:rPr>
      </w:pPr>
      <w:bookmarkStart w:id="2435" w:name="_Toc426022722"/>
      <w:bookmarkStart w:id="2436" w:name="_Toc98736291"/>
      <w:bookmarkStart w:id="2437" w:name="_Toc100114009"/>
      <w:bookmarkStart w:id="2438" w:name="_Toc393128000"/>
      <w:r w:rsidRPr="00C54284">
        <w:rPr>
          <w:rFonts w:ascii="Segoe UI" w:hAnsi="Segoe UI" w:cs="Segoe UI"/>
          <w:sz w:val="32"/>
          <w:szCs w:val="32"/>
        </w:rPr>
        <w:lastRenderedPageBreak/>
        <w:t>Controls</w:t>
      </w:r>
      <w:bookmarkEnd w:id="2435"/>
    </w:p>
    <w:p w14:paraId="2A9195A1" w14:textId="5CDC8F40" w:rsidR="002F3EBE" w:rsidRPr="00C54284" w:rsidRDefault="002F3EBE" w:rsidP="00B01BF0">
      <w:pPr>
        <w:pStyle w:val="Body"/>
        <w:rPr>
          <w:rFonts w:ascii="Segoe UI" w:hAnsi="Segoe UI" w:cs="Segoe UI"/>
        </w:rPr>
      </w:pPr>
      <w:r w:rsidRPr="00C54284">
        <w:rPr>
          <w:rFonts w:ascii="Segoe UI" w:hAnsi="Segoe UI" w:cs="Segoe UI"/>
        </w:rPr>
        <w:t>This section provides detailed description of the reusable controls of the Matter Center App which is as follows,</w:t>
      </w:r>
    </w:p>
    <w:p w14:paraId="6E245A57" w14:textId="4D666804" w:rsidR="001A5908" w:rsidRPr="00C54284" w:rsidRDefault="001A5908" w:rsidP="001A5908">
      <w:pPr>
        <w:pStyle w:val="Appendix2"/>
        <w:rPr>
          <w:rFonts w:ascii="Segoe UI" w:hAnsi="Segoe UI" w:cs="Segoe UI"/>
        </w:rPr>
      </w:pPr>
      <w:bookmarkStart w:id="2439" w:name="_Toc426022723"/>
      <w:r w:rsidRPr="00C54284">
        <w:rPr>
          <w:rFonts w:ascii="Segoe UI" w:hAnsi="Segoe UI" w:cs="Segoe UI"/>
        </w:rPr>
        <w:t>List View Control</w:t>
      </w:r>
      <w:bookmarkEnd w:id="2439"/>
    </w:p>
    <w:p w14:paraId="7B36D7B7" w14:textId="57D18CA6" w:rsidR="001A2E2F" w:rsidRPr="00C54284" w:rsidRDefault="001A2E2F" w:rsidP="00B01BF0">
      <w:pPr>
        <w:pStyle w:val="Body"/>
        <w:rPr>
          <w:rFonts w:ascii="Segoe UI" w:hAnsi="Segoe UI" w:cs="Segoe UI"/>
        </w:rPr>
      </w:pPr>
      <w:r w:rsidRPr="00C54284">
        <w:rPr>
          <w:rFonts w:ascii="Segoe UI" w:hAnsi="Segoe UI" w:cs="Segoe UI"/>
        </w:rPr>
        <w:t xml:space="preserve">Matter Center app has a list view control, which is used in order to display contents in a grid structure. This is a reusable control which can be applied to any </w:t>
      </w:r>
      <w:r w:rsidR="00B1224D" w:rsidRPr="00C54284">
        <w:rPr>
          <w:rFonts w:ascii="Segoe UI" w:hAnsi="Segoe UI" w:cs="Segoe UI"/>
        </w:rPr>
        <w:t xml:space="preserve">Matter Center </w:t>
      </w:r>
      <w:r w:rsidRPr="00C54284">
        <w:rPr>
          <w:rFonts w:ascii="Segoe UI" w:hAnsi="Segoe UI" w:cs="Segoe UI"/>
        </w:rPr>
        <w:t>page</w:t>
      </w:r>
      <w:r w:rsidR="00B1224D" w:rsidRPr="00C54284">
        <w:rPr>
          <w:rFonts w:ascii="Segoe UI" w:hAnsi="Segoe UI" w:cs="Segoe UI"/>
        </w:rPr>
        <w:t>s</w:t>
      </w:r>
      <w:r w:rsidRPr="00C54284">
        <w:rPr>
          <w:rFonts w:ascii="Segoe UI" w:hAnsi="Segoe UI" w:cs="Segoe UI"/>
        </w:rPr>
        <w:t>.</w:t>
      </w:r>
    </w:p>
    <w:p w14:paraId="55378140" w14:textId="561F1A35" w:rsidR="001A5908" w:rsidRPr="00C54284" w:rsidRDefault="001A2E2F" w:rsidP="00B01BF0">
      <w:pPr>
        <w:pStyle w:val="Body"/>
        <w:rPr>
          <w:rFonts w:ascii="Segoe UI" w:hAnsi="Segoe UI" w:cs="Segoe UI"/>
        </w:rPr>
      </w:pPr>
      <w:r w:rsidRPr="00C54284">
        <w:rPr>
          <w:rFonts w:ascii="Segoe UI" w:hAnsi="Segoe UI" w:cs="Segoe UI"/>
        </w:rPr>
        <w:t>Following features are available in this control:</w:t>
      </w:r>
    </w:p>
    <w:p w14:paraId="1B9FA239" w14:textId="729F8207" w:rsidR="001A2E2F" w:rsidRPr="00C54284" w:rsidRDefault="001A2E2F" w:rsidP="00B01BF0">
      <w:pPr>
        <w:pStyle w:val="Body"/>
        <w:numPr>
          <w:ilvl w:val="0"/>
          <w:numId w:val="208"/>
        </w:numPr>
        <w:ind w:left="1080"/>
        <w:rPr>
          <w:rFonts w:ascii="Segoe UI" w:hAnsi="Segoe UI" w:cs="Segoe UI"/>
        </w:rPr>
      </w:pPr>
      <w:r w:rsidRPr="00C54284">
        <w:rPr>
          <w:rFonts w:ascii="Segoe UI" w:hAnsi="Segoe UI" w:cs="Segoe UI"/>
        </w:rPr>
        <w:t>ECB menu: This menu can be configured to include actions which needs to be performed on the page. For example: Pin, Unpin, Upload, etc.</w:t>
      </w:r>
    </w:p>
    <w:p w14:paraId="62E126EF" w14:textId="6324AA5F" w:rsidR="001A2E2F" w:rsidRPr="00C54284" w:rsidRDefault="001A2E2F" w:rsidP="00B01BF0">
      <w:pPr>
        <w:pStyle w:val="Body"/>
        <w:numPr>
          <w:ilvl w:val="0"/>
          <w:numId w:val="208"/>
        </w:numPr>
        <w:ind w:left="1080"/>
        <w:rPr>
          <w:rFonts w:ascii="Segoe UI" w:hAnsi="Segoe UI" w:cs="Segoe UI"/>
        </w:rPr>
      </w:pPr>
      <w:r w:rsidRPr="00C54284">
        <w:rPr>
          <w:rFonts w:ascii="Segoe UI" w:hAnsi="Segoe UI" w:cs="Segoe UI"/>
        </w:rPr>
        <w:t>Lazy loading: This feature is used to load additional data in the list view, when user is scrolling down on the screen.</w:t>
      </w:r>
    </w:p>
    <w:p w14:paraId="62C380CA" w14:textId="5144BBF1" w:rsidR="00D7230D" w:rsidRPr="00C54284" w:rsidRDefault="00D7230D" w:rsidP="00B01BF0">
      <w:pPr>
        <w:pStyle w:val="Body"/>
        <w:numPr>
          <w:ilvl w:val="0"/>
          <w:numId w:val="208"/>
        </w:numPr>
        <w:ind w:left="1080"/>
        <w:rPr>
          <w:rFonts w:ascii="Segoe UI" w:hAnsi="Segoe UI" w:cs="Segoe UI"/>
        </w:rPr>
      </w:pPr>
      <w:r w:rsidRPr="00C54284">
        <w:rPr>
          <w:rFonts w:ascii="Segoe UI" w:hAnsi="Segoe UI" w:cs="Segoe UI"/>
        </w:rPr>
        <w:t>Columns in this control are configurable using resource file. In order to configure these, user needs to update following information in the resource file of page:</w:t>
      </w:r>
    </w:p>
    <w:p w14:paraId="5248E34C" w14:textId="387790FE" w:rsidR="00D7230D" w:rsidRPr="00C54284" w:rsidRDefault="00D7230D" w:rsidP="00A11434">
      <w:pPr>
        <w:pStyle w:val="Body"/>
        <w:numPr>
          <w:ilvl w:val="2"/>
          <w:numId w:val="224"/>
        </w:numPr>
        <w:ind w:left="1620"/>
        <w:rPr>
          <w:rFonts w:ascii="Segoe UI" w:hAnsi="Segoe UI" w:cs="Segoe UI"/>
        </w:rPr>
      </w:pPr>
      <w:r w:rsidRPr="00C54284">
        <w:rPr>
          <w:rFonts w:ascii="Segoe UI" w:hAnsi="Segoe UI" w:cs="Segoe UI"/>
        </w:rPr>
        <w:t>Header Name: Semicolon separated list of strings displayed as column header</w:t>
      </w:r>
    </w:p>
    <w:p w14:paraId="1E9CC362" w14:textId="5CC1DE2C" w:rsidR="00D7230D" w:rsidRPr="00C54284" w:rsidRDefault="00D7230D" w:rsidP="00A11434">
      <w:pPr>
        <w:pStyle w:val="ListParagraph"/>
        <w:numPr>
          <w:ilvl w:val="2"/>
          <w:numId w:val="224"/>
        </w:numPr>
        <w:ind w:left="1620"/>
        <w:rPr>
          <w:rFonts w:ascii="Segoe UI" w:hAnsi="Segoe UI" w:cs="Segoe UI"/>
          <w:sz w:val="20"/>
          <w:szCs w:val="20"/>
        </w:rPr>
      </w:pPr>
      <w:r w:rsidRPr="00C54284">
        <w:rPr>
          <w:rFonts w:ascii="Segoe UI" w:hAnsi="Segoe UI" w:cs="Segoe UI"/>
          <w:sz w:val="20"/>
          <w:szCs w:val="20"/>
        </w:rPr>
        <w:t>Column value fields: Semicolon separated list of managed properties, which are used to bind JSON data</w:t>
      </w:r>
    </w:p>
    <w:p w14:paraId="5E021F83" w14:textId="4D41C36B" w:rsidR="00D7230D" w:rsidRPr="00C54284" w:rsidRDefault="00D7230D" w:rsidP="00A11434">
      <w:pPr>
        <w:pStyle w:val="Body"/>
        <w:numPr>
          <w:ilvl w:val="2"/>
          <w:numId w:val="224"/>
        </w:numPr>
        <w:ind w:left="1620"/>
        <w:rPr>
          <w:rFonts w:ascii="Segoe UI" w:hAnsi="Segoe UI" w:cs="Segoe UI"/>
        </w:rPr>
      </w:pPr>
      <w:r w:rsidRPr="00C54284">
        <w:rPr>
          <w:rFonts w:ascii="Segoe UI" w:hAnsi="Segoe UI" w:cs="Segoe UI"/>
        </w:rPr>
        <w:t>Column Width: Semicolon separated list of width values for list view columns</w:t>
      </w:r>
    </w:p>
    <w:p w14:paraId="3CD64BB3" w14:textId="0987C004" w:rsidR="00D7230D" w:rsidRPr="00C54284" w:rsidRDefault="00D7230D" w:rsidP="00A11434">
      <w:pPr>
        <w:pStyle w:val="Body"/>
        <w:numPr>
          <w:ilvl w:val="2"/>
          <w:numId w:val="224"/>
        </w:numPr>
        <w:ind w:left="1620"/>
        <w:rPr>
          <w:rFonts w:ascii="Segoe UI" w:hAnsi="Segoe UI" w:cs="Segoe UI"/>
        </w:rPr>
      </w:pPr>
      <w:r w:rsidRPr="00C54284">
        <w:rPr>
          <w:rFonts w:ascii="Segoe UI" w:hAnsi="Segoe UI" w:cs="Segoe UI"/>
        </w:rPr>
        <w:t>Formatter functions: Semicolon separated list of JS functions which are used to format column data</w:t>
      </w:r>
    </w:p>
    <w:p w14:paraId="2B14249C" w14:textId="7E14602F" w:rsidR="00BA43C6" w:rsidRPr="00C54284" w:rsidRDefault="001F1FA6" w:rsidP="00B01BF0">
      <w:pPr>
        <w:pStyle w:val="Body"/>
        <w:ind w:left="1080"/>
        <w:rPr>
          <w:rFonts w:ascii="Segoe UI" w:hAnsi="Segoe UI" w:cs="Segoe UI"/>
        </w:rPr>
      </w:pPr>
      <w:r w:rsidRPr="00C54284">
        <w:rPr>
          <w:rFonts w:ascii="Segoe UI" w:hAnsi="Segoe UI" w:cs="Segoe UI"/>
        </w:rPr>
        <w:t>Following are the resource file entries, which needs to be updated</w:t>
      </w:r>
      <w:r w:rsidR="00CF1BAC" w:rsidRPr="00C54284">
        <w:rPr>
          <w:rFonts w:ascii="Segoe UI" w:hAnsi="Segoe UI" w:cs="Segoe UI"/>
        </w:rPr>
        <w:t>: (snapshot from FindMatter.resx)</w:t>
      </w:r>
    </w:p>
    <w:p w14:paraId="1F5A73C2" w14:textId="6E6F0FEA" w:rsidR="005838E8" w:rsidRPr="00C54284" w:rsidRDefault="001F36B3" w:rsidP="00B01BF0">
      <w:pPr>
        <w:pStyle w:val="Body"/>
        <w:ind w:left="990"/>
        <w:rPr>
          <w:rFonts w:ascii="Segoe UI" w:hAnsi="Segoe UI" w:cs="Segoe UI"/>
        </w:rPr>
      </w:pPr>
      <w:r w:rsidRPr="00C54284">
        <w:rPr>
          <w:rFonts w:ascii="Segoe UI" w:hAnsi="Segoe UI" w:cs="Segoe UI"/>
          <w:noProof/>
        </w:rPr>
        <w:drawing>
          <wp:inline distT="0" distB="0" distL="0" distR="0" wp14:anchorId="35C27214" wp14:editId="079C765D">
            <wp:extent cx="6210300" cy="54525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249739" cy="548713"/>
                    </a:xfrm>
                    <a:prstGeom prst="rect">
                      <a:avLst/>
                    </a:prstGeom>
                  </pic:spPr>
                </pic:pic>
              </a:graphicData>
            </a:graphic>
          </wp:inline>
        </w:drawing>
      </w:r>
    </w:p>
    <w:p w14:paraId="6C17921F" w14:textId="1C41622D" w:rsidR="005838E8" w:rsidRPr="00C54284" w:rsidRDefault="00CF1BAC" w:rsidP="00B01BF0">
      <w:pPr>
        <w:pStyle w:val="Body"/>
        <w:ind w:left="1080"/>
        <w:rPr>
          <w:rFonts w:ascii="Segoe UI" w:hAnsi="Segoe UI" w:cs="Segoe UI"/>
        </w:rPr>
      </w:pPr>
      <w:r w:rsidRPr="00C54284">
        <w:rPr>
          <w:rFonts w:ascii="Segoe UI" w:hAnsi="Segoe UI" w:cs="Segoe UI"/>
        </w:rPr>
        <w:t>Example:</w:t>
      </w:r>
    </w:p>
    <w:p w14:paraId="0276EF75" w14:textId="75065A29" w:rsidR="00CF1BAC" w:rsidRPr="00C54284" w:rsidRDefault="00CF1BAC" w:rsidP="00B01BF0">
      <w:pPr>
        <w:pStyle w:val="Body"/>
        <w:numPr>
          <w:ilvl w:val="2"/>
          <w:numId w:val="69"/>
        </w:numPr>
        <w:ind w:left="1620"/>
        <w:rPr>
          <w:rFonts w:ascii="Segoe UI" w:hAnsi="Segoe UI" w:cs="Segoe UI"/>
        </w:rPr>
      </w:pPr>
      <w:r w:rsidRPr="00C54284">
        <w:rPr>
          <w:rFonts w:ascii="Segoe UI" w:hAnsi="Segoe UI" w:cs="Segoe UI"/>
        </w:rPr>
        <w:t xml:space="preserve">In order to update </w:t>
      </w:r>
      <w:r w:rsidR="002042F9" w:rsidRPr="00C54284">
        <w:rPr>
          <w:rFonts w:ascii="Segoe UI" w:hAnsi="Segoe UI" w:cs="Segoe UI"/>
        </w:rPr>
        <w:t>a column header and width, update specific entry in ListViewHeaderName and corresponding entry in ListViewColumnWidth</w:t>
      </w:r>
    </w:p>
    <w:p w14:paraId="2272A685" w14:textId="4E5EF274" w:rsidR="00820893" w:rsidRPr="00C54284" w:rsidRDefault="00820893" w:rsidP="00B01BF0">
      <w:pPr>
        <w:pStyle w:val="Body"/>
        <w:numPr>
          <w:ilvl w:val="2"/>
          <w:numId w:val="69"/>
        </w:numPr>
        <w:ind w:left="1620"/>
        <w:rPr>
          <w:rFonts w:ascii="Segoe UI" w:hAnsi="Segoe UI" w:cs="Segoe UI"/>
        </w:rPr>
      </w:pPr>
      <w:r w:rsidRPr="00C54284">
        <w:rPr>
          <w:rFonts w:ascii="Segoe UI" w:hAnsi="Segoe UI" w:cs="Segoe UI"/>
        </w:rPr>
        <w:t>In order to add new column, add new entry to all four lists at specific index, where new column needs to be inserted</w:t>
      </w:r>
    </w:p>
    <w:p w14:paraId="0671FFF3" w14:textId="01B91623" w:rsidR="001143B1" w:rsidRPr="00C54284" w:rsidRDefault="005838E8" w:rsidP="00B01BF0">
      <w:pPr>
        <w:pStyle w:val="Body"/>
        <w:ind w:left="1080"/>
        <w:rPr>
          <w:rFonts w:ascii="Segoe UI" w:hAnsi="Segoe UI" w:cs="Segoe UI"/>
        </w:rPr>
      </w:pPr>
      <w:r w:rsidRPr="00C54284">
        <w:rPr>
          <w:rFonts w:ascii="Segoe UI" w:hAnsi="Segoe UI" w:cs="Segoe UI"/>
        </w:rPr>
        <w:t>Based upon user inputs in resource file, f</w:t>
      </w:r>
      <w:r w:rsidR="001143B1" w:rsidRPr="00C54284">
        <w:rPr>
          <w:rFonts w:ascii="Segoe UI" w:hAnsi="Segoe UI" w:cs="Segoe UI"/>
        </w:rPr>
        <w:t xml:space="preserve">ollowing JSON structure is </w:t>
      </w:r>
      <w:r w:rsidRPr="00C54284">
        <w:rPr>
          <w:rFonts w:ascii="Segoe UI" w:hAnsi="Segoe UI" w:cs="Segoe UI"/>
        </w:rPr>
        <w:t xml:space="preserve">generated by code and same </w:t>
      </w:r>
      <w:r w:rsidR="00BA43C6" w:rsidRPr="00C54284">
        <w:rPr>
          <w:rFonts w:ascii="Segoe UI" w:hAnsi="Segoe UI" w:cs="Segoe UI"/>
        </w:rPr>
        <w:t xml:space="preserve">is </w:t>
      </w:r>
      <w:r w:rsidR="00D661B3" w:rsidRPr="00C54284">
        <w:rPr>
          <w:rFonts w:ascii="Segoe UI" w:hAnsi="Segoe UI" w:cs="Segoe UI"/>
        </w:rPr>
        <w:t>used for</w:t>
      </w:r>
      <w:r w:rsidR="001143B1" w:rsidRPr="00C54284">
        <w:rPr>
          <w:rFonts w:ascii="Segoe UI" w:hAnsi="Segoe UI" w:cs="Segoe UI"/>
        </w:rPr>
        <w:t xml:space="preserve"> bind</w:t>
      </w:r>
      <w:r w:rsidR="00D661B3" w:rsidRPr="00C54284">
        <w:rPr>
          <w:rFonts w:ascii="Segoe UI" w:hAnsi="Segoe UI" w:cs="Segoe UI"/>
        </w:rPr>
        <w:t>ing</w:t>
      </w:r>
      <w:r w:rsidR="001143B1" w:rsidRPr="00C54284">
        <w:rPr>
          <w:rFonts w:ascii="Segoe UI" w:hAnsi="Segoe UI" w:cs="Segoe UI"/>
        </w:rPr>
        <w:t xml:space="preserve"> </w:t>
      </w:r>
      <w:r w:rsidR="00346526" w:rsidRPr="00C54284">
        <w:rPr>
          <w:rFonts w:ascii="Segoe UI" w:hAnsi="Segoe UI" w:cs="Segoe UI"/>
        </w:rPr>
        <w:t>data returned from service to the list view control:</w:t>
      </w:r>
    </w:p>
    <w:p w14:paraId="328BDC8A" w14:textId="693C0903" w:rsidR="001143B1" w:rsidRPr="00C54284" w:rsidRDefault="002A6101" w:rsidP="00B01BF0">
      <w:pPr>
        <w:pStyle w:val="Body"/>
        <w:ind w:left="540"/>
        <w:rPr>
          <w:rFonts w:ascii="Segoe UI" w:hAnsi="Segoe UI" w:cs="Segoe UI"/>
        </w:rPr>
      </w:pPr>
      <w:r w:rsidRPr="00C54284">
        <w:rPr>
          <w:rFonts w:ascii="Segoe UI" w:hAnsi="Segoe UI" w:cs="Segoe UI"/>
          <w:noProof/>
        </w:rPr>
        <w:drawing>
          <wp:inline distT="0" distB="0" distL="0" distR="0" wp14:anchorId="3F32A603" wp14:editId="2C7B4849">
            <wp:extent cx="6726445" cy="800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736094" cy="801248"/>
                    </a:xfrm>
                    <a:prstGeom prst="rect">
                      <a:avLst/>
                    </a:prstGeom>
                  </pic:spPr>
                </pic:pic>
              </a:graphicData>
            </a:graphic>
          </wp:inline>
        </w:drawing>
      </w:r>
      <w:r w:rsidR="001143B1" w:rsidRPr="00C54284">
        <w:rPr>
          <w:rFonts w:ascii="Segoe UI" w:hAnsi="Segoe UI" w:cs="Segoe UI"/>
        </w:rPr>
        <w:tab/>
      </w:r>
    </w:p>
    <w:p w14:paraId="224E43BF" w14:textId="27C07DC1" w:rsidR="00DF5A5E" w:rsidRDefault="00B870C2" w:rsidP="00B01BF0">
      <w:pPr>
        <w:pStyle w:val="Body"/>
        <w:numPr>
          <w:ilvl w:val="0"/>
          <w:numId w:val="208"/>
        </w:numPr>
        <w:ind w:left="1080"/>
        <w:rPr>
          <w:rFonts w:ascii="Segoe UI" w:hAnsi="Segoe UI" w:cs="Segoe UI"/>
        </w:rPr>
      </w:pPr>
      <w:r>
        <w:rPr>
          <w:rFonts w:ascii="Segoe UI" w:hAnsi="Segoe UI" w:cs="Segoe UI"/>
        </w:rPr>
        <w:t>Column Picker:</w:t>
      </w:r>
      <w:r w:rsidR="00C36B1A">
        <w:rPr>
          <w:rFonts w:ascii="Segoe UI" w:hAnsi="Segoe UI" w:cs="Segoe UI"/>
        </w:rPr>
        <w:t xml:space="preserve"> </w:t>
      </w:r>
      <w:r>
        <w:rPr>
          <w:rFonts w:ascii="Segoe UI" w:hAnsi="Segoe UI" w:cs="Segoe UI"/>
        </w:rPr>
        <w:t>This allows</w:t>
      </w:r>
      <w:r w:rsidR="00FF38C8">
        <w:rPr>
          <w:rFonts w:ascii="Segoe UI" w:hAnsi="Segoe UI" w:cs="Segoe UI"/>
        </w:rPr>
        <w:t xml:space="preserve"> user</w:t>
      </w:r>
      <w:r>
        <w:rPr>
          <w:rFonts w:ascii="Segoe UI" w:hAnsi="Segoe UI" w:cs="Segoe UI"/>
        </w:rPr>
        <w:t xml:space="preserve"> to </w:t>
      </w:r>
      <w:r w:rsidR="00C36B1A">
        <w:rPr>
          <w:rFonts w:ascii="Segoe UI" w:hAnsi="Segoe UI" w:cs="Segoe UI"/>
        </w:rPr>
        <w:t>select columns</w:t>
      </w:r>
      <w:r>
        <w:rPr>
          <w:rFonts w:ascii="Segoe UI" w:hAnsi="Segoe UI" w:cs="Segoe UI"/>
        </w:rPr>
        <w:t xml:space="preserve"> to be shown in a list view.</w:t>
      </w:r>
      <w:r w:rsidR="00C36B1A">
        <w:rPr>
          <w:rFonts w:ascii="Segoe UI" w:hAnsi="Segoe UI" w:cs="Segoe UI"/>
        </w:rPr>
        <w:t xml:space="preserve"> </w:t>
      </w:r>
      <w:r w:rsidR="00FF38C8">
        <w:rPr>
          <w:rFonts w:ascii="Segoe UI" w:hAnsi="Segoe UI" w:cs="Segoe UI"/>
        </w:rPr>
        <w:t xml:space="preserve">Column picker panel can be opened by </w:t>
      </w:r>
      <w:r w:rsidR="00C36B1A">
        <w:rPr>
          <w:rFonts w:ascii="Segoe UI" w:hAnsi="Segoe UI" w:cs="Segoe UI"/>
        </w:rPr>
        <w:t xml:space="preserve">clicking </w:t>
      </w:r>
      <w:r w:rsidR="00FF38C8">
        <w:rPr>
          <w:rFonts w:ascii="Segoe UI" w:hAnsi="Segoe UI" w:cs="Segoe UI"/>
        </w:rPr>
        <w:t xml:space="preserve">the </w:t>
      </w:r>
      <w:r w:rsidR="00C36B1A">
        <w:rPr>
          <w:rFonts w:ascii="Segoe UI" w:hAnsi="Segoe UI" w:cs="Segoe UI"/>
        </w:rPr>
        <w:t xml:space="preserve">notch present on </w:t>
      </w:r>
      <w:r w:rsidR="00FF38C8">
        <w:rPr>
          <w:rFonts w:ascii="Segoe UI" w:hAnsi="Segoe UI" w:cs="Segoe UI"/>
        </w:rPr>
        <w:t xml:space="preserve">the </w:t>
      </w:r>
      <w:r w:rsidR="00C36B1A">
        <w:rPr>
          <w:rFonts w:ascii="Segoe UI" w:hAnsi="Segoe UI" w:cs="Segoe UI"/>
        </w:rPr>
        <w:t>right side</w:t>
      </w:r>
      <w:r w:rsidR="006304ED">
        <w:rPr>
          <w:rFonts w:ascii="Segoe UI" w:hAnsi="Segoe UI" w:cs="Segoe UI"/>
        </w:rPr>
        <w:t xml:space="preserve">. </w:t>
      </w:r>
      <w:r w:rsidR="002E799C">
        <w:rPr>
          <w:rFonts w:ascii="Segoe UI" w:hAnsi="Segoe UI" w:cs="Segoe UI"/>
        </w:rPr>
        <w:t>On</w:t>
      </w:r>
      <w:r w:rsidR="006304ED">
        <w:rPr>
          <w:rFonts w:ascii="Segoe UI" w:hAnsi="Segoe UI" w:cs="Segoe UI"/>
        </w:rPr>
        <w:t xml:space="preserve"> load of list </w:t>
      </w:r>
      <w:r w:rsidR="00AD28DE">
        <w:rPr>
          <w:rFonts w:ascii="Segoe UI" w:hAnsi="Segoe UI" w:cs="Segoe UI"/>
        </w:rPr>
        <w:t>view the</w:t>
      </w:r>
      <w:r w:rsidR="00A80E50">
        <w:rPr>
          <w:rFonts w:ascii="Segoe UI" w:hAnsi="Segoe UI" w:cs="Segoe UI"/>
        </w:rPr>
        <w:t xml:space="preserve"> default columns present in </w:t>
      </w:r>
      <w:r w:rsidR="00A576D3">
        <w:rPr>
          <w:rFonts w:ascii="Segoe UI" w:hAnsi="Segoe UI" w:cs="Segoe UI"/>
        </w:rPr>
        <w:t>resource file</w:t>
      </w:r>
      <w:r w:rsidR="00A80E50">
        <w:rPr>
          <w:rFonts w:ascii="Segoe UI" w:hAnsi="Segoe UI" w:cs="Segoe UI"/>
        </w:rPr>
        <w:t xml:space="preserve"> </w:t>
      </w:r>
      <w:r w:rsidR="00A576D3">
        <w:rPr>
          <w:rFonts w:ascii="Segoe UI" w:hAnsi="Segoe UI" w:cs="Segoe UI"/>
        </w:rPr>
        <w:t>for key ListViewDefaultColumns</w:t>
      </w:r>
      <w:r w:rsidR="00A80E50">
        <w:rPr>
          <w:rFonts w:ascii="Segoe UI" w:hAnsi="Segoe UI" w:cs="Segoe UI"/>
        </w:rPr>
        <w:t xml:space="preserve"> </w:t>
      </w:r>
      <w:r w:rsidR="00A576D3">
        <w:rPr>
          <w:rFonts w:ascii="Segoe UI" w:hAnsi="Segoe UI" w:cs="Segoe UI"/>
        </w:rPr>
        <w:t>are shown</w:t>
      </w:r>
      <w:r w:rsidR="00C36B1A">
        <w:rPr>
          <w:rFonts w:ascii="Segoe UI" w:hAnsi="Segoe UI" w:cs="Segoe UI"/>
        </w:rPr>
        <w:t xml:space="preserve">. By selecting </w:t>
      </w:r>
      <w:r w:rsidR="00FF38C8">
        <w:rPr>
          <w:rFonts w:ascii="Segoe UI" w:hAnsi="Segoe UI" w:cs="Segoe UI"/>
        </w:rPr>
        <w:t xml:space="preserve">a </w:t>
      </w:r>
      <w:r w:rsidR="00C36B1A">
        <w:rPr>
          <w:rFonts w:ascii="Segoe UI" w:hAnsi="Segoe UI" w:cs="Segoe UI"/>
        </w:rPr>
        <w:t xml:space="preserve">column </w:t>
      </w:r>
      <w:r w:rsidR="00FF38C8">
        <w:rPr>
          <w:rFonts w:ascii="Segoe UI" w:hAnsi="Segoe UI" w:cs="Segoe UI"/>
        </w:rPr>
        <w:t xml:space="preserve">option </w:t>
      </w:r>
      <w:r w:rsidR="00C36B1A">
        <w:rPr>
          <w:rFonts w:ascii="Segoe UI" w:hAnsi="Segoe UI" w:cs="Segoe UI"/>
        </w:rPr>
        <w:t xml:space="preserve">from </w:t>
      </w:r>
      <w:r w:rsidR="00C36B1A">
        <w:rPr>
          <w:rFonts w:ascii="Segoe UI" w:hAnsi="Segoe UI" w:cs="Segoe UI"/>
        </w:rPr>
        <w:lastRenderedPageBreak/>
        <w:t xml:space="preserve">column picker adds </w:t>
      </w:r>
      <w:r w:rsidR="00FF38C8">
        <w:rPr>
          <w:rFonts w:ascii="Segoe UI" w:hAnsi="Segoe UI" w:cs="Segoe UI"/>
        </w:rPr>
        <w:t>that particular</w:t>
      </w:r>
      <w:r w:rsidR="00C36B1A">
        <w:rPr>
          <w:rFonts w:ascii="Segoe UI" w:hAnsi="Segoe UI" w:cs="Segoe UI"/>
        </w:rPr>
        <w:t xml:space="preserve"> column to list view control and displays data for the same. Similarly deselecting any column from column picker will remove </w:t>
      </w:r>
      <w:r w:rsidR="00FF38C8">
        <w:rPr>
          <w:rFonts w:ascii="Segoe UI" w:hAnsi="Segoe UI" w:cs="Segoe UI"/>
        </w:rPr>
        <w:t xml:space="preserve">that </w:t>
      </w:r>
      <w:r w:rsidR="00C36B1A">
        <w:rPr>
          <w:rFonts w:ascii="Segoe UI" w:hAnsi="Segoe UI" w:cs="Segoe UI"/>
        </w:rPr>
        <w:t xml:space="preserve">column </w:t>
      </w:r>
      <w:r w:rsidR="00FF38C8">
        <w:rPr>
          <w:rFonts w:ascii="Segoe UI" w:hAnsi="Segoe UI" w:cs="Segoe UI"/>
        </w:rPr>
        <w:t xml:space="preserve">and its data </w:t>
      </w:r>
      <w:r w:rsidR="00C36B1A">
        <w:rPr>
          <w:rFonts w:ascii="Segoe UI" w:hAnsi="Segoe UI" w:cs="Segoe UI"/>
        </w:rPr>
        <w:t xml:space="preserve">from list view control. By selecting </w:t>
      </w:r>
      <w:r w:rsidR="007914ED">
        <w:rPr>
          <w:rFonts w:ascii="Segoe UI" w:hAnsi="Segoe UI" w:cs="Segoe UI"/>
        </w:rPr>
        <w:t>“A</w:t>
      </w:r>
      <w:r w:rsidR="005D63D7">
        <w:rPr>
          <w:rFonts w:ascii="Segoe UI" w:hAnsi="Segoe UI" w:cs="Segoe UI"/>
        </w:rPr>
        <w:t>ll</w:t>
      </w:r>
      <w:r w:rsidR="00C36B1A">
        <w:rPr>
          <w:rFonts w:ascii="Segoe UI" w:hAnsi="Segoe UI" w:cs="Segoe UI"/>
        </w:rPr>
        <w:t xml:space="preserve"> column headers</w:t>
      </w:r>
      <w:r w:rsidR="007914ED">
        <w:rPr>
          <w:rFonts w:ascii="Segoe UI" w:hAnsi="Segoe UI" w:cs="Segoe UI"/>
        </w:rPr>
        <w:t>”</w:t>
      </w:r>
      <w:r w:rsidR="00C36B1A">
        <w:rPr>
          <w:rFonts w:ascii="Segoe UI" w:hAnsi="Segoe UI" w:cs="Segoe UI"/>
        </w:rPr>
        <w:t xml:space="preserve"> option it selects all columns and deselecting it removes all columns from list view except </w:t>
      </w:r>
      <w:r w:rsidR="00FF38C8">
        <w:rPr>
          <w:rFonts w:ascii="Segoe UI" w:hAnsi="Segoe UI" w:cs="Segoe UI"/>
        </w:rPr>
        <w:t xml:space="preserve">the </w:t>
      </w:r>
      <w:r w:rsidR="002372D3">
        <w:rPr>
          <w:rFonts w:ascii="Segoe UI" w:hAnsi="Segoe UI" w:cs="Segoe UI"/>
        </w:rPr>
        <w:t>Name</w:t>
      </w:r>
      <w:r w:rsidR="00FF38C8">
        <w:rPr>
          <w:rFonts w:ascii="Segoe UI" w:hAnsi="Segoe UI" w:cs="Segoe UI"/>
        </w:rPr>
        <w:t xml:space="preserve"> column (Matter for Search Matter and Document for Search Document app)</w:t>
      </w:r>
      <w:r w:rsidR="00C36B1A">
        <w:rPr>
          <w:rFonts w:ascii="Segoe UI" w:hAnsi="Segoe UI" w:cs="Segoe UI"/>
        </w:rPr>
        <w:t>.</w:t>
      </w:r>
      <w:r w:rsidR="00D11634">
        <w:rPr>
          <w:rFonts w:ascii="Segoe UI" w:hAnsi="Segoe UI" w:cs="Segoe UI"/>
        </w:rPr>
        <w:t xml:space="preserve"> </w:t>
      </w:r>
      <w:r w:rsidR="002372D3">
        <w:rPr>
          <w:rFonts w:ascii="Segoe UI" w:hAnsi="Segoe UI" w:cs="Segoe UI"/>
        </w:rPr>
        <w:t>Name</w:t>
      </w:r>
      <w:r w:rsidR="00FF38C8">
        <w:rPr>
          <w:rFonts w:ascii="Segoe UI" w:hAnsi="Segoe UI" w:cs="Segoe UI"/>
        </w:rPr>
        <w:t xml:space="preserve"> column (Matter for Search Matter and Document for Search Document) will always be displayed in the list view and thus is selected and disabled for user selection</w:t>
      </w:r>
      <w:r w:rsidR="00D11634">
        <w:rPr>
          <w:rFonts w:ascii="Segoe UI" w:hAnsi="Segoe UI" w:cs="Segoe UI"/>
        </w:rPr>
        <w:t xml:space="preserve">. </w:t>
      </w:r>
      <w:r w:rsidR="005D63D7">
        <w:rPr>
          <w:rFonts w:ascii="Segoe UI" w:hAnsi="Segoe UI" w:cs="Segoe UI"/>
        </w:rPr>
        <w:t xml:space="preserve">Clicking on </w:t>
      </w:r>
      <w:r w:rsidR="00835F98">
        <w:rPr>
          <w:rFonts w:ascii="Segoe UI" w:hAnsi="Segoe UI" w:cs="Segoe UI"/>
        </w:rPr>
        <w:t xml:space="preserve">notch again </w:t>
      </w:r>
      <w:r w:rsidR="00887324">
        <w:rPr>
          <w:rFonts w:ascii="Segoe UI" w:hAnsi="Segoe UI" w:cs="Segoe UI"/>
        </w:rPr>
        <w:t>in order to close the column picker panel</w:t>
      </w:r>
      <w:r w:rsidR="00835F98">
        <w:rPr>
          <w:rFonts w:ascii="Segoe UI" w:hAnsi="Segoe UI" w:cs="Segoe UI"/>
        </w:rPr>
        <w:t>.</w:t>
      </w:r>
    </w:p>
    <w:p w14:paraId="2E98F7CA" w14:textId="77777777" w:rsidR="000B1C6D" w:rsidRDefault="000B1C6D" w:rsidP="000B1C6D">
      <w:pPr>
        <w:pStyle w:val="Body"/>
        <w:numPr>
          <w:ilvl w:val="0"/>
          <w:numId w:val="208"/>
        </w:numPr>
        <w:ind w:left="1080"/>
        <w:rPr>
          <w:rFonts w:ascii="Segoe UI" w:hAnsi="Segoe UI" w:cs="Segoe UI"/>
        </w:rPr>
      </w:pPr>
      <w:r>
        <w:rPr>
          <w:rFonts w:ascii="Segoe UI" w:hAnsi="Segoe UI" w:cs="Segoe UI"/>
        </w:rPr>
        <w:t>Filtering:</w:t>
      </w:r>
    </w:p>
    <w:p w14:paraId="1C398589" w14:textId="71CA9C06" w:rsidR="000B1C6D" w:rsidRDefault="000B1C6D" w:rsidP="00A11434">
      <w:pPr>
        <w:pStyle w:val="Body"/>
        <w:numPr>
          <w:ilvl w:val="1"/>
          <w:numId w:val="208"/>
        </w:numPr>
        <w:ind w:left="1890"/>
        <w:rPr>
          <w:rFonts w:ascii="Segoe UI" w:hAnsi="Segoe UI" w:cs="Segoe UI"/>
        </w:rPr>
      </w:pPr>
      <w:r>
        <w:rPr>
          <w:rFonts w:ascii="Segoe UI" w:hAnsi="Segoe UI" w:cs="Segoe UI"/>
        </w:rPr>
        <w:t>Filtering is available on the columns in list view. Filter fly out will allow users to filter the data in the list view</w:t>
      </w:r>
    </w:p>
    <w:p w14:paraId="65C49FBA" w14:textId="77777777" w:rsidR="000B1C6D" w:rsidRDefault="000B1C6D" w:rsidP="000B1C6D">
      <w:pPr>
        <w:pStyle w:val="Body"/>
        <w:numPr>
          <w:ilvl w:val="1"/>
          <w:numId w:val="208"/>
        </w:numPr>
        <w:ind w:left="1890"/>
        <w:rPr>
          <w:rFonts w:ascii="Segoe UI" w:hAnsi="Segoe UI" w:cs="Segoe UI"/>
        </w:rPr>
      </w:pPr>
      <w:r>
        <w:rPr>
          <w:rFonts w:ascii="Segoe UI" w:hAnsi="Segoe UI" w:cs="Segoe UI"/>
        </w:rPr>
        <w:t>There are following three types of filtering available with list view control</w:t>
      </w:r>
    </w:p>
    <w:p w14:paraId="43307CEF" w14:textId="77777777" w:rsidR="000B1C6D" w:rsidRDefault="000B1C6D" w:rsidP="000B1C6D">
      <w:pPr>
        <w:pStyle w:val="Body"/>
        <w:numPr>
          <w:ilvl w:val="2"/>
          <w:numId w:val="208"/>
        </w:numPr>
        <w:ind w:left="2070"/>
        <w:rPr>
          <w:rFonts w:ascii="Segoe UI" w:hAnsi="Segoe UI" w:cs="Segoe UI"/>
        </w:rPr>
      </w:pPr>
      <w:r>
        <w:rPr>
          <w:rFonts w:ascii="Segoe UI" w:hAnsi="Segoe UI" w:cs="Segoe UI"/>
        </w:rPr>
        <w:t>Single select filtering: User will be able to filter on single values from the filter fly out</w:t>
      </w:r>
    </w:p>
    <w:p w14:paraId="3635B8E9" w14:textId="77777777" w:rsidR="000B1C6D" w:rsidRDefault="000B1C6D" w:rsidP="000B1C6D">
      <w:pPr>
        <w:pStyle w:val="Body"/>
        <w:ind w:left="3150"/>
        <w:rPr>
          <w:rFonts w:ascii="Segoe UI" w:hAnsi="Segoe UI" w:cs="Segoe UI"/>
        </w:rPr>
      </w:pPr>
      <w:r>
        <w:rPr>
          <w:noProof/>
        </w:rPr>
        <w:drawing>
          <wp:inline distT="0" distB="0" distL="0" distR="0" wp14:anchorId="4993EB6D" wp14:editId="4ABB958E">
            <wp:extent cx="2076450" cy="2589816"/>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081750" cy="2596427"/>
                    </a:xfrm>
                    <a:prstGeom prst="rect">
                      <a:avLst/>
                    </a:prstGeom>
                  </pic:spPr>
                </pic:pic>
              </a:graphicData>
            </a:graphic>
          </wp:inline>
        </w:drawing>
      </w:r>
    </w:p>
    <w:p w14:paraId="4603A58D" w14:textId="77777777" w:rsidR="000B1C6D" w:rsidRDefault="000B1C6D" w:rsidP="000B1C6D">
      <w:pPr>
        <w:pStyle w:val="Body"/>
        <w:ind w:left="2070"/>
        <w:rPr>
          <w:rFonts w:ascii="Segoe UI" w:hAnsi="Segoe UI" w:cs="Segoe UI"/>
        </w:rPr>
      </w:pPr>
    </w:p>
    <w:p w14:paraId="14F2E313" w14:textId="77777777" w:rsidR="000B1C6D" w:rsidRDefault="000B1C6D" w:rsidP="000B1C6D">
      <w:pPr>
        <w:pStyle w:val="Body"/>
        <w:numPr>
          <w:ilvl w:val="2"/>
          <w:numId w:val="208"/>
        </w:numPr>
        <w:ind w:left="2070"/>
        <w:rPr>
          <w:rFonts w:ascii="Segoe UI" w:hAnsi="Segoe UI" w:cs="Segoe UI"/>
        </w:rPr>
      </w:pPr>
      <w:r>
        <w:rPr>
          <w:rFonts w:ascii="Segoe UI" w:hAnsi="Segoe UI" w:cs="Segoe UI"/>
        </w:rPr>
        <w:t>Multi select filtering: User will be able to filter on multiple values from the filter fly out</w:t>
      </w:r>
    </w:p>
    <w:p w14:paraId="44FE0301" w14:textId="77777777" w:rsidR="000B1C6D" w:rsidRDefault="000B1C6D" w:rsidP="000B1C6D">
      <w:pPr>
        <w:pStyle w:val="Body"/>
        <w:ind w:left="3150"/>
        <w:rPr>
          <w:rFonts w:ascii="Segoe UI" w:hAnsi="Segoe UI" w:cs="Segoe UI"/>
        </w:rPr>
      </w:pPr>
      <w:r>
        <w:rPr>
          <w:noProof/>
        </w:rPr>
        <w:drawing>
          <wp:inline distT="0" distB="0" distL="0" distR="0" wp14:anchorId="19654413" wp14:editId="4E81FD53">
            <wp:extent cx="2084832" cy="202600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099487" cy="2040245"/>
                    </a:xfrm>
                    <a:prstGeom prst="rect">
                      <a:avLst/>
                    </a:prstGeom>
                  </pic:spPr>
                </pic:pic>
              </a:graphicData>
            </a:graphic>
          </wp:inline>
        </w:drawing>
      </w:r>
    </w:p>
    <w:p w14:paraId="5FC6128E" w14:textId="77777777" w:rsidR="000B1C6D" w:rsidRDefault="000B1C6D" w:rsidP="000B1C6D">
      <w:pPr>
        <w:pStyle w:val="Body"/>
        <w:ind w:left="2070"/>
        <w:rPr>
          <w:rFonts w:ascii="Segoe UI" w:hAnsi="Segoe UI" w:cs="Segoe UI"/>
        </w:rPr>
      </w:pPr>
    </w:p>
    <w:p w14:paraId="6BE043EC" w14:textId="77777777" w:rsidR="00675214" w:rsidRDefault="00675214" w:rsidP="000B1C6D">
      <w:pPr>
        <w:pStyle w:val="Body"/>
        <w:ind w:left="2070"/>
        <w:rPr>
          <w:rFonts w:ascii="Segoe UI" w:hAnsi="Segoe UI" w:cs="Segoe UI"/>
        </w:rPr>
      </w:pPr>
    </w:p>
    <w:p w14:paraId="4CC2BF95" w14:textId="77777777" w:rsidR="000B1C6D" w:rsidRDefault="000B1C6D" w:rsidP="000B1C6D">
      <w:pPr>
        <w:pStyle w:val="Body"/>
        <w:numPr>
          <w:ilvl w:val="2"/>
          <w:numId w:val="208"/>
        </w:numPr>
        <w:ind w:left="2070"/>
        <w:rPr>
          <w:rFonts w:ascii="Segoe UI" w:hAnsi="Segoe UI" w:cs="Segoe UI"/>
        </w:rPr>
      </w:pPr>
      <w:r>
        <w:rPr>
          <w:rFonts w:ascii="Segoe UI" w:hAnsi="Segoe UI" w:cs="Segoe UI"/>
        </w:rPr>
        <w:lastRenderedPageBreak/>
        <w:t>Date filtering: User will be able to filter on date values from filter fly out</w:t>
      </w:r>
    </w:p>
    <w:p w14:paraId="663C837B" w14:textId="77777777" w:rsidR="000B1C6D" w:rsidRDefault="000B1C6D" w:rsidP="000B1C6D">
      <w:pPr>
        <w:pStyle w:val="Body"/>
        <w:ind w:left="3150"/>
        <w:rPr>
          <w:rFonts w:ascii="Segoe UI" w:hAnsi="Segoe UI" w:cs="Segoe UI"/>
        </w:rPr>
      </w:pPr>
      <w:r>
        <w:rPr>
          <w:noProof/>
        </w:rPr>
        <w:drawing>
          <wp:inline distT="0" distB="0" distL="0" distR="0" wp14:anchorId="32C0470D" wp14:editId="15729431">
            <wp:extent cx="2343150" cy="17240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343150" cy="1724025"/>
                    </a:xfrm>
                    <a:prstGeom prst="rect">
                      <a:avLst/>
                    </a:prstGeom>
                  </pic:spPr>
                </pic:pic>
              </a:graphicData>
            </a:graphic>
          </wp:inline>
        </w:drawing>
      </w:r>
    </w:p>
    <w:p w14:paraId="5A9A30B1" w14:textId="77777777" w:rsidR="00C92AFD" w:rsidRDefault="00C92AFD" w:rsidP="00C92AFD">
      <w:pPr>
        <w:pStyle w:val="Body"/>
        <w:numPr>
          <w:ilvl w:val="1"/>
          <w:numId w:val="208"/>
        </w:numPr>
        <w:ind w:left="1890"/>
        <w:rPr>
          <w:rFonts w:ascii="Segoe UI" w:hAnsi="Segoe UI" w:cs="Segoe UI"/>
        </w:rPr>
      </w:pPr>
      <w:r>
        <w:rPr>
          <w:rFonts w:ascii="Segoe UI" w:hAnsi="Segoe UI" w:cs="Segoe UI"/>
        </w:rPr>
        <w:t xml:space="preserve">The filter fly out will not display any data initially </w:t>
      </w:r>
    </w:p>
    <w:p w14:paraId="21587C03" w14:textId="5570B73C" w:rsidR="00C92AFD" w:rsidRDefault="00C92AFD" w:rsidP="00A11434">
      <w:pPr>
        <w:pStyle w:val="Body"/>
        <w:ind w:left="1890"/>
        <w:rPr>
          <w:rFonts w:ascii="Segoe UI" w:hAnsi="Segoe UI" w:cs="Segoe UI"/>
        </w:rPr>
      </w:pPr>
      <w:r>
        <w:rPr>
          <w:rFonts w:ascii="Segoe UI" w:hAnsi="Segoe UI" w:cs="Segoe UI"/>
        </w:rPr>
        <w:t xml:space="preserve">                       </w:t>
      </w:r>
      <w:r>
        <w:rPr>
          <w:noProof/>
        </w:rPr>
        <w:drawing>
          <wp:inline distT="0" distB="0" distL="0" distR="0" wp14:anchorId="38D0DA88" wp14:editId="56D0F8BA">
            <wp:extent cx="2242268" cy="1006297"/>
            <wp:effectExtent l="0" t="0" r="571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57480" cy="1013124"/>
                    </a:xfrm>
                    <a:prstGeom prst="rect">
                      <a:avLst/>
                    </a:prstGeom>
                  </pic:spPr>
                </pic:pic>
              </a:graphicData>
            </a:graphic>
          </wp:inline>
        </w:drawing>
      </w:r>
    </w:p>
    <w:p w14:paraId="15F80577" w14:textId="77777777" w:rsidR="00C92AFD" w:rsidRDefault="00C92AFD" w:rsidP="00A11434">
      <w:pPr>
        <w:pStyle w:val="Body"/>
        <w:rPr>
          <w:rFonts w:ascii="Segoe UI" w:hAnsi="Segoe UI" w:cs="Segoe UI"/>
        </w:rPr>
      </w:pPr>
    </w:p>
    <w:p w14:paraId="3EBFE304" w14:textId="4C98854A" w:rsidR="00BC60B1" w:rsidRDefault="00BC60B1" w:rsidP="000B1C6D">
      <w:pPr>
        <w:pStyle w:val="Body"/>
        <w:numPr>
          <w:ilvl w:val="1"/>
          <w:numId w:val="208"/>
        </w:numPr>
        <w:ind w:left="1890"/>
        <w:rPr>
          <w:rFonts w:ascii="Segoe UI" w:hAnsi="Segoe UI" w:cs="Segoe UI"/>
        </w:rPr>
      </w:pPr>
      <w:r>
        <w:rPr>
          <w:rFonts w:ascii="Segoe UI" w:hAnsi="Segoe UI" w:cs="Segoe UI"/>
        </w:rPr>
        <w:t>To see the filter values, user can use any of the following 2 options,</w:t>
      </w:r>
    </w:p>
    <w:p w14:paraId="2FAEC56B" w14:textId="5110C566" w:rsidR="00BC60B1" w:rsidRDefault="000B1C6D" w:rsidP="00A11434">
      <w:pPr>
        <w:pStyle w:val="Body"/>
        <w:numPr>
          <w:ilvl w:val="0"/>
          <w:numId w:val="22"/>
        </w:numPr>
        <w:rPr>
          <w:rFonts w:ascii="Segoe UI" w:hAnsi="Segoe UI" w:cs="Segoe UI"/>
        </w:rPr>
      </w:pPr>
      <w:r>
        <w:rPr>
          <w:rFonts w:ascii="Segoe UI" w:hAnsi="Segoe UI" w:cs="Segoe UI"/>
        </w:rPr>
        <w:t>User can t</w:t>
      </w:r>
      <w:r w:rsidR="00C92AFD">
        <w:rPr>
          <w:rFonts w:ascii="Segoe UI" w:hAnsi="Segoe UI" w:cs="Segoe UI"/>
        </w:rPr>
        <w:t xml:space="preserve">ype text </w:t>
      </w:r>
      <w:r w:rsidR="00AB7B2F">
        <w:rPr>
          <w:rFonts w:ascii="Segoe UI" w:hAnsi="Segoe UI" w:cs="Segoe UI"/>
        </w:rPr>
        <w:t>and click on search icon</w:t>
      </w:r>
      <w:r w:rsidR="00BC60B1">
        <w:rPr>
          <w:rFonts w:ascii="Segoe UI" w:hAnsi="Segoe UI" w:cs="Segoe UI"/>
        </w:rPr>
        <w:t xml:space="preserve"> to get the filter O</w:t>
      </w:r>
      <w:r w:rsidR="00AD1B64">
        <w:rPr>
          <w:rFonts w:ascii="Segoe UI" w:hAnsi="Segoe UI" w:cs="Segoe UI"/>
        </w:rPr>
        <w:t>r</w:t>
      </w:r>
      <w:r w:rsidR="00BC60B1">
        <w:rPr>
          <w:rFonts w:ascii="Segoe UI" w:hAnsi="Segoe UI" w:cs="Segoe UI"/>
        </w:rPr>
        <w:t xml:space="preserve"> </w:t>
      </w:r>
    </w:p>
    <w:p w14:paraId="3A8CE30B" w14:textId="2B0B6AE6" w:rsidR="000B1C6D" w:rsidRDefault="00BC60B1" w:rsidP="00A11434">
      <w:pPr>
        <w:pStyle w:val="Body"/>
        <w:numPr>
          <w:ilvl w:val="0"/>
          <w:numId w:val="22"/>
        </w:numPr>
        <w:rPr>
          <w:rFonts w:ascii="Segoe UI" w:hAnsi="Segoe UI" w:cs="Segoe UI"/>
        </w:rPr>
      </w:pPr>
      <w:r>
        <w:rPr>
          <w:rFonts w:ascii="Segoe UI" w:hAnsi="Segoe UI" w:cs="Segoe UI"/>
        </w:rPr>
        <w:t xml:space="preserve">User can type the keyword in the </w:t>
      </w:r>
      <w:r w:rsidR="00E8189E">
        <w:rPr>
          <w:rFonts w:ascii="Segoe UI" w:hAnsi="Segoe UI" w:cs="Segoe UI"/>
        </w:rPr>
        <w:t>search box</w:t>
      </w:r>
      <w:r>
        <w:rPr>
          <w:rFonts w:ascii="Segoe UI" w:hAnsi="Segoe UI" w:cs="Segoe UI"/>
        </w:rPr>
        <w:t>. As the user types</w:t>
      </w:r>
      <w:r w:rsidR="00541602">
        <w:rPr>
          <w:rFonts w:ascii="Segoe UI" w:hAnsi="Segoe UI" w:cs="Segoe UI"/>
        </w:rPr>
        <w:t xml:space="preserve"> </w:t>
      </w:r>
      <w:r w:rsidR="00C92AFD">
        <w:rPr>
          <w:rFonts w:ascii="Segoe UI" w:hAnsi="Segoe UI" w:cs="Segoe UI"/>
        </w:rPr>
        <w:t>minimum 3 character in</w:t>
      </w:r>
      <w:r w:rsidR="000B1C6D">
        <w:rPr>
          <w:rFonts w:ascii="Segoe UI" w:hAnsi="Segoe UI" w:cs="Segoe UI"/>
        </w:rPr>
        <w:t xml:space="preserve"> search textbox</w:t>
      </w:r>
      <w:r>
        <w:rPr>
          <w:rFonts w:ascii="Segoe UI" w:hAnsi="Segoe UI" w:cs="Segoe UI"/>
        </w:rPr>
        <w:t xml:space="preserve"> filter values will be populated automatically </w:t>
      </w:r>
    </w:p>
    <w:p w14:paraId="46C8B18B" w14:textId="4213D34E" w:rsidR="00290990" w:rsidRDefault="00F902B0" w:rsidP="00A11434">
      <w:pPr>
        <w:pStyle w:val="Body"/>
        <w:ind w:left="1890"/>
        <w:rPr>
          <w:rFonts w:ascii="Segoe UI" w:hAnsi="Segoe UI" w:cs="Segoe UI"/>
        </w:rPr>
      </w:pPr>
      <w:r>
        <w:rPr>
          <w:rFonts w:ascii="Segoe UI" w:hAnsi="Segoe UI" w:cs="Segoe UI"/>
        </w:rPr>
        <w:t xml:space="preserve">                  </w:t>
      </w:r>
      <w:r>
        <w:rPr>
          <w:noProof/>
        </w:rPr>
        <w:drawing>
          <wp:inline distT="0" distB="0" distL="0" distR="0" wp14:anchorId="48FEDFEE" wp14:editId="04DA8C94">
            <wp:extent cx="1908480" cy="227031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1935981" cy="2303027"/>
                    </a:xfrm>
                    <a:prstGeom prst="rect">
                      <a:avLst/>
                    </a:prstGeom>
                  </pic:spPr>
                </pic:pic>
              </a:graphicData>
            </a:graphic>
          </wp:inline>
        </w:drawing>
      </w:r>
    </w:p>
    <w:p w14:paraId="7AE17338" w14:textId="77777777" w:rsidR="00F902B0" w:rsidRDefault="00F902B0" w:rsidP="00A11434">
      <w:pPr>
        <w:pStyle w:val="Body"/>
        <w:ind w:left="2160"/>
        <w:rPr>
          <w:rFonts w:ascii="Segoe UI" w:hAnsi="Segoe UI" w:cs="Segoe UI"/>
        </w:rPr>
      </w:pPr>
    </w:p>
    <w:p w14:paraId="52E5B1C1" w14:textId="6564ED1E" w:rsidR="00290990" w:rsidRDefault="00290990" w:rsidP="00290990">
      <w:pPr>
        <w:pStyle w:val="Body"/>
        <w:numPr>
          <w:ilvl w:val="1"/>
          <w:numId w:val="208"/>
        </w:numPr>
        <w:ind w:left="1890"/>
        <w:rPr>
          <w:rFonts w:ascii="Segoe UI" w:hAnsi="Segoe UI" w:cs="Segoe UI"/>
        </w:rPr>
      </w:pPr>
      <w:r>
        <w:rPr>
          <w:rFonts w:ascii="Segoe UI" w:hAnsi="Segoe UI" w:cs="Segoe UI"/>
        </w:rPr>
        <w:t>User can scroll down inside filter fly out to lazy load the next set of unique values</w:t>
      </w:r>
      <w:r w:rsidR="00320640">
        <w:rPr>
          <w:rFonts w:ascii="Segoe UI" w:hAnsi="Segoe UI" w:cs="Segoe UI"/>
        </w:rPr>
        <w:t>. This behavior is applicable for both</w:t>
      </w:r>
      <w:r>
        <w:rPr>
          <w:rFonts w:ascii="Segoe UI" w:hAnsi="Segoe UI" w:cs="Segoe UI"/>
        </w:rPr>
        <w:t xml:space="preserve"> single and multi-select filter fly outs and filter fly out height increases automatically</w:t>
      </w:r>
    </w:p>
    <w:p w14:paraId="4F4FC69B" w14:textId="77777777" w:rsidR="00015948" w:rsidRDefault="00015948" w:rsidP="00A11434">
      <w:pPr>
        <w:pStyle w:val="Body"/>
        <w:ind w:left="1890"/>
        <w:rPr>
          <w:rFonts w:ascii="Segoe UI" w:hAnsi="Segoe UI" w:cs="Segoe UI"/>
        </w:rPr>
      </w:pPr>
    </w:p>
    <w:p w14:paraId="51AFC99F" w14:textId="2292367F" w:rsidR="00320640" w:rsidRDefault="00320640" w:rsidP="00A11434">
      <w:pPr>
        <w:pStyle w:val="Body"/>
        <w:numPr>
          <w:ilvl w:val="0"/>
          <w:numId w:val="225"/>
        </w:numPr>
        <w:rPr>
          <w:rFonts w:ascii="Segoe UI" w:hAnsi="Segoe UI" w:cs="Segoe UI"/>
        </w:rPr>
      </w:pPr>
      <w:r>
        <w:rPr>
          <w:rFonts w:ascii="Segoe UI" w:hAnsi="Segoe UI" w:cs="Segoe UI"/>
        </w:rPr>
        <w:lastRenderedPageBreak/>
        <w:t>Height of filter fly out with no records</w:t>
      </w:r>
    </w:p>
    <w:p w14:paraId="6BE99254" w14:textId="4752F04A" w:rsidR="00320640" w:rsidRDefault="00320640" w:rsidP="00A11434">
      <w:pPr>
        <w:pStyle w:val="Body"/>
        <w:ind w:left="1890"/>
        <w:rPr>
          <w:rFonts w:ascii="Segoe UI" w:hAnsi="Segoe UI" w:cs="Segoe UI"/>
        </w:rPr>
      </w:pPr>
      <w:r>
        <w:rPr>
          <w:rFonts w:ascii="Segoe UI" w:hAnsi="Segoe UI" w:cs="Segoe UI"/>
        </w:rPr>
        <w:t xml:space="preserve">                 </w:t>
      </w:r>
      <w:r>
        <w:rPr>
          <w:noProof/>
        </w:rPr>
        <w:drawing>
          <wp:inline distT="0" distB="0" distL="0" distR="0" wp14:anchorId="4109B2DB" wp14:editId="2C1F497C">
            <wp:extent cx="2242268" cy="1006297"/>
            <wp:effectExtent l="0" t="0" r="5715"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257480" cy="1013124"/>
                    </a:xfrm>
                    <a:prstGeom prst="rect">
                      <a:avLst/>
                    </a:prstGeom>
                  </pic:spPr>
                </pic:pic>
              </a:graphicData>
            </a:graphic>
          </wp:inline>
        </w:drawing>
      </w:r>
    </w:p>
    <w:p w14:paraId="4C2DC65A" w14:textId="699AD976" w:rsidR="00320640" w:rsidRPr="00320640" w:rsidRDefault="00320640" w:rsidP="00A11434">
      <w:pPr>
        <w:pStyle w:val="Body"/>
        <w:numPr>
          <w:ilvl w:val="0"/>
          <w:numId w:val="225"/>
        </w:numPr>
        <w:rPr>
          <w:rFonts w:ascii="Segoe UI" w:hAnsi="Segoe UI" w:cs="Segoe UI"/>
        </w:rPr>
      </w:pPr>
      <w:r>
        <w:rPr>
          <w:rFonts w:ascii="Segoe UI" w:hAnsi="Segoe UI" w:cs="Segoe UI"/>
        </w:rPr>
        <w:t>Height of filter fly out with less than 7 records</w:t>
      </w:r>
    </w:p>
    <w:p w14:paraId="0D9E2869" w14:textId="1C15E910" w:rsidR="00290990" w:rsidRDefault="00290990" w:rsidP="00A11434">
      <w:pPr>
        <w:pStyle w:val="Body"/>
        <w:ind w:left="1890"/>
        <w:rPr>
          <w:rFonts w:ascii="Segoe UI" w:hAnsi="Segoe UI" w:cs="Segoe UI"/>
        </w:rPr>
      </w:pPr>
      <w:r>
        <w:rPr>
          <w:rFonts w:ascii="Segoe UI" w:hAnsi="Segoe UI" w:cs="Segoe UI"/>
        </w:rPr>
        <w:t xml:space="preserve">                  </w:t>
      </w:r>
      <w:r>
        <w:rPr>
          <w:noProof/>
        </w:rPr>
        <w:drawing>
          <wp:inline distT="0" distB="0" distL="0" distR="0" wp14:anchorId="0F9AD119" wp14:editId="779C4C04">
            <wp:extent cx="2067339" cy="1561989"/>
            <wp:effectExtent l="0" t="0" r="0" b="63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079754" cy="1571369"/>
                    </a:xfrm>
                    <a:prstGeom prst="rect">
                      <a:avLst/>
                    </a:prstGeom>
                  </pic:spPr>
                </pic:pic>
              </a:graphicData>
            </a:graphic>
          </wp:inline>
        </w:drawing>
      </w:r>
    </w:p>
    <w:p w14:paraId="2665AECB" w14:textId="2FF63B77" w:rsidR="00320640" w:rsidRDefault="00320640" w:rsidP="00A11434">
      <w:pPr>
        <w:pStyle w:val="Body"/>
        <w:numPr>
          <w:ilvl w:val="0"/>
          <w:numId w:val="225"/>
        </w:numPr>
        <w:rPr>
          <w:rFonts w:ascii="Segoe UI" w:hAnsi="Segoe UI" w:cs="Segoe UI"/>
        </w:rPr>
      </w:pPr>
      <w:r w:rsidRPr="00320640">
        <w:rPr>
          <w:rFonts w:ascii="Segoe UI" w:hAnsi="Segoe UI" w:cs="Segoe UI"/>
        </w:rPr>
        <w:t>He</w:t>
      </w:r>
      <w:r>
        <w:rPr>
          <w:rFonts w:ascii="Segoe UI" w:hAnsi="Segoe UI" w:cs="Segoe UI"/>
        </w:rPr>
        <w:t>ight of filter fly out with 7 or more</w:t>
      </w:r>
      <w:r w:rsidRPr="00320640">
        <w:rPr>
          <w:rFonts w:ascii="Segoe UI" w:hAnsi="Segoe UI" w:cs="Segoe UI"/>
        </w:rPr>
        <w:t xml:space="preserve"> than 7 records</w:t>
      </w:r>
    </w:p>
    <w:p w14:paraId="280302C0" w14:textId="39333DC5" w:rsidR="000B1C6D" w:rsidRDefault="007D2CBB" w:rsidP="000B1C6D">
      <w:pPr>
        <w:pStyle w:val="Body"/>
        <w:ind w:left="1890"/>
        <w:rPr>
          <w:rFonts w:ascii="Segoe UI" w:hAnsi="Segoe UI" w:cs="Segoe UI"/>
        </w:rPr>
      </w:pPr>
      <w:r>
        <w:rPr>
          <w:rFonts w:ascii="Segoe UI" w:hAnsi="Segoe UI" w:cs="Segoe UI"/>
        </w:rPr>
        <w:t xml:space="preserve">                  </w:t>
      </w:r>
      <w:r>
        <w:rPr>
          <w:noProof/>
        </w:rPr>
        <w:drawing>
          <wp:inline distT="0" distB="0" distL="0" distR="0" wp14:anchorId="5C0F26BD" wp14:editId="2FEBF4BE">
            <wp:extent cx="2119519" cy="2107096"/>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173806" cy="2161065"/>
                    </a:xfrm>
                    <a:prstGeom prst="rect">
                      <a:avLst/>
                    </a:prstGeom>
                  </pic:spPr>
                </pic:pic>
              </a:graphicData>
            </a:graphic>
          </wp:inline>
        </w:drawing>
      </w:r>
    </w:p>
    <w:p w14:paraId="4D4730AF" w14:textId="4E9F41A2" w:rsidR="000C0184" w:rsidRDefault="000C0184" w:rsidP="00A11434">
      <w:pPr>
        <w:pStyle w:val="Body"/>
        <w:rPr>
          <w:rFonts w:ascii="Segoe UI" w:hAnsi="Segoe UI" w:cs="Segoe UI"/>
        </w:rPr>
      </w:pPr>
      <w:r>
        <w:rPr>
          <w:rFonts w:ascii="Segoe UI" w:hAnsi="Segoe UI" w:cs="Segoe UI"/>
        </w:rPr>
        <w:tab/>
      </w:r>
    </w:p>
    <w:p w14:paraId="43CA7488" w14:textId="39954A57" w:rsidR="000B1C6D" w:rsidRDefault="000B1C6D" w:rsidP="000B1C6D">
      <w:pPr>
        <w:pStyle w:val="Body"/>
        <w:numPr>
          <w:ilvl w:val="1"/>
          <w:numId w:val="208"/>
        </w:numPr>
        <w:ind w:left="1890"/>
        <w:rPr>
          <w:rFonts w:ascii="Segoe UI" w:hAnsi="Segoe UI" w:cs="Segoe UI"/>
        </w:rPr>
      </w:pPr>
      <w:r>
        <w:rPr>
          <w:rFonts w:ascii="Segoe UI" w:hAnsi="Segoe UI" w:cs="Segoe UI"/>
        </w:rPr>
        <w:t>Using the clear filters option user will be able to clear the filters applied on the list view for</w:t>
      </w:r>
      <w:r w:rsidR="006F408C">
        <w:rPr>
          <w:rFonts w:ascii="Segoe UI" w:hAnsi="Segoe UI" w:cs="Segoe UI"/>
        </w:rPr>
        <w:t xml:space="preserve"> </w:t>
      </w:r>
      <w:r>
        <w:rPr>
          <w:rFonts w:ascii="Segoe UI" w:hAnsi="Segoe UI" w:cs="Segoe UI"/>
        </w:rPr>
        <w:t>current selected column</w:t>
      </w:r>
    </w:p>
    <w:p w14:paraId="24F30EB7" w14:textId="77777777" w:rsidR="00CD365C" w:rsidRDefault="00CD365C" w:rsidP="00A11434">
      <w:pPr>
        <w:pStyle w:val="Body"/>
        <w:rPr>
          <w:rFonts w:ascii="Segoe UI" w:hAnsi="Segoe UI" w:cs="Segoe UI"/>
        </w:rPr>
      </w:pPr>
    </w:p>
    <w:p w14:paraId="45B614A1" w14:textId="7B631B9E" w:rsidR="000C0184" w:rsidRDefault="00EF5C15" w:rsidP="00A11434">
      <w:pPr>
        <w:pStyle w:val="Body"/>
        <w:ind w:left="2880"/>
        <w:rPr>
          <w:rFonts w:ascii="Segoe UI" w:hAnsi="Segoe UI" w:cs="Segoe UI"/>
        </w:rPr>
      </w:pPr>
      <w:r>
        <w:rPr>
          <w:noProof/>
        </w:rPr>
        <w:drawing>
          <wp:inline distT="0" distB="0" distL="0" distR="0" wp14:anchorId="3AADF05D" wp14:editId="3E8A43C2">
            <wp:extent cx="2231136" cy="13341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2244985" cy="1342416"/>
                    </a:xfrm>
                    <a:prstGeom prst="rect">
                      <a:avLst/>
                    </a:prstGeom>
                    <a:noFill/>
                    <a:ln>
                      <a:noFill/>
                    </a:ln>
                  </pic:spPr>
                </pic:pic>
              </a:graphicData>
            </a:graphic>
          </wp:inline>
        </w:drawing>
      </w:r>
    </w:p>
    <w:p w14:paraId="5CA1D65B" w14:textId="39FF6B36" w:rsidR="000B1C6D" w:rsidRDefault="000B1C6D" w:rsidP="000B1C6D">
      <w:pPr>
        <w:pStyle w:val="Body"/>
        <w:numPr>
          <w:ilvl w:val="1"/>
          <w:numId w:val="208"/>
        </w:numPr>
        <w:ind w:left="1890"/>
        <w:rPr>
          <w:rFonts w:ascii="Segoe UI" w:hAnsi="Segoe UI" w:cs="Segoe UI"/>
        </w:rPr>
      </w:pPr>
      <w:r>
        <w:rPr>
          <w:rFonts w:ascii="Segoe UI" w:hAnsi="Segoe UI" w:cs="Segoe UI"/>
        </w:rPr>
        <w:lastRenderedPageBreak/>
        <w:t>User will be able to view the applied filters inside search box present in filter fly out, also the filter will be highlighted in the list of unique values available</w:t>
      </w:r>
      <w:r w:rsidR="00EF5C15">
        <w:rPr>
          <w:rFonts w:ascii="Segoe UI" w:hAnsi="Segoe UI" w:cs="Segoe UI"/>
        </w:rPr>
        <w:t xml:space="preserve"> by clicking on search icon</w:t>
      </w:r>
    </w:p>
    <w:p w14:paraId="16C0C8BE" w14:textId="5AEA7E03" w:rsidR="00EF5C15" w:rsidRPr="00EF5C15" w:rsidRDefault="000B1C6D">
      <w:pPr>
        <w:pStyle w:val="Body"/>
        <w:numPr>
          <w:ilvl w:val="2"/>
          <w:numId w:val="208"/>
        </w:numPr>
        <w:ind w:left="2340"/>
        <w:rPr>
          <w:rFonts w:ascii="Segoe UI" w:hAnsi="Segoe UI" w:cs="Segoe UI"/>
        </w:rPr>
      </w:pPr>
      <w:r>
        <w:rPr>
          <w:rFonts w:ascii="Segoe UI" w:hAnsi="Segoe UI" w:cs="Segoe UI"/>
        </w:rPr>
        <w:t>For single select</w:t>
      </w:r>
    </w:p>
    <w:p w14:paraId="435F0E8D" w14:textId="2427653A" w:rsidR="000B1C6D" w:rsidRDefault="00CD365C" w:rsidP="000B1C6D">
      <w:pPr>
        <w:pStyle w:val="Body"/>
        <w:ind w:left="2880"/>
        <w:rPr>
          <w:rFonts w:ascii="Segoe UI" w:hAnsi="Segoe UI" w:cs="Segoe UI"/>
        </w:rPr>
      </w:pPr>
      <w:r w:rsidRPr="00CD365C">
        <w:rPr>
          <w:noProof/>
        </w:rPr>
        <w:t xml:space="preserve"> </w:t>
      </w:r>
      <w:r w:rsidR="006F408C">
        <w:rPr>
          <w:noProof/>
        </w:rPr>
        <w:drawing>
          <wp:inline distT="0" distB="0" distL="0" distR="0" wp14:anchorId="2D478105" wp14:editId="616DD3E4">
            <wp:extent cx="2385391" cy="150840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392569" cy="1512948"/>
                    </a:xfrm>
                    <a:prstGeom prst="rect">
                      <a:avLst/>
                    </a:prstGeom>
                  </pic:spPr>
                </pic:pic>
              </a:graphicData>
            </a:graphic>
          </wp:inline>
        </w:drawing>
      </w:r>
    </w:p>
    <w:p w14:paraId="30BE22BF" w14:textId="77777777" w:rsidR="000B1C6D" w:rsidRDefault="000B1C6D" w:rsidP="000B1C6D">
      <w:pPr>
        <w:pStyle w:val="Body"/>
        <w:numPr>
          <w:ilvl w:val="2"/>
          <w:numId w:val="208"/>
        </w:numPr>
        <w:ind w:left="2340"/>
        <w:rPr>
          <w:rFonts w:ascii="Segoe UI" w:hAnsi="Segoe UI" w:cs="Segoe UI"/>
        </w:rPr>
      </w:pPr>
      <w:r>
        <w:rPr>
          <w:rFonts w:ascii="Segoe UI" w:hAnsi="Segoe UI" w:cs="Segoe UI"/>
        </w:rPr>
        <w:t>For multi-select</w:t>
      </w:r>
    </w:p>
    <w:p w14:paraId="0947C5F8" w14:textId="16631A0B" w:rsidR="000B1C6D" w:rsidRDefault="00CD365C" w:rsidP="00A11434">
      <w:pPr>
        <w:pStyle w:val="Body"/>
        <w:ind w:left="2880"/>
        <w:rPr>
          <w:rFonts w:ascii="Segoe UI" w:hAnsi="Segoe UI" w:cs="Segoe UI"/>
        </w:rPr>
      </w:pPr>
      <w:r w:rsidRPr="00CD365C">
        <w:rPr>
          <w:noProof/>
        </w:rPr>
        <w:t xml:space="preserve"> </w:t>
      </w:r>
      <w:r>
        <w:rPr>
          <w:noProof/>
        </w:rPr>
        <w:drawing>
          <wp:inline distT="0" distB="0" distL="0" distR="0" wp14:anchorId="093B71FA" wp14:editId="1532D1E2">
            <wp:extent cx="2297927" cy="1933575"/>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301020" cy="1936177"/>
                    </a:xfrm>
                    <a:prstGeom prst="rect">
                      <a:avLst/>
                    </a:prstGeom>
                  </pic:spPr>
                </pic:pic>
              </a:graphicData>
            </a:graphic>
          </wp:inline>
        </w:drawing>
      </w:r>
    </w:p>
    <w:p w14:paraId="218260A3" w14:textId="77777777" w:rsidR="000B1C6D" w:rsidRDefault="000B1C6D" w:rsidP="000B1C6D">
      <w:pPr>
        <w:pStyle w:val="Body"/>
        <w:numPr>
          <w:ilvl w:val="1"/>
          <w:numId w:val="208"/>
        </w:numPr>
        <w:ind w:left="1890"/>
        <w:rPr>
          <w:rFonts w:ascii="Segoe UI" w:hAnsi="Segoe UI" w:cs="Segoe UI"/>
        </w:rPr>
      </w:pPr>
      <w:r>
        <w:rPr>
          <w:rFonts w:ascii="Segoe UI" w:hAnsi="Segoe UI" w:cs="Segoe UI"/>
        </w:rPr>
        <w:t>If any filters are applied on the column following icon will be displayed on the column header in list view</w:t>
      </w:r>
    </w:p>
    <w:p w14:paraId="21C200C5" w14:textId="77777777" w:rsidR="000B1C6D" w:rsidRDefault="000B1C6D" w:rsidP="000B1C6D">
      <w:pPr>
        <w:pStyle w:val="Body"/>
        <w:ind w:left="4320"/>
        <w:rPr>
          <w:rFonts w:ascii="Segoe UI" w:hAnsi="Segoe UI" w:cs="Segoe UI"/>
        </w:rPr>
      </w:pPr>
      <w:r>
        <w:rPr>
          <w:noProof/>
        </w:rPr>
        <w:drawing>
          <wp:inline distT="0" distB="0" distL="0" distR="0" wp14:anchorId="6001BFC1" wp14:editId="3E264520">
            <wp:extent cx="1685925" cy="78813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690995" cy="790506"/>
                    </a:xfrm>
                    <a:prstGeom prst="rect">
                      <a:avLst/>
                    </a:prstGeom>
                  </pic:spPr>
                </pic:pic>
              </a:graphicData>
            </a:graphic>
          </wp:inline>
        </w:drawing>
      </w:r>
    </w:p>
    <w:p w14:paraId="2AA437D8" w14:textId="77777777" w:rsidR="000B1C6D" w:rsidRDefault="000B1C6D" w:rsidP="003A225B">
      <w:pPr>
        <w:pStyle w:val="Body"/>
        <w:numPr>
          <w:ilvl w:val="2"/>
          <w:numId w:val="217"/>
        </w:numPr>
        <w:rPr>
          <w:rFonts w:ascii="Segoe UI" w:hAnsi="Segoe UI" w:cs="Segoe UI"/>
        </w:rPr>
      </w:pPr>
      <w:r>
        <w:rPr>
          <w:rFonts w:ascii="Segoe UI" w:hAnsi="Segoe UI" w:cs="Segoe UI"/>
        </w:rPr>
        <w:t>Client side filtering: For pinned matters/ documents filtering is performed on client side</w:t>
      </w:r>
    </w:p>
    <w:p w14:paraId="78FF2EBC" w14:textId="77777777" w:rsidR="000B1C6D" w:rsidRDefault="000B1C6D" w:rsidP="003A225B">
      <w:pPr>
        <w:pStyle w:val="Body"/>
        <w:numPr>
          <w:ilvl w:val="2"/>
          <w:numId w:val="217"/>
        </w:numPr>
        <w:rPr>
          <w:rFonts w:ascii="Segoe UI" w:hAnsi="Segoe UI" w:cs="Segoe UI"/>
        </w:rPr>
      </w:pPr>
      <w:r>
        <w:rPr>
          <w:rFonts w:ascii="Segoe UI" w:hAnsi="Segoe UI" w:cs="Segoe UI"/>
        </w:rPr>
        <w:t>Server side filtering: For All/ My Matters/ Documents section filtering is performed server side</w:t>
      </w:r>
    </w:p>
    <w:p w14:paraId="3CACA302" w14:textId="77777777" w:rsidR="0076765F" w:rsidRDefault="0076765F" w:rsidP="00A11434">
      <w:pPr>
        <w:pStyle w:val="Body"/>
        <w:ind w:left="1800"/>
        <w:rPr>
          <w:rFonts w:ascii="Segoe UI" w:hAnsi="Segoe UI" w:cs="Segoe UI"/>
        </w:rPr>
      </w:pPr>
    </w:p>
    <w:p w14:paraId="1FB1A5CC" w14:textId="319658D3" w:rsidR="0076765F" w:rsidRDefault="0076765F" w:rsidP="00A11434">
      <w:pPr>
        <w:pStyle w:val="Body"/>
        <w:numPr>
          <w:ilvl w:val="1"/>
          <w:numId w:val="208"/>
        </w:numPr>
        <w:ind w:left="1890"/>
        <w:rPr>
          <w:rFonts w:ascii="Segoe UI" w:hAnsi="Segoe UI" w:cs="Segoe UI"/>
        </w:rPr>
      </w:pPr>
      <w:r w:rsidRPr="0076765F">
        <w:rPr>
          <w:rFonts w:ascii="Segoe UI" w:hAnsi="Segoe UI" w:cs="Segoe UI"/>
        </w:rPr>
        <w:t>Based on the height of the app, filter fly out height will be adjusted to show the filter values in a single view.</w:t>
      </w:r>
    </w:p>
    <w:p w14:paraId="6FDA5C55" w14:textId="3127EFFD" w:rsidR="0076765F" w:rsidRDefault="0076765F" w:rsidP="00A11434">
      <w:pPr>
        <w:pStyle w:val="Body"/>
        <w:ind w:left="1890"/>
        <w:rPr>
          <w:rFonts w:ascii="Segoe UI" w:hAnsi="Segoe UI" w:cs="Segoe UI"/>
        </w:rPr>
      </w:pPr>
      <w:r>
        <w:rPr>
          <w:noProof/>
        </w:rPr>
        <w:lastRenderedPageBreak/>
        <w:drawing>
          <wp:inline distT="0" distB="0" distL="0" distR="0" wp14:anchorId="642E83A4" wp14:editId="59803B3B">
            <wp:extent cx="4498848" cy="152639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544904" cy="1542021"/>
                    </a:xfrm>
                    <a:prstGeom prst="rect">
                      <a:avLst/>
                    </a:prstGeom>
                  </pic:spPr>
                </pic:pic>
              </a:graphicData>
            </a:graphic>
          </wp:inline>
        </w:drawing>
      </w:r>
    </w:p>
    <w:p w14:paraId="23CC5BE7" w14:textId="77777777" w:rsidR="0076765F" w:rsidRDefault="0076765F" w:rsidP="00A11434">
      <w:pPr>
        <w:pStyle w:val="Body"/>
        <w:ind w:left="1890"/>
        <w:rPr>
          <w:rFonts w:ascii="Segoe UI" w:hAnsi="Segoe UI" w:cs="Segoe UI"/>
        </w:rPr>
      </w:pPr>
    </w:p>
    <w:p w14:paraId="70B0D742" w14:textId="77777777" w:rsidR="000B1C6D" w:rsidRDefault="000B1C6D" w:rsidP="000B1C6D">
      <w:pPr>
        <w:pStyle w:val="Body"/>
        <w:numPr>
          <w:ilvl w:val="0"/>
          <w:numId w:val="208"/>
        </w:numPr>
        <w:ind w:left="1080"/>
        <w:rPr>
          <w:rFonts w:ascii="Segoe UI" w:hAnsi="Segoe UI" w:cs="Segoe UI"/>
        </w:rPr>
      </w:pPr>
      <w:r>
        <w:rPr>
          <w:rFonts w:ascii="Segoe UI" w:hAnsi="Segoe UI" w:cs="Segoe UI"/>
        </w:rPr>
        <w:t>Sorting: Sorting is available on the columns in list view. User will be able to sort the data in list view. At a time, user will be able to sort on single column in list view. Once sorting is applied on the list view following icon will be displayed on the column header in list view.</w:t>
      </w:r>
    </w:p>
    <w:p w14:paraId="4B3EEDA5" w14:textId="77777777" w:rsidR="000B1C6D" w:rsidRPr="001840BD" w:rsidRDefault="000B1C6D" w:rsidP="000B1C6D">
      <w:pPr>
        <w:pStyle w:val="Body"/>
        <w:ind w:left="1080"/>
        <w:rPr>
          <w:rFonts w:ascii="Segoe UI" w:hAnsi="Segoe UI" w:cs="Segoe UI"/>
        </w:rPr>
      </w:pPr>
      <w:r w:rsidRPr="001840BD">
        <w:rPr>
          <w:rFonts w:ascii="Segoe UI" w:hAnsi="Segoe UI" w:cs="Segoe UI"/>
        </w:rPr>
        <w:t>Default sorting inside list view will be as follows</w:t>
      </w:r>
    </w:p>
    <w:p w14:paraId="482FB7B8" w14:textId="77777777" w:rsidR="000B1C6D" w:rsidRDefault="000B1C6D" w:rsidP="000B1C6D">
      <w:pPr>
        <w:pStyle w:val="Body"/>
        <w:numPr>
          <w:ilvl w:val="2"/>
          <w:numId w:val="208"/>
        </w:numPr>
        <w:ind w:left="1800"/>
        <w:rPr>
          <w:rFonts w:ascii="Segoe UI" w:hAnsi="Segoe UI" w:cs="Segoe UI"/>
        </w:rPr>
      </w:pPr>
      <w:r>
        <w:rPr>
          <w:rFonts w:ascii="Segoe UI" w:hAnsi="Segoe UI" w:cs="Segoe UI"/>
        </w:rPr>
        <w:t>All Matters/ Documents: Matter/ Document name ascending</w:t>
      </w:r>
    </w:p>
    <w:p w14:paraId="69A7F372" w14:textId="77777777" w:rsidR="000B1C6D" w:rsidRDefault="000B1C6D" w:rsidP="000B1C6D">
      <w:pPr>
        <w:pStyle w:val="Body"/>
        <w:numPr>
          <w:ilvl w:val="2"/>
          <w:numId w:val="208"/>
        </w:numPr>
        <w:ind w:left="1800"/>
        <w:rPr>
          <w:rFonts w:ascii="Segoe UI" w:hAnsi="Segoe UI" w:cs="Segoe UI"/>
        </w:rPr>
      </w:pPr>
      <w:r>
        <w:rPr>
          <w:rFonts w:ascii="Segoe UI" w:hAnsi="Segoe UI" w:cs="Segoe UI"/>
        </w:rPr>
        <w:t>My Matters/ Documents: Modified date descending</w:t>
      </w:r>
    </w:p>
    <w:p w14:paraId="6B3341F1" w14:textId="77777777" w:rsidR="000B1C6D" w:rsidRDefault="000B1C6D" w:rsidP="000B1C6D">
      <w:pPr>
        <w:pStyle w:val="Body"/>
        <w:numPr>
          <w:ilvl w:val="2"/>
          <w:numId w:val="208"/>
        </w:numPr>
        <w:ind w:left="1800"/>
        <w:rPr>
          <w:rFonts w:ascii="Segoe UI" w:hAnsi="Segoe UI" w:cs="Segoe UI"/>
        </w:rPr>
      </w:pPr>
      <w:r>
        <w:rPr>
          <w:rFonts w:ascii="Segoe UI" w:hAnsi="Segoe UI" w:cs="Segoe UI"/>
        </w:rPr>
        <w:t>Pinned Matters/ Documents: Recently pinned matter/ document will appear on top</w:t>
      </w:r>
    </w:p>
    <w:p w14:paraId="2875991D" w14:textId="77777777" w:rsidR="000B1C6D" w:rsidRDefault="000B1C6D" w:rsidP="000B1C6D">
      <w:pPr>
        <w:pStyle w:val="Body"/>
        <w:ind w:left="4320"/>
        <w:rPr>
          <w:rFonts w:ascii="Segoe UI" w:hAnsi="Segoe UI" w:cs="Segoe UI"/>
        </w:rPr>
      </w:pPr>
      <w:r>
        <w:rPr>
          <w:noProof/>
        </w:rPr>
        <w:drawing>
          <wp:inline distT="0" distB="0" distL="0" distR="0" wp14:anchorId="5D36B9AF" wp14:editId="177E5F58">
            <wp:extent cx="1333500" cy="873672"/>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1342444" cy="879532"/>
                    </a:xfrm>
                    <a:prstGeom prst="rect">
                      <a:avLst/>
                    </a:prstGeom>
                  </pic:spPr>
                </pic:pic>
              </a:graphicData>
            </a:graphic>
          </wp:inline>
        </w:drawing>
      </w:r>
    </w:p>
    <w:p w14:paraId="427FAA01" w14:textId="61F71AD5" w:rsidR="000B1C6D" w:rsidRDefault="000B1C6D" w:rsidP="000B1C6D">
      <w:pPr>
        <w:pStyle w:val="Body"/>
        <w:numPr>
          <w:ilvl w:val="1"/>
          <w:numId w:val="218"/>
        </w:numPr>
        <w:rPr>
          <w:rFonts w:ascii="Segoe UI" w:hAnsi="Segoe UI" w:cs="Segoe UI"/>
        </w:rPr>
      </w:pPr>
      <w:r>
        <w:rPr>
          <w:rFonts w:ascii="Segoe UI" w:hAnsi="Segoe UI" w:cs="Segoe UI"/>
        </w:rPr>
        <w:t xml:space="preserve">Client side sorting: For pinned matters/ documents we are leveraging on default sorting provided by </w:t>
      </w:r>
      <w:r w:rsidR="0052023F">
        <w:rPr>
          <w:rFonts w:ascii="Segoe UI" w:hAnsi="Segoe UI" w:cs="Segoe UI"/>
        </w:rPr>
        <w:t>JSON</w:t>
      </w:r>
      <w:r>
        <w:rPr>
          <w:rFonts w:ascii="Segoe UI" w:hAnsi="Segoe UI" w:cs="Segoe UI"/>
        </w:rPr>
        <w:t xml:space="preserve"> grid</w:t>
      </w:r>
    </w:p>
    <w:p w14:paraId="300A41EE" w14:textId="6B2B66D9" w:rsidR="00BB6759" w:rsidRPr="008422FE" w:rsidRDefault="000B1C6D" w:rsidP="003A225B">
      <w:pPr>
        <w:pStyle w:val="Body"/>
        <w:numPr>
          <w:ilvl w:val="1"/>
          <w:numId w:val="218"/>
        </w:numPr>
        <w:rPr>
          <w:rFonts w:ascii="Segoe UI" w:hAnsi="Segoe UI" w:cs="Segoe UI"/>
        </w:rPr>
      </w:pPr>
      <w:r w:rsidRPr="008422FE">
        <w:rPr>
          <w:rFonts w:ascii="Segoe UI" w:hAnsi="Segoe UI" w:cs="Segoe UI"/>
        </w:rPr>
        <w:t>Server side sorting: For All/ My Matters/ Documents section sorting is performed server side</w:t>
      </w:r>
    </w:p>
    <w:p w14:paraId="14900F8C" w14:textId="77777777" w:rsidR="00BB6759" w:rsidRPr="00C54284" w:rsidRDefault="00BB6759" w:rsidP="00B01BF0">
      <w:pPr>
        <w:pStyle w:val="Body"/>
        <w:rPr>
          <w:rFonts w:ascii="Segoe UI" w:hAnsi="Segoe UI" w:cs="Segoe UI"/>
        </w:rPr>
      </w:pPr>
    </w:p>
    <w:p w14:paraId="45714192" w14:textId="77777777" w:rsidR="00006083" w:rsidRDefault="00006083" w:rsidP="00B01BF0">
      <w:pPr>
        <w:pStyle w:val="Body"/>
        <w:rPr>
          <w:rFonts w:ascii="Segoe UI" w:hAnsi="Segoe UI" w:cs="Segoe UI"/>
          <w:b/>
        </w:rPr>
      </w:pPr>
    </w:p>
    <w:p w14:paraId="24ED4659" w14:textId="77777777" w:rsidR="00006083" w:rsidRDefault="00006083" w:rsidP="00B01BF0">
      <w:pPr>
        <w:pStyle w:val="Body"/>
        <w:rPr>
          <w:rFonts w:ascii="Segoe UI" w:hAnsi="Segoe UI" w:cs="Segoe UI"/>
          <w:b/>
        </w:rPr>
      </w:pPr>
    </w:p>
    <w:p w14:paraId="3DB082AC" w14:textId="77777777" w:rsidR="00006083" w:rsidRDefault="00006083" w:rsidP="00B01BF0">
      <w:pPr>
        <w:pStyle w:val="Body"/>
        <w:rPr>
          <w:rFonts w:ascii="Segoe UI" w:hAnsi="Segoe UI" w:cs="Segoe UI"/>
          <w:b/>
        </w:rPr>
      </w:pPr>
    </w:p>
    <w:p w14:paraId="074394CD" w14:textId="77777777" w:rsidR="0076765F" w:rsidRDefault="0076765F" w:rsidP="00B01BF0">
      <w:pPr>
        <w:pStyle w:val="Body"/>
        <w:rPr>
          <w:rFonts w:ascii="Segoe UI" w:hAnsi="Segoe UI" w:cs="Segoe UI"/>
          <w:b/>
        </w:rPr>
      </w:pPr>
    </w:p>
    <w:p w14:paraId="46B04095" w14:textId="77777777" w:rsidR="0076765F" w:rsidRDefault="0076765F" w:rsidP="00B01BF0">
      <w:pPr>
        <w:pStyle w:val="Body"/>
        <w:rPr>
          <w:rFonts w:ascii="Segoe UI" w:hAnsi="Segoe UI" w:cs="Segoe UI"/>
          <w:b/>
        </w:rPr>
      </w:pPr>
    </w:p>
    <w:p w14:paraId="72AA723C" w14:textId="77777777" w:rsidR="0076765F" w:rsidRDefault="0076765F" w:rsidP="00B01BF0">
      <w:pPr>
        <w:pStyle w:val="Body"/>
        <w:rPr>
          <w:rFonts w:ascii="Segoe UI" w:hAnsi="Segoe UI" w:cs="Segoe UI"/>
          <w:b/>
        </w:rPr>
      </w:pPr>
    </w:p>
    <w:p w14:paraId="0FED6D66" w14:textId="77777777" w:rsidR="0076765F" w:rsidRDefault="0076765F" w:rsidP="00B01BF0">
      <w:pPr>
        <w:pStyle w:val="Body"/>
        <w:rPr>
          <w:rFonts w:ascii="Segoe UI" w:hAnsi="Segoe UI" w:cs="Segoe UI"/>
          <w:b/>
        </w:rPr>
      </w:pPr>
    </w:p>
    <w:p w14:paraId="228A9070" w14:textId="77777777" w:rsidR="0076765F" w:rsidRDefault="0076765F" w:rsidP="00B01BF0">
      <w:pPr>
        <w:pStyle w:val="Body"/>
        <w:rPr>
          <w:rFonts w:ascii="Segoe UI" w:hAnsi="Segoe UI" w:cs="Segoe UI"/>
          <w:b/>
        </w:rPr>
      </w:pPr>
    </w:p>
    <w:p w14:paraId="38D3DCDF" w14:textId="77777777" w:rsidR="0076765F" w:rsidRDefault="0076765F" w:rsidP="00B01BF0">
      <w:pPr>
        <w:pStyle w:val="Body"/>
        <w:rPr>
          <w:rFonts w:ascii="Segoe UI" w:hAnsi="Segoe UI" w:cs="Segoe UI"/>
          <w:b/>
        </w:rPr>
      </w:pPr>
    </w:p>
    <w:p w14:paraId="32CD3C17" w14:textId="77777777" w:rsidR="0076765F" w:rsidRDefault="0076765F" w:rsidP="00B01BF0">
      <w:pPr>
        <w:pStyle w:val="Body"/>
        <w:rPr>
          <w:rFonts w:ascii="Segoe UI" w:hAnsi="Segoe UI" w:cs="Segoe UI"/>
          <w:b/>
        </w:rPr>
      </w:pPr>
    </w:p>
    <w:p w14:paraId="3791DF1F" w14:textId="77777777" w:rsidR="00006083" w:rsidRDefault="00006083" w:rsidP="00B01BF0">
      <w:pPr>
        <w:pStyle w:val="Body"/>
        <w:rPr>
          <w:rFonts w:ascii="Segoe UI" w:hAnsi="Segoe UI" w:cs="Segoe UI"/>
          <w:b/>
        </w:rPr>
      </w:pPr>
    </w:p>
    <w:p w14:paraId="425780C2" w14:textId="5DCAF86C" w:rsidR="001A2E2F" w:rsidRPr="00C54284" w:rsidRDefault="008A1AF2" w:rsidP="00B01BF0">
      <w:pPr>
        <w:pStyle w:val="Body"/>
        <w:rPr>
          <w:rFonts w:ascii="Segoe UI" w:hAnsi="Segoe UI" w:cs="Segoe UI"/>
        </w:rPr>
      </w:pPr>
      <w:r w:rsidRPr="00C54284">
        <w:rPr>
          <w:rFonts w:ascii="Segoe UI" w:hAnsi="Segoe UI" w:cs="Segoe UI"/>
          <w:b/>
        </w:rPr>
        <w:lastRenderedPageBreak/>
        <w:t>Flow Chart for List View</w:t>
      </w:r>
      <w:r w:rsidR="00FF424A" w:rsidRPr="00C54284">
        <w:rPr>
          <w:rFonts w:ascii="Segoe UI" w:hAnsi="Segoe UI" w:cs="Segoe UI"/>
        </w:rPr>
        <w:t>:</w:t>
      </w:r>
    </w:p>
    <w:p w14:paraId="4191B4ED" w14:textId="0E46482F" w:rsidR="00055390" w:rsidRPr="00C54284" w:rsidRDefault="00055390" w:rsidP="00B01BF0">
      <w:pPr>
        <w:pStyle w:val="Body"/>
        <w:rPr>
          <w:rFonts w:ascii="Segoe UI" w:hAnsi="Segoe UI" w:cs="Segoe UI"/>
        </w:rPr>
      </w:pPr>
      <w:r w:rsidRPr="00C54284">
        <w:rPr>
          <w:rFonts w:ascii="Segoe UI" w:hAnsi="Segoe UI" w:cs="Segoe UI"/>
        </w:rPr>
        <w:object w:dxaOrig="4620" w:dyaOrig="11191" w14:anchorId="46462C0E">
          <v:shape id="_x0000_i1097" type="#_x0000_t75" style="width:230.25pt;height:561.75pt" o:ole="">
            <v:imagedata r:id="rId200" o:title=""/>
          </v:shape>
          <o:OLEObject Type="Embed" ProgID="Visio.Drawing.15" ShapeID="_x0000_i1097" DrawAspect="Content" ObjectID="_1509353857" r:id="rId201"/>
        </w:object>
      </w:r>
    </w:p>
    <w:p w14:paraId="75B1174B" w14:textId="77777777" w:rsidR="00BB6759" w:rsidRPr="00C54284" w:rsidRDefault="00BB6759" w:rsidP="00B01BF0">
      <w:pPr>
        <w:pStyle w:val="Body"/>
        <w:rPr>
          <w:rFonts w:ascii="Segoe UI" w:hAnsi="Segoe UI" w:cs="Segoe UI"/>
        </w:rPr>
      </w:pPr>
    </w:p>
    <w:p w14:paraId="25D7833F" w14:textId="77777777" w:rsidR="00BB6759" w:rsidRPr="00C54284" w:rsidRDefault="00BB6759" w:rsidP="00B01BF0">
      <w:pPr>
        <w:pStyle w:val="Body"/>
        <w:rPr>
          <w:rFonts w:ascii="Segoe UI" w:hAnsi="Segoe UI" w:cs="Segoe UI"/>
        </w:rPr>
      </w:pPr>
    </w:p>
    <w:p w14:paraId="57D2CA0C" w14:textId="77777777" w:rsidR="00BB6759" w:rsidRPr="00C54284" w:rsidRDefault="00BB6759" w:rsidP="00B01BF0">
      <w:pPr>
        <w:pStyle w:val="Body"/>
        <w:rPr>
          <w:rFonts w:ascii="Segoe UI" w:hAnsi="Segoe UI" w:cs="Segoe UI"/>
        </w:rPr>
      </w:pPr>
    </w:p>
    <w:p w14:paraId="4C9E171C" w14:textId="67E96476" w:rsidR="00BB6759" w:rsidRPr="00C54284" w:rsidRDefault="00BB6759" w:rsidP="00B01BF0">
      <w:pPr>
        <w:pStyle w:val="Body"/>
        <w:rPr>
          <w:rFonts w:ascii="Segoe UI" w:hAnsi="Segoe UI" w:cs="Segoe UI"/>
        </w:rPr>
      </w:pPr>
      <w:r w:rsidRPr="00C54284">
        <w:rPr>
          <w:rFonts w:ascii="Segoe UI" w:hAnsi="Segoe UI" w:cs="Segoe UI"/>
          <w:b/>
        </w:rPr>
        <w:t>Flow Chart for lazy loading:</w:t>
      </w:r>
    </w:p>
    <w:p w14:paraId="1F51FE9B" w14:textId="6F776A3D" w:rsidR="00055390" w:rsidRPr="00C54284" w:rsidRDefault="00055CCC" w:rsidP="00B01BF0">
      <w:pPr>
        <w:pStyle w:val="Body"/>
        <w:rPr>
          <w:rFonts w:ascii="Segoe UI" w:hAnsi="Segoe UI" w:cs="Segoe UI"/>
        </w:rPr>
      </w:pPr>
      <w:r w:rsidRPr="00C54284">
        <w:rPr>
          <w:rFonts w:ascii="Segoe UI" w:hAnsi="Segoe UI" w:cs="Segoe UI"/>
        </w:rPr>
        <w:object w:dxaOrig="9510" w:dyaOrig="9345" w14:anchorId="27A13B94">
          <v:shape id="_x0000_i1098" type="#_x0000_t75" style="width:474.75pt;height:468pt" o:ole="">
            <v:imagedata r:id="rId202" o:title=""/>
          </v:shape>
          <o:OLEObject Type="Embed" ProgID="Visio.Drawing.15" ShapeID="_x0000_i1098" DrawAspect="Content" ObjectID="_1509353858" r:id="rId203"/>
        </w:object>
      </w:r>
    </w:p>
    <w:p w14:paraId="0DD6AF22" w14:textId="77777777" w:rsidR="00055390" w:rsidRPr="00C54284" w:rsidRDefault="00055390" w:rsidP="00B01BF0">
      <w:pPr>
        <w:pStyle w:val="Body"/>
        <w:rPr>
          <w:rFonts w:ascii="Segoe UI" w:hAnsi="Segoe UI" w:cs="Segoe UI"/>
        </w:rPr>
      </w:pPr>
    </w:p>
    <w:p w14:paraId="4035C962" w14:textId="1368EBF9" w:rsidR="00E27C55" w:rsidRPr="00C54284" w:rsidRDefault="00E27C55" w:rsidP="00E27C55">
      <w:pPr>
        <w:pStyle w:val="Appendix"/>
        <w:pageBreakBefore/>
        <w:rPr>
          <w:rFonts w:ascii="Segoe UI" w:hAnsi="Segoe UI" w:cs="Segoe UI"/>
          <w:sz w:val="32"/>
          <w:szCs w:val="32"/>
        </w:rPr>
      </w:pPr>
      <w:bookmarkStart w:id="2440" w:name="_Toc426022724"/>
      <w:bookmarkStart w:id="2441" w:name="_GoBack"/>
      <w:bookmarkEnd w:id="2441"/>
      <w:r w:rsidRPr="00C54284">
        <w:rPr>
          <w:rFonts w:ascii="Segoe UI" w:hAnsi="Segoe UI" w:cs="Segoe UI"/>
          <w:sz w:val="32"/>
          <w:szCs w:val="32"/>
        </w:rPr>
        <w:lastRenderedPageBreak/>
        <w:t>Related Documents/References</w:t>
      </w:r>
      <w:bookmarkEnd w:id="2436"/>
      <w:bookmarkEnd w:id="2437"/>
      <w:bookmarkEnd w:id="2438"/>
      <w:bookmarkEnd w:id="2440"/>
    </w:p>
    <w:p w14:paraId="6A7B99AD" w14:textId="77777777" w:rsidR="00E27C55" w:rsidRPr="00C54284" w:rsidRDefault="00E27C55" w:rsidP="00E27C55">
      <w:pPr>
        <w:pStyle w:val="Body"/>
        <w:rPr>
          <w:rFonts w:ascii="Segoe UI" w:hAnsi="Segoe UI" w:cs="Segoe UI"/>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85"/>
        <w:gridCol w:w="7691"/>
      </w:tblGrid>
      <w:tr w:rsidR="00E27C55" w:rsidRPr="00C54284" w14:paraId="13B94A3A" w14:textId="77777777" w:rsidTr="00E27C55">
        <w:trPr>
          <w:cantSplit/>
          <w:tblHeader/>
          <w:jc w:val="center"/>
        </w:trPr>
        <w:tc>
          <w:tcPr>
            <w:tcW w:w="1885" w:type="dxa"/>
            <w:shd w:val="clear" w:color="auto" w:fill="000000"/>
          </w:tcPr>
          <w:p w14:paraId="22C38353" w14:textId="77777777" w:rsidR="00E27C55" w:rsidRPr="00C54284" w:rsidRDefault="00E27C55" w:rsidP="00E27C55">
            <w:pPr>
              <w:pStyle w:val="TableHeading"/>
              <w:rPr>
                <w:rFonts w:ascii="Segoe UI" w:hAnsi="Segoe UI" w:cs="Segoe UI"/>
                <w:sz w:val="20"/>
                <w:szCs w:val="20"/>
              </w:rPr>
            </w:pPr>
            <w:r w:rsidRPr="00C54284">
              <w:rPr>
                <w:rFonts w:ascii="Segoe UI" w:hAnsi="Segoe UI" w:cs="Segoe UI"/>
                <w:sz w:val="20"/>
                <w:szCs w:val="20"/>
              </w:rPr>
              <w:t>Document</w:t>
            </w:r>
          </w:p>
        </w:tc>
        <w:tc>
          <w:tcPr>
            <w:tcW w:w="7691" w:type="dxa"/>
            <w:shd w:val="clear" w:color="auto" w:fill="000000"/>
          </w:tcPr>
          <w:p w14:paraId="4191DC32" w14:textId="77777777" w:rsidR="00E27C55" w:rsidRPr="00C54284" w:rsidRDefault="00E27C55" w:rsidP="00E27C55">
            <w:pPr>
              <w:pStyle w:val="TableHeading"/>
              <w:rPr>
                <w:rFonts w:ascii="Segoe UI" w:hAnsi="Segoe UI" w:cs="Segoe UI"/>
                <w:sz w:val="20"/>
                <w:szCs w:val="20"/>
              </w:rPr>
            </w:pPr>
            <w:r w:rsidRPr="00C54284">
              <w:rPr>
                <w:rFonts w:ascii="Segoe UI" w:hAnsi="Segoe UI" w:cs="Segoe UI"/>
                <w:sz w:val="20"/>
                <w:szCs w:val="20"/>
              </w:rPr>
              <w:t>Document Location</w:t>
            </w:r>
          </w:p>
        </w:tc>
      </w:tr>
      <w:tr w:rsidR="00E27C55" w:rsidRPr="00C54284" w14:paraId="16036CA0" w14:textId="77777777" w:rsidTr="00E27C55">
        <w:trPr>
          <w:jc w:val="center"/>
        </w:trPr>
        <w:tc>
          <w:tcPr>
            <w:tcW w:w="1885" w:type="dxa"/>
          </w:tcPr>
          <w:p w14:paraId="4661414D"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Vision and Scope</w:t>
            </w:r>
          </w:p>
        </w:tc>
        <w:tc>
          <w:tcPr>
            <w:tcW w:w="7691" w:type="dxa"/>
          </w:tcPr>
          <w:p w14:paraId="1C130396" w14:textId="77777777" w:rsidR="00E27C55" w:rsidRPr="00C54284" w:rsidRDefault="00E27C55" w:rsidP="00E27C55">
            <w:pPr>
              <w:rPr>
                <w:rFonts w:ascii="Segoe UI" w:hAnsi="Segoe UI" w:cs="Segoe UI"/>
                <w:sz w:val="20"/>
                <w:szCs w:val="20"/>
              </w:rPr>
            </w:pPr>
            <w:r w:rsidRPr="00C54284">
              <w:rPr>
                <w:rFonts w:ascii="Segoe UI" w:hAnsi="Segoe UI" w:cs="Segoe UI"/>
                <w:b/>
                <w:bCs/>
                <w:sz w:val="20"/>
                <w:szCs w:val="20"/>
              </w:rPr>
              <w:t>For</w:t>
            </w:r>
            <w:r w:rsidRPr="00C54284">
              <w:rPr>
                <w:rFonts w:ascii="Segoe UI" w:hAnsi="Segoe UI" w:cs="Segoe UI"/>
                <w:sz w:val="20"/>
                <w:szCs w:val="20"/>
              </w:rPr>
              <w:t xml:space="preserve"> Law Firms</w:t>
            </w:r>
          </w:p>
          <w:p w14:paraId="207D5874" w14:textId="77777777" w:rsidR="00E27C55" w:rsidRPr="00C54284" w:rsidRDefault="00E27C55" w:rsidP="00E27C55">
            <w:pPr>
              <w:rPr>
                <w:rFonts w:ascii="Segoe UI" w:hAnsi="Segoe UI" w:cs="Segoe UI"/>
                <w:sz w:val="20"/>
                <w:szCs w:val="20"/>
              </w:rPr>
            </w:pPr>
            <w:r w:rsidRPr="00C54284">
              <w:rPr>
                <w:rFonts w:ascii="Segoe UI" w:hAnsi="Segoe UI" w:cs="Segoe UI"/>
                <w:b/>
                <w:bCs/>
                <w:sz w:val="20"/>
                <w:szCs w:val="20"/>
              </w:rPr>
              <w:t>Who</w:t>
            </w:r>
            <w:r w:rsidRPr="00C54284">
              <w:rPr>
                <w:rFonts w:ascii="Segoe UI" w:hAnsi="Segoe UI" w:cs="Segoe UI"/>
                <w:sz w:val="20"/>
                <w:szCs w:val="20"/>
              </w:rPr>
              <w:t xml:space="preserve"> need to manage Clients, Matters and Documents associated to those Matters from Office products</w:t>
            </w:r>
          </w:p>
          <w:p w14:paraId="03B70E25" w14:textId="77777777" w:rsidR="00E27C55" w:rsidRPr="00C54284" w:rsidRDefault="00E27C55" w:rsidP="00E27C55">
            <w:pPr>
              <w:rPr>
                <w:rFonts w:ascii="Segoe UI" w:hAnsi="Segoe UI" w:cs="Segoe UI"/>
                <w:sz w:val="20"/>
                <w:szCs w:val="20"/>
              </w:rPr>
            </w:pPr>
            <w:r w:rsidRPr="00C54284">
              <w:rPr>
                <w:rFonts w:ascii="Segoe UI" w:hAnsi="Segoe UI" w:cs="Segoe UI"/>
                <w:b/>
                <w:bCs/>
                <w:sz w:val="20"/>
                <w:szCs w:val="20"/>
              </w:rPr>
              <w:t>The</w:t>
            </w:r>
            <w:r w:rsidRPr="00C54284">
              <w:rPr>
                <w:rFonts w:ascii="Segoe UI" w:hAnsi="Segoe UI" w:cs="Segoe UI"/>
                <w:sz w:val="20"/>
                <w:szCs w:val="20"/>
              </w:rPr>
              <w:t xml:space="preserve"> Legal Document Management System</w:t>
            </w:r>
          </w:p>
          <w:p w14:paraId="20A6572B" w14:textId="77777777" w:rsidR="00E27C55" w:rsidRPr="00C54284" w:rsidRDefault="00E27C55" w:rsidP="00E27C55">
            <w:pPr>
              <w:rPr>
                <w:rFonts w:ascii="Segoe UI" w:hAnsi="Segoe UI" w:cs="Segoe UI"/>
                <w:sz w:val="20"/>
                <w:szCs w:val="20"/>
              </w:rPr>
            </w:pPr>
            <w:r w:rsidRPr="00C54284">
              <w:rPr>
                <w:rFonts w:ascii="Segoe UI" w:hAnsi="Segoe UI" w:cs="Segoe UI"/>
                <w:b/>
                <w:bCs/>
                <w:sz w:val="20"/>
                <w:szCs w:val="20"/>
              </w:rPr>
              <w:t>Is</w:t>
            </w:r>
            <w:r w:rsidRPr="00C54284">
              <w:rPr>
                <w:rFonts w:ascii="Segoe UI" w:hAnsi="Segoe UI" w:cs="Segoe UI"/>
                <w:sz w:val="20"/>
                <w:szCs w:val="20"/>
              </w:rPr>
              <w:t xml:space="preserve"> a set of Office and SharePoint apps</w:t>
            </w:r>
          </w:p>
          <w:p w14:paraId="286AC92A" w14:textId="77777777" w:rsidR="00E27C55" w:rsidRPr="00C54284" w:rsidRDefault="00E27C55" w:rsidP="00E27C55">
            <w:pPr>
              <w:rPr>
                <w:rFonts w:ascii="Segoe UI" w:hAnsi="Segoe UI" w:cs="Segoe UI"/>
                <w:sz w:val="20"/>
                <w:szCs w:val="20"/>
              </w:rPr>
            </w:pPr>
            <w:r w:rsidRPr="00C54284">
              <w:rPr>
                <w:rFonts w:ascii="Segoe UI" w:hAnsi="Segoe UI" w:cs="Segoe UI"/>
                <w:b/>
                <w:bCs/>
                <w:sz w:val="20"/>
                <w:szCs w:val="20"/>
              </w:rPr>
              <w:t>That</w:t>
            </w:r>
            <w:r w:rsidRPr="00C54284">
              <w:rPr>
                <w:rFonts w:ascii="Segoe UI" w:hAnsi="Segoe UI" w:cs="Segoe UI"/>
                <w:sz w:val="20"/>
                <w:szCs w:val="20"/>
              </w:rPr>
              <w:t xml:space="preserve"> are capable of creating, sharing and searching Matters and Documents from within Office products, browsers and devices</w:t>
            </w:r>
          </w:p>
          <w:p w14:paraId="23B4211C" w14:textId="77777777" w:rsidR="00E27C55" w:rsidRPr="00C54284" w:rsidRDefault="00E27C55" w:rsidP="00E27C55">
            <w:pPr>
              <w:rPr>
                <w:rFonts w:ascii="Segoe UI" w:hAnsi="Segoe UI" w:cs="Segoe UI"/>
                <w:sz w:val="20"/>
                <w:szCs w:val="20"/>
              </w:rPr>
            </w:pPr>
            <w:r w:rsidRPr="00C54284">
              <w:rPr>
                <w:rFonts w:ascii="Segoe UI" w:hAnsi="Segoe UI" w:cs="Segoe UI"/>
                <w:b/>
                <w:bCs/>
                <w:sz w:val="20"/>
                <w:szCs w:val="20"/>
              </w:rPr>
              <w:t>Unlike</w:t>
            </w:r>
            <w:r w:rsidRPr="00C54284">
              <w:rPr>
                <w:rFonts w:ascii="Segoe UI" w:hAnsi="Segoe UI" w:cs="Segoe UI"/>
                <w:sz w:val="20"/>
                <w:szCs w:val="20"/>
              </w:rPr>
              <w:t xml:space="preserve"> the OOB functionalities as provided by SharePoint from browsers</w:t>
            </w:r>
          </w:p>
          <w:p w14:paraId="5066E246" w14:textId="77777777" w:rsidR="00E27C55" w:rsidRPr="00C54284" w:rsidRDefault="00E27C55" w:rsidP="00E27C55">
            <w:pPr>
              <w:rPr>
                <w:rFonts w:ascii="Segoe UI" w:hAnsi="Segoe UI" w:cs="Segoe UI"/>
                <w:sz w:val="20"/>
                <w:szCs w:val="20"/>
              </w:rPr>
            </w:pPr>
            <w:r w:rsidRPr="00C54284">
              <w:rPr>
                <w:rFonts w:ascii="Segoe UI" w:hAnsi="Segoe UI" w:cs="Segoe UI"/>
                <w:b/>
                <w:bCs/>
                <w:sz w:val="20"/>
                <w:szCs w:val="20"/>
              </w:rPr>
              <w:t xml:space="preserve">Our product </w:t>
            </w:r>
            <w:r w:rsidRPr="00C54284">
              <w:rPr>
                <w:rFonts w:ascii="Segoe UI" w:hAnsi="Segoe UI" w:cs="Segoe UI"/>
                <w:sz w:val="20"/>
                <w:szCs w:val="20"/>
              </w:rPr>
              <w:t>will support Document and Matter management solutions from browsers as well as Office products on various devices</w:t>
            </w:r>
          </w:p>
        </w:tc>
      </w:tr>
      <w:tr w:rsidR="00E27C55" w:rsidRPr="00C54284" w14:paraId="401FED60" w14:textId="77777777" w:rsidTr="00E27C55">
        <w:trPr>
          <w:jc w:val="center"/>
        </w:trPr>
        <w:tc>
          <w:tcPr>
            <w:tcW w:w="1885" w:type="dxa"/>
          </w:tcPr>
          <w:p w14:paraId="1C6AFDC2"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Business Requirements Document</w:t>
            </w:r>
          </w:p>
        </w:tc>
        <w:tc>
          <w:tcPr>
            <w:tcW w:w="7691" w:type="dxa"/>
          </w:tcPr>
          <w:p w14:paraId="4F95C7D4" w14:textId="59099B2F" w:rsidR="00E27C55" w:rsidRPr="00C54284" w:rsidRDefault="00A34A12" w:rsidP="00E27C55">
            <w:pPr>
              <w:rPr>
                <w:rFonts w:ascii="Segoe UI" w:hAnsi="Segoe UI" w:cs="Segoe UI"/>
                <w:sz w:val="20"/>
                <w:szCs w:val="20"/>
              </w:rPr>
            </w:pPr>
            <w:hyperlink r:id="rId204" w:history="1">
              <w:r w:rsidR="00E27C55" w:rsidRPr="00C54284">
                <w:rPr>
                  <w:rStyle w:val="Hyperlink"/>
                  <w:rFonts w:ascii="Segoe UI" w:hAnsi="Segoe UI" w:cs="Segoe UI"/>
                  <w:sz w:val="20"/>
                  <w:szCs w:val="20"/>
                </w:rPr>
                <w:t>LCA BRD Baseline.docx</w:t>
              </w:r>
            </w:hyperlink>
          </w:p>
        </w:tc>
      </w:tr>
      <w:tr w:rsidR="00E27C55" w:rsidRPr="00C54284" w14:paraId="24039E69" w14:textId="77777777" w:rsidTr="00E27C55">
        <w:trPr>
          <w:jc w:val="center"/>
        </w:trPr>
        <w:tc>
          <w:tcPr>
            <w:tcW w:w="1885" w:type="dxa"/>
          </w:tcPr>
          <w:p w14:paraId="23E26227"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Functional Specification</w:t>
            </w:r>
          </w:p>
        </w:tc>
        <w:tc>
          <w:tcPr>
            <w:tcW w:w="7691" w:type="dxa"/>
          </w:tcPr>
          <w:p w14:paraId="3EDC49AF"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w:t>
            </w:r>
          </w:p>
        </w:tc>
      </w:tr>
      <w:tr w:rsidR="00E27C55" w:rsidRPr="00C54284" w14:paraId="788915E3" w14:textId="77777777" w:rsidTr="00E27C55">
        <w:trPr>
          <w:jc w:val="center"/>
        </w:trPr>
        <w:tc>
          <w:tcPr>
            <w:tcW w:w="1885" w:type="dxa"/>
          </w:tcPr>
          <w:p w14:paraId="39E0E1D6" w14:textId="77777777" w:rsidR="00E27C55" w:rsidRPr="00C54284" w:rsidRDefault="00E27C55" w:rsidP="00E27C55">
            <w:pPr>
              <w:rPr>
                <w:rFonts w:ascii="Segoe UI" w:hAnsi="Segoe UI" w:cs="Segoe UI"/>
                <w:sz w:val="20"/>
                <w:szCs w:val="20"/>
              </w:rPr>
            </w:pPr>
            <w:r w:rsidRPr="00C54284">
              <w:rPr>
                <w:rFonts w:ascii="Segoe UI" w:hAnsi="Segoe UI" w:cs="Segoe UI"/>
                <w:sz w:val="20"/>
                <w:szCs w:val="20"/>
              </w:rPr>
              <w:t>User Personas</w:t>
            </w:r>
          </w:p>
        </w:tc>
        <w:tc>
          <w:tcPr>
            <w:tcW w:w="7691" w:type="dxa"/>
          </w:tcPr>
          <w:p w14:paraId="0344915C" w14:textId="563F3CB8" w:rsidR="00E27C55" w:rsidRPr="00C54284" w:rsidRDefault="00A34A12" w:rsidP="00E27C55">
            <w:pPr>
              <w:rPr>
                <w:rFonts w:ascii="Segoe UI" w:hAnsi="Segoe UI" w:cs="Segoe UI"/>
                <w:sz w:val="20"/>
                <w:szCs w:val="20"/>
              </w:rPr>
            </w:pPr>
            <w:hyperlink r:id="rId205" w:history="1">
              <w:r w:rsidR="00443751" w:rsidRPr="00C54284">
                <w:rPr>
                  <w:rStyle w:val="Hyperlink"/>
                  <w:rFonts w:ascii="Segoe UI" w:hAnsi="Segoe UI" w:cs="Segoe UI"/>
                  <w:sz w:val="20"/>
                  <w:szCs w:val="20"/>
                </w:rPr>
                <w:t>Matter Center</w:t>
              </w:r>
              <w:r w:rsidR="00E27C55" w:rsidRPr="00C54284">
                <w:rPr>
                  <w:rStyle w:val="Hyperlink"/>
                  <w:rFonts w:ascii="Segoe UI" w:hAnsi="Segoe UI" w:cs="Segoe UI"/>
                  <w:sz w:val="20"/>
                  <w:szCs w:val="20"/>
                </w:rPr>
                <w:t xml:space="preserve"> Deck Personas.pptx</w:t>
              </w:r>
            </w:hyperlink>
          </w:p>
        </w:tc>
      </w:tr>
      <w:tr w:rsidR="00E27C55" w:rsidRPr="00C54284" w14:paraId="3D038F40" w14:textId="77777777" w:rsidTr="00E27C55">
        <w:trPr>
          <w:jc w:val="center"/>
        </w:trPr>
        <w:tc>
          <w:tcPr>
            <w:tcW w:w="1885" w:type="dxa"/>
          </w:tcPr>
          <w:p w14:paraId="3E19B0C2" w14:textId="77777777" w:rsidR="00E27C55" w:rsidRPr="00C54284" w:rsidRDefault="00E27C55" w:rsidP="00E27C55">
            <w:pPr>
              <w:rPr>
                <w:rFonts w:ascii="Segoe UI" w:hAnsi="Segoe UI" w:cs="Segoe UI"/>
                <w:sz w:val="20"/>
                <w:szCs w:val="20"/>
              </w:rPr>
            </w:pPr>
          </w:p>
        </w:tc>
        <w:tc>
          <w:tcPr>
            <w:tcW w:w="7691" w:type="dxa"/>
          </w:tcPr>
          <w:p w14:paraId="7A9EE6A7" w14:textId="77777777" w:rsidR="00E27C55" w:rsidRPr="00C54284" w:rsidRDefault="00E27C55" w:rsidP="00E27C55">
            <w:pPr>
              <w:rPr>
                <w:rFonts w:ascii="Segoe UI" w:hAnsi="Segoe UI" w:cs="Segoe UI"/>
                <w:sz w:val="20"/>
                <w:szCs w:val="20"/>
              </w:rPr>
            </w:pPr>
          </w:p>
        </w:tc>
      </w:tr>
    </w:tbl>
    <w:p w14:paraId="4C9B6A62" w14:textId="70E76736" w:rsidR="00E27C55" w:rsidRPr="00C54284" w:rsidRDefault="00E27C55" w:rsidP="00E27C55">
      <w:pPr>
        <w:pStyle w:val="Appendix"/>
        <w:pageBreakBefore/>
        <w:rPr>
          <w:rFonts w:ascii="Segoe UI" w:hAnsi="Segoe UI" w:cs="Segoe UI"/>
          <w:sz w:val="32"/>
          <w:szCs w:val="32"/>
        </w:rPr>
      </w:pPr>
      <w:bookmarkStart w:id="2442" w:name="_Toc79553043"/>
      <w:bookmarkStart w:id="2443" w:name="_Toc393128001"/>
      <w:bookmarkStart w:id="2444" w:name="_Toc426022725"/>
      <w:bookmarkEnd w:id="2432"/>
      <w:bookmarkEnd w:id="2433"/>
      <w:bookmarkEnd w:id="2434"/>
      <w:r w:rsidRPr="00C54284">
        <w:rPr>
          <w:rFonts w:ascii="Segoe UI" w:hAnsi="Segoe UI" w:cs="Segoe UI"/>
          <w:sz w:val="32"/>
          <w:szCs w:val="32"/>
        </w:rPr>
        <w:lastRenderedPageBreak/>
        <w:t>Environments</w:t>
      </w:r>
      <w:bookmarkEnd w:id="2442"/>
      <w:bookmarkEnd w:id="2443"/>
      <w:bookmarkEnd w:id="2444"/>
    </w:p>
    <w:p w14:paraId="014D0D2B" w14:textId="77777777" w:rsidR="00E27C55" w:rsidRPr="00C54284" w:rsidRDefault="00E27C55" w:rsidP="00E27C55">
      <w:pPr>
        <w:pStyle w:val="GuidanceText"/>
        <w:rPr>
          <w:rFonts w:ascii="Segoe UI" w:hAnsi="Segoe UI" w:cs="Segoe UI"/>
          <w:i w:val="0"/>
          <w:sz w:val="20"/>
          <w:szCs w:val="20"/>
        </w:rPr>
      </w:pPr>
      <w:r w:rsidRPr="00C54284">
        <w:rPr>
          <w:rFonts w:ascii="Segoe UI" w:hAnsi="Segoe UI" w:cs="Segoe UI"/>
          <w:i w:val="0"/>
          <w:sz w:val="20"/>
          <w:szCs w:val="20"/>
        </w:rPr>
        <w:t>[Include in this section known environmental information. At design time test and production environment details may not be known.]</w:t>
      </w:r>
    </w:p>
    <w:p w14:paraId="03FEDCC1" w14:textId="77777777" w:rsidR="00E27C55" w:rsidRPr="00C54284" w:rsidRDefault="00E27C55" w:rsidP="00E27C55">
      <w:pPr>
        <w:pStyle w:val="Body"/>
        <w:rPr>
          <w:rFonts w:ascii="Segoe UI" w:hAnsi="Segoe UI" w:cs="Segoe UI"/>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68"/>
        <w:gridCol w:w="2587"/>
        <w:gridCol w:w="2453"/>
        <w:gridCol w:w="2610"/>
      </w:tblGrid>
      <w:tr w:rsidR="00E27C55" w:rsidRPr="00C54284" w14:paraId="66BA8D09" w14:textId="77777777" w:rsidTr="00E27C55">
        <w:tc>
          <w:tcPr>
            <w:tcW w:w="2268" w:type="dxa"/>
            <w:shd w:val="solid" w:color="auto" w:fill="000000"/>
          </w:tcPr>
          <w:p w14:paraId="63677915" w14:textId="77777777" w:rsidR="00E27C55" w:rsidRPr="00C54284" w:rsidRDefault="00E27C55" w:rsidP="00E27C55">
            <w:pPr>
              <w:pStyle w:val="TableHeading"/>
              <w:rPr>
                <w:rFonts w:ascii="Segoe UI" w:hAnsi="Segoe UI" w:cs="Segoe UI"/>
                <w:sz w:val="20"/>
                <w:szCs w:val="20"/>
              </w:rPr>
            </w:pPr>
            <w:r w:rsidRPr="00C54284">
              <w:rPr>
                <w:rFonts w:ascii="Segoe UI" w:hAnsi="Segoe UI" w:cs="Segoe UI"/>
                <w:sz w:val="20"/>
                <w:szCs w:val="20"/>
              </w:rPr>
              <w:t>Component</w:t>
            </w:r>
          </w:p>
        </w:tc>
        <w:tc>
          <w:tcPr>
            <w:tcW w:w="2587" w:type="dxa"/>
            <w:shd w:val="solid" w:color="auto" w:fill="000000"/>
          </w:tcPr>
          <w:p w14:paraId="139CFCF8" w14:textId="77777777" w:rsidR="00E27C55" w:rsidRPr="00C54284" w:rsidRDefault="00E27C55" w:rsidP="00E27C55">
            <w:pPr>
              <w:pStyle w:val="TableHeading"/>
              <w:rPr>
                <w:rFonts w:ascii="Segoe UI" w:hAnsi="Segoe UI" w:cs="Segoe UI"/>
                <w:sz w:val="20"/>
                <w:szCs w:val="20"/>
              </w:rPr>
            </w:pPr>
            <w:r w:rsidRPr="00C54284">
              <w:rPr>
                <w:rFonts w:ascii="Segoe UI" w:hAnsi="Segoe UI" w:cs="Segoe UI"/>
                <w:sz w:val="20"/>
                <w:szCs w:val="20"/>
              </w:rPr>
              <w:t>Development</w:t>
            </w:r>
          </w:p>
        </w:tc>
        <w:tc>
          <w:tcPr>
            <w:tcW w:w="2453" w:type="dxa"/>
            <w:shd w:val="solid" w:color="auto" w:fill="000000"/>
          </w:tcPr>
          <w:p w14:paraId="08A1849F" w14:textId="77777777" w:rsidR="00E27C55" w:rsidRPr="00C54284" w:rsidRDefault="00E27C55" w:rsidP="00E27C55">
            <w:pPr>
              <w:pStyle w:val="TableHeading"/>
              <w:rPr>
                <w:rFonts w:ascii="Segoe UI" w:hAnsi="Segoe UI" w:cs="Segoe UI"/>
                <w:sz w:val="20"/>
                <w:szCs w:val="20"/>
              </w:rPr>
            </w:pPr>
            <w:r w:rsidRPr="00C54284">
              <w:rPr>
                <w:rFonts w:ascii="Segoe UI" w:hAnsi="Segoe UI" w:cs="Segoe UI"/>
                <w:sz w:val="20"/>
                <w:szCs w:val="20"/>
              </w:rPr>
              <w:t>Test</w:t>
            </w:r>
          </w:p>
        </w:tc>
        <w:tc>
          <w:tcPr>
            <w:tcW w:w="2610" w:type="dxa"/>
            <w:shd w:val="solid" w:color="auto" w:fill="000000"/>
          </w:tcPr>
          <w:p w14:paraId="37698906" w14:textId="77777777" w:rsidR="00E27C55" w:rsidRPr="00C54284" w:rsidRDefault="00E27C55" w:rsidP="00E27C55">
            <w:pPr>
              <w:pStyle w:val="TableHeading"/>
              <w:rPr>
                <w:rFonts w:ascii="Segoe UI" w:hAnsi="Segoe UI" w:cs="Segoe UI"/>
                <w:sz w:val="20"/>
                <w:szCs w:val="20"/>
              </w:rPr>
            </w:pPr>
            <w:r w:rsidRPr="00C54284">
              <w:rPr>
                <w:rFonts w:ascii="Segoe UI" w:hAnsi="Segoe UI" w:cs="Segoe UI"/>
                <w:sz w:val="20"/>
                <w:szCs w:val="20"/>
              </w:rPr>
              <w:t>Production</w:t>
            </w:r>
          </w:p>
        </w:tc>
      </w:tr>
      <w:tr w:rsidR="00E27C55" w:rsidRPr="00C54284" w14:paraId="62DCBD9F" w14:textId="77777777" w:rsidTr="00E27C55">
        <w:tc>
          <w:tcPr>
            <w:tcW w:w="2268" w:type="dxa"/>
            <w:shd w:val="solid" w:color="auto" w:fill="000000"/>
          </w:tcPr>
          <w:p w14:paraId="1DC174A7" w14:textId="77777777" w:rsidR="00E27C55" w:rsidRPr="00C54284" w:rsidRDefault="00E27C55" w:rsidP="00E27C55">
            <w:pPr>
              <w:pStyle w:val="TableHeading"/>
              <w:rPr>
                <w:rFonts w:ascii="Segoe UI" w:hAnsi="Segoe UI" w:cs="Segoe UI"/>
                <w:sz w:val="20"/>
                <w:szCs w:val="20"/>
              </w:rPr>
            </w:pPr>
            <w:r w:rsidRPr="00C54284">
              <w:rPr>
                <w:rFonts w:ascii="Segoe UI" w:hAnsi="Segoe UI" w:cs="Segoe UI"/>
                <w:sz w:val="20"/>
                <w:szCs w:val="20"/>
              </w:rPr>
              <w:t>e.g. IIS</w:t>
            </w:r>
          </w:p>
        </w:tc>
        <w:tc>
          <w:tcPr>
            <w:tcW w:w="2587" w:type="dxa"/>
          </w:tcPr>
          <w:p w14:paraId="21A4F11A" w14:textId="77777777" w:rsidR="00E27C55" w:rsidRPr="00C54284" w:rsidRDefault="00E27C55" w:rsidP="00E27C55">
            <w:pPr>
              <w:pStyle w:val="TableCell"/>
              <w:rPr>
                <w:rFonts w:ascii="Segoe UI" w:hAnsi="Segoe UI" w:cs="Segoe UI"/>
                <w:sz w:val="20"/>
                <w:szCs w:val="20"/>
              </w:rPr>
            </w:pPr>
            <w:r w:rsidRPr="00C54284">
              <w:rPr>
                <w:rFonts w:ascii="Segoe UI" w:hAnsi="Segoe UI" w:cs="Segoe UI"/>
                <w:sz w:val="20"/>
                <w:szCs w:val="20"/>
              </w:rPr>
              <w:t>Local SharePoint 2013 server</w:t>
            </w:r>
          </w:p>
        </w:tc>
        <w:tc>
          <w:tcPr>
            <w:tcW w:w="2453" w:type="dxa"/>
          </w:tcPr>
          <w:p w14:paraId="4FC24265" w14:textId="77777777" w:rsidR="00E27C55" w:rsidRPr="00C54284" w:rsidRDefault="00E27C55" w:rsidP="00E27C55">
            <w:pPr>
              <w:pStyle w:val="TableCell"/>
              <w:rPr>
                <w:rFonts w:ascii="Segoe UI" w:hAnsi="Segoe UI" w:cs="Segoe UI"/>
                <w:sz w:val="20"/>
                <w:szCs w:val="20"/>
              </w:rPr>
            </w:pPr>
            <w:r w:rsidRPr="00C54284">
              <w:rPr>
                <w:rFonts w:ascii="Segoe UI" w:hAnsi="Segoe UI" w:cs="Segoe UI"/>
                <w:sz w:val="20"/>
                <w:szCs w:val="20"/>
              </w:rPr>
              <w:t>Local SharePoint 2013 server</w:t>
            </w:r>
          </w:p>
        </w:tc>
        <w:tc>
          <w:tcPr>
            <w:tcW w:w="2610" w:type="dxa"/>
          </w:tcPr>
          <w:p w14:paraId="6A79EF43" w14:textId="77777777" w:rsidR="00E27C55" w:rsidRPr="00C54284" w:rsidRDefault="00E27C55" w:rsidP="00E27C55">
            <w:pPr>
              <w:pStyle w:val="TableCell"/>
              <w:rPr>
                <w:rFonts w:ascii="Segoe UI" w:hAnsi="Segoe UI" w:cs="Segoe UI"/>
                <w:sz w:val="20"/>
                <w:szCs w:val="20"/>
              </w:rPr>
            </w:pPr>
          </w:p>
        </w:tc>
      </w:tr>
      <w:tr w:rsidR="00E27C55" w:rsidRPr="00C54284" w14:paraId="7BD5CC9E" w14:textId="77777777" w:rsidTr="00E27C55">
        <w:tc>
          <w:tcPr>
            <w:tcW w:w="2268" w:type="dxa"/>
            <w:shd w:val="solid" w:color="auto" w:fill="000000"/>
          </w:tcPr>
          <w:p w14:paraId="49636643" w14:textId="77777777" w:rsidR="00E27C55" w:rsidRPr="00C54284" w:rsidRDefault="00E27C55" w:rsidP="00E27C55">
            <w:pPr>
              <w:pStyle w:val="TableHeading"/>
              <w:rPr>
                <w:rFonts w:ascii="Segoe UI" w:hAnsi="Segoe UI" w:cs="Segoe UI"/>
                <w:bCs/>
                <w:sz w:val="20"/>
                <w:szCs w:val="20"/>
              </w:rPr>
            </w:pPr>
            <w:r w:rsidRPr="00C54284">
              <w:rPr>
                <w:rFonts w:ascii="Segoe UI" w:hAnsi="Segoe UI" w:cs="Segoe UI"/>
                <w:bCs/>
                <w:sz w:val="20"/>
                <w:szCs w:val="20"/>
              </w:rPr>
              <w:t>e.g. Database</w:t>
            </w:r>
          </w:p>
        </w:tc>
        <w:tc>
          <w:tcPr>
            <w:tcW w:w="2587" w:type="dxa"/>
          </w:tcPr>
          <w:p w14:paraId="0556E898" w14:textId="77777777" w:rsidR="00E27C55" w:rsidRPr="00C54284" w:rsidRDefault="00E27C55" w:rsidP="00E27C55">
            <w:pPr>
              <w:pStyle w:val="TableCell"/>
              <w:rPr>
                <w:rFonts w:ascii="Segoe UI" w:hAnsi="Segoe UI" w:cs="Segoe UI"/>
                <w:sz w:val="20"/>
                <w:szCs w:val="20"/>
              </w:rPr>
            </w:pPr>
            <w:r w:rsidRPr="00C54284">
              <w:rPr>
                <w:rFonts w:ascii="Segoe UI" w:hAnsi="Segoe UI" w:cs="Segoe UI"/>
                <w:sz w:val="20"/>
                <w:szCs w:val="20"/>
              </w:rPr>
              <w:t>N.A.</w:t>
            </w:r>
          </w:p>
        </w:tc>
        <w:tc>
          <w:tcPr>
            <w:tcW w:w="2453" w:type="dxa"/>
          </w:tcPr>
          <w:p w14:paraId="7225B0EF" w14:textId="77777777" w:rsidR="00E27C55" w:rsidRPr="00C54284" w:rsidRDefault="00E27C55" w:rsidP="00E27C55">
            <w:pPr>
              <w:pStyle w:val="TableCell"/>
              <w:rPr>
                <w:rFonts w:ascii="Segoe UI" w:hAnsi="Segoe UI" w:cs="Segoe UI"/>
                <w:sz w:val="20"/>
                <w:szCs w:val="20"/>
              </w:rPr>
            </w:pPr>
            <w:r w:rsidRPr="00C54284">
              <w:rPr>
                <w:rFonts w:ascii="Segoe UI" w:hAnsi="Segoe UI" w:cs="Segoe UI"/>
                <w:sz w:val="20"/>
                <w:szCs w:val="20"/>
              </w:rPr>
              <w:t>N.A.</w:t>
            </w:r>
          </w:p>
        </w:tc>
        <w:tc>
          <w:tcPr>
            <w:tcW w:w="2610" w:type="dxa"/>
          </w:tcPr>
          <w:p w14:paraId="2B01B6FD" w14:textId="77777777" w:rsidR="00E27C55" w:rsidRPr="00C54284" w:rsidRDefault="00E27C55" w:rsidP="00E27C55">
            <w:pPr>
              <w:pStyle w:val="TableCell"/>
              <w:rPr>
                <w:rFonts w:ascii="Segoe UI" w:hAnsi="Segoe UI" w:cs="Segoe UI"/>
                <w:sz w:val="20"/>
                <w:szCs w:val="20"/>
              </w:rPr>
            </w:pPr>
          </w:p>
        </w:tc>
      </w:tr>
      <w:tr w:rsidR="00E27C55" w:rsidRPr="00C54284" w14:paraId="04014024" w14:textId="77777777" w:rsidTr="00E27C55">
        <w:tc>
          <w:tcPr>
            <w:tcW w:w="2268" w:type="dxa"/>
            <w:shd w:val="solid" w:color="auto" w:fill="000000"/>
          </w:tcPr>
          <w:p w14:paraId="5417B8E4" w14:textId="77777777" w:rsidR="00E27C55" w:rsidRPr="00C54284" w:rsidRDefault="00E27C55" w:rsidP="00E27C55">
            <w:pPr>
              <w:pStyle w:val="TableHeading"/>
              <w:rPr>
                <w:rFonts w:ascii="Segoe UI" w:hAnsi="Segoe UI" w:cs="Segoe UI"/>
                <w:bCs/>
                <w:sz w:val="20"/>
                <w:szCs w:val="20"/>
              </w:rPr>
            </w:pPr>
            <w:r w:rsidRPr="00C54284">
              <w:rPr>
                <w:rFonts w:ascii="Segoe UI" w:hAnsi="Segoe UI" w:cs="Segoe UI"/>
                <w:bCs/>
                <w:sz w:val="20"/>
                <w:szCs w:val="20"/>
              </w:rPr>
              <w:t>e.g. Reporting DB</w:t>
            </w:r>
          </w:p>
        </w:tc>
        <w:tc>
          <w:tcPr>
            <w:tcW w:w="2587" w:type="dxa"/>
          </w:tcPr>
          <w:p w14:paraId="2D1CE775" w14:textId="77777777" w:rsidR="00E27C55" w:rsidRPr="00C54284" w:rsidRDefault="00E27C55" w:rsidP="00E27C55">
            <w:pPr>
              <w:pStyle w:val="TableCell"/>
              <w:rPr>
                <w:rFonts w:ascii="Segoe UI" w:hAnsi="Segoe UI" w:cs="Segoe UI"/>
                <w:sz w:val="20"/>
                <w:szCs w:val="20"/>
              </w:rPr>
            </w:pPr>
            <w:r w:rsidRPr="00C54284">
              <w:rPr>
                <w:rFonts w:ascii="Segoe UI" w:hAnsi="Segoe UI" w:cs="Segoe UI"/>
                <w:sz w:val="20"/>
                <w:szCs w:val="20"/>
              </w:rPr>
              <w:t>N.A.</w:t>
            </w:r>
          </w:p>
        </w:tc>
        <w:tc>
          <w:tcPr>
            <w:tcW w:w="2453" w:type="dxa"/>
          </w:tcPr>
          <w:p w14:paraId="48E84B2B" w14:textId="77777777" w:rsidR="00E27C55" w:rsidRPr="00C54284" w:rsidRDefault="00E27C55" w:rsidP="00E27C55">
            <w:pPr>
              <w:pStyle w:val="TableCell"/>
              <w:rPr>
                <w:rFonts w:ascii="Segoe UI" w:hAnsi="Segoe UI" w:cs="Segoe UI"/>
                <w:sz w:val="20"/>
                <w:szCs w:val="20"/>
              </w:rPr>
            </w:pPr>
            <w:r w:rsidRPr="00C54284">
              <w:rPr>
                <w:rFonts w:ascii="Segoe UI" w:hAnsi="Segoe UI" w:cs="Segoe UI"/>
                <w:sz w:val="20"/>
                <w:szCs w:val="20"/>
              </w:rPr>
              <w:t>N.A.</w:t>
            </w:r>
          </w:p>
        </w:tc>
        <w:tc>
          <w:tcPr>
            <w:tcW w:w="2610" w:type="dxa"/>
          </w:tcPr>
          <w:p w14:paraId="12989E65" w14:textId="77777777" w:rsidR="00E27C55" w:rsidRPr="00C54284" w:rsidRDefault="00E27C55" w:rsidP="00E27C55">
            <w:pPr>
              <w:pStyle w:val="TableCell"/>
              <w:rPr>
                <w:rFonts w:ascii="Segoe UI" w:hAnsi="Segoe UI" w:cs="Segoe UI"/>
                <w:sz w:val="20"/>
                <w:szCs w:val="20"/>
              </w:rPr>
            </w:pPr>
          </w:p>
        </w:tc>
      </w:tr>
      <w:tr w:rsidR="00E27C55" w:rsidRPr="00C54284" w14:paraId="4818F6BA" w14:textId="77777777" w:rsidTr="00E27C55">
        <w:tc>
          <w:tcPr>
            <w:tcW w:w="2268" w:type="dxa"/>
            <w:shd w:val="solid" w:color="auto" w:fill="000000"/>
          </w:tcPr>
          <w:p w14:paraId="3F066870" w14:textId="77777777" w:rsidR="00E27C55" w:rsidRPr="00C54284" w:rsidRDefault="00E27C55" w:rsidP="00E27C55">
            <w:pPr>
              <w:pStyle w:val="TableHeading"/>
              <w:rPr>
                <w:rFonts w:ascii="Segoe UI" w:hAnsi="Segoe UI" w:cs="Segoe UI"/>
                <w:bCs/>
                <w:sz w:val="20"/>
                <w:szCs w:val="20"/>
              </w:rPr>
            </w:pPr>
            <w:r w:rsidRPr="00C54284">
              <w:rPr>
                <w:rFonts w:ascii="Segoe UI" w:hAnsi="Segoe UI" w:cs="Segoe UI"/>
                <w:bCs/>
                <w:sz w:val="20"/>
                <w:szCs w:val="20"/>
              </w:rPr>
              <w:t>e.g. Batch job group</w:t>
            </w:r>
          </w:p>
        </w:tc>
        <w:tc>
          <w:tcPr>
            <w:tcW w:w="2587" w:type="dxa"/>
          </w:tcPr>
          <w:p w14:paraId="73E175D6" w14:textId="77777777" w:rsidR="00E27C55" w:rsidRPr="00C54284" w:rsidRDefault="00E27C55" w:rsidP="00E27C55">
            <w:pPr>
              <w:pStyle w:val="TableCell"/>
              <w:rPr>
                <w:rFonts w:ascii="Segoe UI" w:hAnsi="Segoe UI" w:cs="Segoe UI"/>
                <w:sz w:val="20"/>
                <w:szCs w:val="20"/>
              </w:rPr>
            </w:pPr>
            <w:r w:rsidRPr="00C54284">
              <w:rPr>
                <w:rFonts w:ascii="Segoe UI" w:hAnsi="Segoe UI" w:cs="Segoe UI"/>
                <w:sz w:val="20"/>
                <w:szCs w:val="20"/>
              </w:rPr>
              <w:t>N.A.</w:t>
            </w:r>
          </w:p>
        </w:tc>
        <w:tc>
          <w:tcPr>
            <w:tcW w:w="2453" w:type="dxa"/>
          </w:tcPr>
          <w:p w14:paraId="2B729B30" w14:textId="77777777" w:rsidR="00E27C55" w:rsidRPr="00C54284" w:rsidRDefault="00E27C55" w:rsidP="00E27C55">
            <w:pPr>
              <w:pStyle w:val="TableCell"/>
              <w:rPr>
                <w:rFonts w:ascii="Segoe UI" w:hAnsi="Segoe UI" w:cs="Segoe UI"/>
                <w:sz w:val="20"/>
                <w:szCs w:val="20"/>
              </w:rPr>
            </w:pPr>
            <w:r w:rsidRPr="00C54284">
              <w:rPr>
                <w:rFonts w:ascii="Segoe UI" w:hAnsi="Segoe UI" w:cs="Segoe UI"/>
                <w:sz w:val="20"/>
                <w:szCs w:val="20"/>
              </w:rPr>
              <w:t>N.A.</w:t>
            </w:r>
          </w:p>
        </w:tc>
        <w:tc>
          <w:tcPr>
            <w:tcW w:w="2610" w:type="dxa"/>
          </w:tcPr>
          <w:p w14:paraId="66B8516F" w14:textId="77777777" w:rsidR="00E27C55" w:rsidRPr="00C54284" w:rsidRDefault="00E27C55" w:rsidP="00E27C55">
            <w:pPr>
              <w:pStyle w:val="TableCell"/>
              <w:rPr>
                <w:rFonts w:ascii="Segoe UI" w:hAnsi="Segoe UI" w:cs="Segoe UI"/>
                <w:sz w:val="20"/>
                <w:szCs w:val="20"/>
              </w:rPr>
            </w:pPr>
          </w:p>
        </w:tc>
      </w:tr>
      <w:tr w:rsidR="00E27C55" w:rsidRPr="00C54284" w14:paraId="3E39331A" w14:textId="77777777" w:rsidTr="00E27C55">
        <w:tc>
          <w:tcPr>
            <w:tcW w:w="2268" w:type="dxa"/>
            <w:shd w:val="solid" w:color="auto" w:fill="000000"/>
          </w:tcPr>
          <w:p w14:paraId="00BE0A87" w14:textId="77777777" w:rsidR="00E27C55" w:rsidRPr="00C54284" w:rsidRDefault="00E27C55" w:rsidP="00E27C55">
            <w:pPr>
              <w:pStyle w:val="TableHeading"/>
              <w:rPr>
                <w:rFonts w:ascii="Segoe UI" w:hAnsi="Segoe UI" w:cs="Segoe UI"/>
                <w:bCs/>
                <w:sz w:val="20"/>
                <w:szCs w:val="20"/>
              </w:rPr>
            </w:pPr>
            <w:r w:rsidRPr="00C54284">
              <w:rPr>
                <w:rFonts w:ascii="Segoe UI" w:hAnsi="Segoe UI" w:cs="Segoe UI"/>
                <w:bCs/>
                <w:sz w:val="20"/>
                <w:szCs w:val="20"/>
              </w:rPr>
              <w:t>e.g. File share</w:t>
            </w:r>
          </w:p>
        </w:tc>
        <w:tc>
          <w:tcPr>
            <w:tcW w:w="2587" w:type="dxa"/>
          </w:tcPr>
          <w:p w14:paraId="15A67F10" w14:textId="77777777" w:rsidR="00E27C55" w:rsidRPr="00C54284" w:rsidRDefault="00E27C55" w:rsidP="00E27C55">
            <w:pPr>
              <w:pStyle w:val="TableCell"/>
              <w:rPr>
                <w:rFonts w:ascii="Segoe UI" w:hAnsi="Segoe UI" w:cs="Segoe UI"/>
                <w:sz w:val="20"/>
                <w:szCs w:val="20"/>
              </w:rPr>
            </w:pPr>
            <w:r w:rsidRPr="00C54284">
              <w:rPr>
                <w:rFonts w:ascii="Segoe UI" w:hAnsi="Segoe UI" w:cs="Segoe UI"/>
                <w:sz w:val="20"/>
                <w:szCs w:val="20"/>
              </w:rPr>
              <w:t>N.A.</w:t>
            </w:r>
          </w:p>
        </w:tc>
        <w:tc>
          <w:tcPr>
            <w:tcW w:w="2453" w:type="dxa"/>
          </w:tcPr>
          <w:p w14:paraId="2F654E20" w14:textId="77777777" w:rsidR="00E27C55" w:rsidRPr="00C54284" w:rsidRDefault="00E27C55" w:rsidP="00E27C55">
            <w:pPr>
              <w:pStyle w:val="TableCell"/>
              <w:rPr>
                <w:rFonts w:ascii="Segoe UI" w:hAnsi="Segoe UI" w:cs="Segoe UI"/>
                <w:sz w:val="20"/>
                <w:szCs w:val="20"/>
              </w:rPr>
            </w:pPr>
            <w:r w:rsidRPr="00C54284">
              <w:rPr>
                <w:rFonts w:ascii="Segoe UI" w:hAnsi="Segoe UI" w:cs="Segoe UI"/>
                <w:sz w:val="20"/>
                <w:szCs w:val="20"/>
              </w:rPr>
              <w:t>N.A.</w:t>
            </w:r>
          </w:p>
        </w:tc>
        <w:tc>
          <w:tcPr>
            <w:tcW w:w="2610" w:type="dxa"/>
          </w:tcPr>
          <w:p w14:paraId="5C72E146" w14:textId="77777777" w:rsidR="00E27C55" w:rsidRPr="00C54284" w:rsidRDefault="00E27C55" w:rsidP="00E27C55">
            <w:pPr>
              <w:pStyle w:val="TableCell"/>
              <w:rPr>
                <w:rFonts w:ascii="Segoe UI" w:hAnsi="Segoe UI" w:cs="Segoe UI"/>
                <w:sz w:val="20"/>
                <w:szCs w:val="20"/>
              </w:rPr>
            </w:pPr>
          </w:p>
        </w:tc>
      </w:tr>
      <w:tr w:rsidR="00E27C55" w:rsidRPr="00C54284" w14:paraId="12AD5C92" w14:textId="77777777" w:rsidTr="00E27C55">
        <w:tc>
          <w:tcPr>
            <w:tcW w:w="2268" w:type="dxa"/>
            <w:shd w:val="solid" w:color="auto" w:fill="000000"/>
          </w:tcPr>
          <w:p w14:paraId="336A478F" w14:textId="77777777" w:rsidR="00E27C55" w:rsidRPr="00C54284" w:rsidRDefault="00E27C55" w:rsidP="00E27C55">
            <w:pPr>
              <w:pStyle w:val="TableHeading"/>
              <w:rPr>
                <w:rFonts w:ascii="Segoe UI" w:hAnsi="Segoe UI" w:cs="Segoe UI"/>
                <w:bCs/>
                <w:sz w:val="20"/>
                <w:szCs w:val="20"/>
              </w:rPr>
            </w:pPr>
            <w:r w:rsidRPr="00C54284">
              <w:rPr>
                <w:rFonts w:ascii="Segoe UI" w:hAnsi="Segoe UI" w:cs="Segoe UI"/>
                <w:bCs/>
                <w:sz w:val="20"/>
                <w:szCs w:val="20"/>
              </w:rPr>
              <w:t>e.g. VSS Location</w:t>
            </w:r>
          </w:p>
        </w:tc>
        <w:tc>
          <w:tcPr>
            <w:tcW w:w="2587" w:type="dxa"/>
          </w:tcPr>
          <w:p w14:paraId="0F480DFF" w14:textId="77777777" w:rsidR="00E27C55" w:rsidRPr="00C54284" w:rsidRDefault="00E27C55" w:rsidP="00E27C55">
            <w:pPr>
              <w:pStyle w:val="TableCell"/>
              <w:rPr>
                <w:rFonts w:ascii="Segoe UI" w:hAnsi="Segoe UI" w:cs="Segoe UI"/>
                <w:sz w:val="20"/>
                <w:szCs w:val="20"/>
              </w:rPr>
            </w:pPr>
            <w:r w:rsidRPr="00C54284">
              <w:rPr>
                <w:rFonts w:ascii="Segoe UI" w:hAnsi="Segoe UI" w:cs="Segoe UI"/>
                <w:sz w:val="20"/>
                <w:szCs w:val="20"/>
              </w:rPr>
              <w:t>N.A.</w:t>
            </w:r>
          </w:p>
        </w:tc>
        <w:tc>
          <w:tcPr>
            <w:tcW w:w="2453" w:type="dxa"/>
          </w:tcPr>
          <w:p w14:paraId="5A4DA955" w14:textId="77777777" w:rsidR="00E27C55" w:rsidRPr="00C54284" w:rsidRDefault="00E27C55" w:rsidP="00E27C55">
            <w:pPr>
              <w:pStyle w:val="TableCell"/>
              <w:rPr>
                <w:rFonts w:ascii="Segoe UI" w:hAnsi="Segoe UI" w:cs="Segoe UI"/>
                <w:sz w:val="20"/>
                <w:szCs w:val="20"/>
              </w:rPr>
            </w:pPr>
            <w:r w:rsidRPr="00C54284">
              <w:rPr>
                <w:rFonts w:ascii="Segoe UI" w:hAnsi="Segoe UI" w:cs="Segoe UI"/>
                <w:sz w:val="20"/>
                <w:szCs w:val="20"/>
              </w:rPr>
              <w:t>N.A.</w:t>
            </w:r>
          </w:p>
        </w:tc>
        <w:tc>
          <w:tcPr>
            <w:tcW w:w="2610" w:type="dxa"/>
          </w:tcPr>
          <w:p w14:paraId="7065F678" w14:textId="77777777" w:rsidR="00E27C55" w:rsidRPr="00C54284" w:rsidRDefault="00E27C55" w:rsidP="00E27C55">
            <w:pPr>
              <w:pStyle w:val="TableCell"/>
              <w:rPr>
                <w:rFonts w:ascii="Segoe UI" w:hAnsi="Segoe UI" w:cs="Segoe UI"/>
                <w:sz w:val="20"/>
                <w:szCs w:val="20"/>
              </w:rPr>
            </w:pPr>
          </w:p>
        </w:tc>
      </w:tr>
      <w:tr w:rsidR="00E27C55" w:rsidRPr="00C54284" w14:paraId="41399267" w14:textId="77777777" w:rsidTr="00E27C55">
        <w:tc>
          <w:tcPr>
            <w:tcW w:w="2268" w:type="dxa"/>
            <w:shd w:val="solid" w:color="auto" w:fill="000000"/>
          </w:tcPr>
          <w:p w14:paraId="1FC51400" w14:textId="77777777" w:rsidR="00E27C55" w:rsidRPr="00C54284" w:rsidRDefault="00E27C55" w:rsidP="00E27C55">
            <w:pPr>
              <w:pStyle w:val="TableHeading"/>
              <w:rPr>
                <w:rFonts w:ascii="Segoe UI" w:hAnsi="Segoe UI" w:cs="Segoe UI"/>
                <w:bCs/>
                <w:sz w:val="20"/>
                <w:szCs w:val="20"/>
              </w:rPr>
            </w:pPr>
            <w:r w:rsidRPr="00C54284">
              <w:rPr>
                <w:rFonts w:ascii="Segoe UI" w:hAnsi="Segoe UI" w:cs="Segoe UI"/>
                <w:bCs/>
                <w:sz w:val="20"/>
                <w:szCs w:val="20"/>
              </w:rPr>
              <w:t>e.g. Azure</w:t>
            </w:r>
          </w:p>
        </w:tc>
        <w:tc>
          <w:tcPr>
            <w:tcW w:w="2587" w:type="dxa"/>
          </w:tcPr>
          <w:p w14:paraId="669CF800" w14:textId="77777777" w:rsidR="00E27C55" w:rsidRPr="00C54284" w:rsidRDefault="00A34A12" w:rsidP="00E27C55">
            <w:pPr>
              <w:pStyle w:val="TableCell"/>
              <w:rPr>
                <w:rFonts w:ascii="Segoe UI" w:hAnsi="Segoe UI" w:cs="Segoe UI"/>
                <w:sz w:val="20"/>
                <w:szCs w:val="20"/>
              </w:rPr>
            </w:pPr>
            <w:hyperlink r:id="rId206" w:history="1">
              <w:r w:rsidR="00E27C55" w:rsidRPr="00C54284">
                <w:rPr>
                  <w:rStyle w:val="Hyperlink"/>
                  <w:rFonts w:ascii="Segoe UI" w:hAnsi="Segoe UI" w:cs="Segoe UI"/>
                  <w:sz w:val="20"/>
                  <w:szCs w:val="20"/>
                </w:rPr>
                <w:t>https://mattercenterdevui.azurewebsites.net/</w:t>
              </w:r>
            </w:hyperlink>
          </w:p>
        </w:tc>
        <w:tc>
          <w:tcPr>
            <w:tcW w:w="2453" w:type="dxa"/>
          </w:tcPr>
          <w:p w14:paraId="2EE2F417" w14:textId="77777777" w:rsidR="00E27C55" w:rsidRPr="00C54284" w:rsidRDefault="00A34A12" w:rsidP="00E27C55">
            <w:pPr>
              <w:pStyle w:val="TableCell"/>
              <w:rPr>
                <w:rFonts w:ascii="Segoe UI" w:hAnsi="Segoe UI" w:cs="Segoe UI"/>
                <w:sz w:val="20"/>
                <w:szCs w:val="20"/>
              </w:rPr>
            </w:pPr>
            <w:hyperlink r:id="rId207" w:history="1">
              <w:r w:rsidR="00E27C55" w:rsidRPr="00C54284">
                <w:rPr>
                  <w:rStyle w:val="Hyperlink"/>
                  <w:rFonts w:ascii="Segoe UI" w:hAnsi="Segoe UI" w:cs="Segoe UI"/>
                  <w:sz w:val="20"/>
                  <w:szCs w:val="20"/>
                </w:rPr>
                <w:t>https://matteruatsite.azurewebsites.net/</w:t>
              </w:r>
            </w:hyperlink>
          </w:p>
        </w:tc>
        <w:tc>
          <w:tcPr>
            <w:tcW w:w="2610" w:type="dxa"/>
          </w:tcPr>
          <w:p w14:paraId="53BAD2E6" w14:textId="77777777" w:rsidR="00E27C55" w:rsidRPr="00C54284" w:rsidRDefault="00E27C55" w:rsidP="00E27C55">
            <w:pPr>
              <w:pStyle w:val="TableCell"/>
              <w:rPr>
                <w:rFonts w:ascii="Segoe UI" w:hAnsi="Segoe UI" w:cs="Segoe UI"/>
                <w:sz w:val="20"/>
                <w:szCs w:val="20"/>
              </w:rPr>
            </w:pPr>
          </w:p>
        </w:tc>
      </w:tr>
    </w:tbl>
    <w:p w14:paraId="58B252E2" w14:textId="77777777" w:rsidR="00E27C55" w:rsidRPr="00C54284" w:rsidRDefault="00E27C55" w:rsidP="00E27C55">
      <w:pPr>
        <w:rPr>
          <w:rFonts w:ascii="Segoe UI" w:hAnsi="Segoe UI" w:cs="Segoe UI"/>
        </w:rPr>
      </w:pPr>
    </w:p>
    <w:p w14:paraId="4C227D4B" w14:textId="77777777" w:rsidR="00E27C55" w:rsidRPr="00C54284" w:rsidRDefault="00E27C55" w:rsidP="00E27C55">
      <w:pPr>
        <w:pStyle w:val="Appendix"/>
        <w:pageBreakBefore/>
        <w:rPr>
          <w:rFonts w:ascii="Segoe UI" w:hAnsi="Segoe UI" w:cs="Segoe UI"/>
          <w:sz w:val="32"/>
          <w:szCs w:val="32"/>
        </w:rPr>
      </w:pPr>
      <w:bookmarkStart w:id="2445" w:name="_Toc393128002"/>
      <w:bookmarkStart w:id="2446" w:name="_Toc426022726"/>
      <w:bookmarkStart w:id="2447" w:name="_Toc30856305"/>
      <w:bookmarkStart w:id="2448" w:name="_Toc62017289"/>
      <w:bookmarkStart w:id="2449" w:name="_Toc75677742"/>
      <w:bookmarkStart w:id="2450" w:name="_Toc76183445"/>
      <w:bookmarkStart w:id="2451" w:name="_Toc100114007"/>
      <w:bookmarkStart w:id="2452" w:name="_Toc506548854"/>
      <w:r w:rsidRPr="00C54284">
        <w:rPr>
          <w:rFonts w:ascii="Segoe UI" w:hAnsi="Segoe UI" w:cs="Segoe UI"/>
          <w:sz w:val="32"/>
          <w:szCs w:val="32"/>
        </w:rPr>
        <w:lastRenderedPageBreak/>
        <w:t>Document Change History</w:t>
      </w:r>
      <w:bookmarkEnd w:id="2445"/>
      <w:bookmarkEnd w:id="2446"/>
    </w:p>
    <w:p w14:paraId="622D943D" w14:textId="77777777" w:rsidR="00E27C55" w:rsidRPr="00C54284" w:rsidRDefault="00E27C55" w:rsidP="00E27C55">
      <w:pPr>
        <w:pStyle w:val="Body"/>
        <w:rPr>
          <w:rFonts w:ascii="Segoe UI" w:hAnsi="Segoe UI" w:cs="Segoe UI"/>
        </w:rPr>
      </w:pPr>
    </w:p>
    <w:tbl>
      <w:tblPr>
        <w:tblW w:w="10114"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470"/>
        <w:gridCol w:w="1573"/>
        <w:gridCol w:w="1470"/>
        <w:gridCol w:w="5601"/>
      </w:tblGrid>
      <w:tr w:rsidR="00E27C55" w:rsidRPr="00C54284" w14:paraId="63F3FF34" w14:textId="77777777" w:rsidTr="00E27C55">
        <w:trPr>
          <w:trHeight w:val="398"/>
          <w:tblHeader/>
        </w:trPr>
        <w:tc>
          <w:tcPr>
            <w:tcW w:w="1470" w:type="dxa"/>
            <w:tcBorders>
              <w:top w:val="single" w:sz="6" w:space="0" w:color="auto"/>
              <w:left w:val="single" w:sz="6" w:space="0" w:color="auto"/>
              <w:bottom w:val="single" w:sz="6" w:space="0" w:color="auto"/>
            </w:tcBorders>
            <w:shd w:val="clear" w:color="auto" w:fill="000000"/>
          </w:tcPr>
          <w:p w14:paraId="099CDAE1" w14:textId="77777777" w:rsidR="00E27C55" w:rsidRPr="00C54284" w:rsidRDefault="00E27C55" w:rsidP="00E27C55">
            <w:pPr>
              <w:pStyle w:val="TableHeading"/>
              <w:jc w:val="center"/>
              <w:rPr>
                <w:rFonts w:ascii="Segoe UI" w:hAnsi="Segoe UI" w:cs="Segoe UI"/>
                <w:bCs/>
                <w:sz w:val="16"/>
                <w:szCs w:val="16"/>
              </w:rPr>
            </w:pPr>
            <w:r w:rsidRPr="00C54284">
              <w:rPr>
                <w:rFonts w:ascii="Segoe UI" w:hAnsi="Segoe UI" w:cs="Segoe UI"/>
                <w:bCs/>
                <w:sz w:val="16"/>
                <w:szCs w:val="16"/>
              </w:rPr>
              <w:t>Version No.</w:t>
            </w:r>
          </w:p>
        </w:tc>
        <w:tc>
          <w:tcPr>
            <w:tcW w:w="1573" w:type="dxa"/>
            <w:tcBorders>
              <w:top w:val="single" w:sz="6" w:space="0" w:color="auto"/>
              <w:bottom w:val="single" w:sz="6" w:space="0" w:color="auto"/>
            </w:tcBorders>
            <w:shd w:val="clear" w:color="auto" w:fill="000000"/>
          </w:tcPr>
          <w:p w14:paraId="6185A0BC" w14:textId="77777777" w:rsidR="00E27C55" w:rsidRPr="00C54284" w:rsidRDefault="00E27C55" w:rsidP="00E27C55">
            <w:pPr>
              <w:pStyle w:val="TableHeading"/>
              <w:jc w:val="center"/>
              <w:rPr>
                <w:rFonts w:ascii="Segoe UI" w:hAnsi="Segoe UI" w:cs="Segoe UI"/>
                <w:bCs/>
                <w:sz w:val="16"/>
                <w:szCs w:val="16"/>
              </w:rPr>
            </w:pPr>
            <w:r w:rsidRPr="00C54284">
              <w:rPr>
                <w:rFonts w:ascii="Segoe UI" w:hAnsi="Segoe UI" w:cs="Segoe UI"/>
                <w:bCs/>
                <w:sz w:val="16"/>
                <w:szCs w:val="16"/>
              </w:rPr>
              <w:t>Date</w:t>
            </w:r>
          </w:p>
        </w:tc>
        <w:tc>
          <w:tcPr>
            <w:tcW w:w="1470" w:type="dxa"/>
            <w:tcBorders>
              <w:top w:val="single" w:sz="6" w:space="0" w:color="auto"/>
              <w:bottom w:val="single" w:sz="6" w:space="0" w:color="auto"/>
            </w:tcBorders>
            <w:shd w:val="clear" w:color="auto" w:fill="000000"/>
          </w:tcPr>
          <w:p w14:paraId="5E743293" w14:textId="77777777" w:rsidR="00E27C55" w:rsidRPr="00C54284" w:rsidRDefault="00E27C55" w:rsidP="00E27C55">
            <w:pPr>
              <w:pStyle w:val="TableHeading"/>
              <w:jc w:val="center"/>
              <w:rPr>
                <w:rFonts w:ascii="Segoe UI" w:hAnsi="Segoe UI" w:cs="Segoe UI"/>
                <w:bCs/>
                <w:sz w:val="16"/>
                <w:szCs w:val="16"/>
              </w:rPr>
            </w:pPr>
            <w:r w:rsidRPr="00C54284">
              <w:rPr>
                <w:rFonts w:ascii="Segoe UI" w:hAnsi="Segoe UI" w:cs="Segoe UI"/>
                <w:bCs/>
                <w:sz w:val="16"/>
                <w:szCs w:val="16"/>
              </w:rPr>
              <w:t>Name (Alias)</w:t>
            </w:r>
          </w:p>
        </w:tc>
        <w:tc>
          <w:tcPr>
            <w:tcW w:w="5601" w:type="dxa"/>
            <w:tcBorders>
              <w:top w:val="single" w:sz="6" w:space="0" w:color="auto"/>
              <w:bottom w:val="single" w:sz="6" w:space="0" w:color="auto"/>
              <w:right w:val="single" w:sz="6" w:space="0" w:color="auto"/>
            </w:tcBorders>
            <w:shd w:val="clear" w:color="auto" w:fill="000000"/>
          </w:tcPr>
          <w:p w14:paraId="2AC508EC" w14:textId="77777777" w:rsidR="00E27C55" w:rsidRPr="00C54284" w:rsidRDefault="00E27C55" w:rsidP="00E27C55">
            <w:pPr>
              <w:pStyle w:val="TableHeading"/>
              <w:jc w:val="center"/>
              <w:rPr>
                <w:rFonts w:ascii="Segoe UI" w:hAnsi="Segoe UI" w:cs="Segoe UI"/>
                <w:bCs/>
                <w:sz w:val="16"/>
                <w:szCs w:val="16"/>
              </w:rPr>
            </w:pPr>
            <w:r w:rsidRPr="00C54284">
              <w:rPr>
                <w:rFonts w:ascii="Segoe UI" w:hAnsi="Segoe UI" w:cs="Segoe UI"/>
                <w:bCs/>
                <w:sz w:val="16"/>
                <w:szCs w:val="16"/>
              </w:rPr>
              <w:t>Description of Change</w:t>
            </w:r>
          </w:p>
        </w:tc>
      </w:tr>
      <w:tr w:rsidR="00E27C55" w:rsidRPr="00C54284" w14:paraId="49E63C83" w14:textId="77777777" w:rsidTr="00E27C55">
        <w:trPr>
          <w:trHeight w:val="297"/>
        </w:trPr>
        <w:tc>
          <w:tcPr>
            <w:tcW w:w="1470" w:type="dxa"/>
            <w:tcBorders>
              <w:top w:val="single" w:sz="6" w:space="0" w:color="auto"/>
            </w:tcBorders>
          </w:tcPr>
          <w:p w14:paraId="229253F2" w14:textId="77777777" w:rsidR="00E27C55" w:rsidRPr="00C54284" w:rsidRDefault="00E27C55" w:rsidP="00E27C55">
            <w:pPr>
              <w:pStyle w:val="TableCell"/>
              <w:rPr>
                <w:rFonts w:ascii="Segoe UI" w:hAnsi="Segoe UI" w:cs="Segoe UI"/>
                <w:sz w:val="16"/>
                <w:szCs w:val="16"/>
              </w:rPr>
            </w:pPr>
          </w:p>
        </w:tc>
        <w:tc>
          <w:tcPr>
            <w:tcW w:w="1573" w:type="dxa"/>
            <w:tcBorders>
              <w:top w:val="single" w:sz="6" w:space="0" w:color="auto"/>
            </w:tcBorders>
          </w:tcPr>
          <w:p w14:paraId="62AB2D86" w14:textId="77777777" w:rsidR="00E27C55" w:rsidRPr="00C54284" w:rsidRDefault="00E27C55" w:rsidP="00E27C55">
            <w:pPr>
              <w:pStyle w:val="TableCell"/>
              <w:rPr>
                <w:rFonts w:ascii="Segoe UI" w:hAnsi="Segoe UI" w:cs="Segoe UI"/>
                <w:sz w:val="16"/>
                <w:szCs w:val="16"/>
              </w:rPr>
            </w:pPr>
            <w:r w:rsidRPr="00C54284">
              <w:rPr>
                <w:rFonts w:ascii="Segoe UI" w:hAnsi="Segoe UI" w:cs="Segoe UI"/>
                <w:sz w:val="16"/>
                <w:szCs w:val="16"/>
              </w:rPr>
              <w:t>May 2012</w:t>
            </w:r>
          </w:p>
        </w:tc>
        <w:tc>
          <w:tcPr>
            <w:tcW w:w="1470" w:type="dxa"/>
            <w:tcBorders>
              <w:top w:val="single" w:sz="6" w:space="0" w:color="auto"/>
            </w:tcBorders>
          </w:tcPr>
          <w:p w14:paraId="5BFE59E0" w14:textId="77777777" w:rsidR="00E27C55" w:rsidRPr="00C54284" w:rsidRDefault="00E27C55" w:rsidP="00E27C55">
            <w:pPr>
              <w:pStyle w:val="TableCell"/>
              <w:rPr>
                <w:rFonts w:ascii="Segoe UI" w:hAnsi="Segoe UI" w:cs="Segoe UI"/>
                <w:sz w:val="16"/>
                <w:szCs w:val="16"/>
              </w:rPr>
            </w:pPr>
            <w:r w:rsidRPr="00C54284">
              <w:rPr>
                <w:rFonts w:ascii="Segoe UI" w:hAnsi="Segoe UI" w:cs="Segoe UI"/>
                <w:sz w:val="16"/>
                <w:szCs w:val="16"/>
              </w:rPr>
              <w:t>ITLCHelp</w:t>
            </w:r>
          </w:p>
        </w:tc>
        <w:tc>
          <w:tcPr>
            <w:tcW w:w="5601" w:type="dxa"/>
            <w:tcBorders>
              <w:top w:val="single" w:sz="6" w:space="0" w:color="auto"/>
            </w:tcBorders>
          </w:tcPr>
          <w:p w14:paraId="47CACB4E" w14:textId="77777777" w:rsidR="00E27C55" w:rsidRPr="00C54284" w:rsidRDefault="00E27C55" w:rsidP="00E27C55">
            <w:pPr>
              <w:pStyle w:val="TableCell"/>
              <w:rPr>
                <w:rFonts w:ascii="Segoe UI" w:hAnsi="Segoe UI" w:cs="Segoe UI"/>
                <w:sz w:val="16"/>
                <w:szCs w:val="16"/>
              </w:rPr>
            </w:pPr>
            <w:r w:rsidRPr="00C54284">
              <w:rPr>
                <w:rFonts w:ascii="Segoe UI" w:hAnsi="Segoe UI" w:cs="Segoe UI"/>
                <w:sz w:val="16"/>
                <w:szCs w:val="16"/>
              </w:rPr>
              <w:t>ITLC 2.0 Template updates</w:t>
            </w:r>
          </w:p>
        </w:tc>
      </w:tr>
      <w:tr w:rsidR="00E27C55" w:rsidRPr="00C54284" w14:paraId="435E94A0" w14:textId="77777777" w:rsidTr="00E27C55">
        <w:trPr>
          <w:trHeight w:val="265"/>
        </w:trPr>
        <w:tc>
          <w:tcPr>
            <w:tcW w:w="1470" w:type="dxa"/>
          </w:tcPr>
          <w:p w14:paraId="20AC4AE1" w14:textId="77777777" w:rsidR="00E27C55" w:rsidRPr="00C54284" w:rsidRDefault="00E27C55" w:rsidP="00E27C55">
            <w:pPr>
              <w:pStyle w:val="TableCell"/>
              <w:rPr>
                <w:rFonts w:ascii="Segoe UI" w:hAnsi="Segoe UI" w:cs="Segoe UI"/>
                <w:sz w:val="16"/>
                <w:szCs w:val="16"/>
              </w:rPr>
            </w:pPr>
          </w:p>
        </w:tc>
        <w:tc>
          <w:tcPr>
            <w:tcW w:w="1573" w:type="dxa"/>
          </w:tcPr>
          <w:p w14:paraId="0CC152B0" w14:textId="77777777" w:rsidR="00E27C55" w:rsidRPr="00C54284" w:rsidRDefault="00E27C55" w:rsidP="00E27C55">
            <w:pPr>
              <w:pStyle w:val="TableCell"/>
              <w:rPr>
                <w:rFonts w:ascii="Segoe UI" w:hAnsi="Segoe UI" w:cs="Segoe UI"/>
                <w:sz w:val="16"/>
                <w:szCs w:val="16"/>
              </w:rPr>
            </w:pPr>
            <w:r w:rsidRPr="00C54284">
              <w:rPr>
                <w:rFonts w:ascii="Segoe UI" w:hAnsi="Segoe UI" w:cs="Segoe UI"/>
                <w:sz w:val="16"/>
                <w:szCs w:val="16"/>
              </w:rPr>
              <w:t>Oct 7, 2008</w:t>
            </w:r>
          </w:p>
        </w:tc>
        <w:tc>
          <w:tcPr>
            <w:tcW w:w="1470" w:type="dxa"/>
          </w:tcPr>
          <w:p w14:paraId="6F8DDF35" w14:textId="77777777" w:rsidR="00E27C55" w:rsidRPr="00C54284" w:rsidRDefault="00E27C55" w:rsidP="00E27C55">
            <w:pPr>
              <w:pStyle w:val="TableCell"/>
              <w:rPr>
                <w:rFonts w:ascii="Segoe UI" w:hAnsi="Segoe UI" w:cs="Segoe UI"/>
                <w:sz w:val="16"/>
                <w:szCs w:val="16"/>
              </w:rPr>
            </w:pPr>
            <w:r w:rsidRPr="00C54284">
              <w:rPr>
                <w:rFonts w:ascii="Segoe UI" w:hAnsi="Segoe UI" w:cs="Segoe UI"/>
                <w:sz w:val="16"/>
                <w:szCs w:val="16"/>
              </w:rPr>
              <w:t>Rick Baker</w:t>
            </w:r>
          </w:p>
        </w:tc>
        <w:tc>
          <w:tcPr>
            <w:tcW w:w="5601" w:type="dxa"/>
          </w:tcPr>
          <w:p w14:paraId="30B8FA14" w14:textId="77777777" w:rsidR="00E27C55" w:rsidRPr="00C54284" w:rsidRDefault="00E27C55" w:rsidP="00E27C55">
            <w:pPr>
              <w:pStyle w:val="TableCell"/>
              <w:rPr>
                <w:rFonts w:ascii="Segoe UI" w:hAnsi="Segoe UI" w:cs="Segoe UI"/>
                <w:sz w:val="16"/>
                <w:szCs w:val="16"/>
              </w:rPr>
            </w:pPr>
            <w:r w:rsidRPr="00C54284">
              <w:rPr>
                <w:rFonts w:ascii="Segoe UI" w:hAnsi="Segoe UI" w:cs="Segoe UI"/>
                <w:sz w:val="16"/>
                <w:szCs w:val="16"/>
              </w:rPr>
              <w:t>Added Internationalization section</w:t>
            </w:r>
          </w:p>
        </w:tc>
      </w:tr>
      <w:tr w:rsidR="00E27C55" w:rsidRPr="00C54284" w14:paraId="112BC912" w14:textId="77777777" w:rsidTr="00E27C55">
        <w:trPr>
          <w:trHeight w:val="297"/>
        </w:trPr>
        <w:tc>
          <w:tcPr>
            <w:tcW w:w="1470" w:type="dxa"/>
          </w:tcPr>
          <w:p w14:paraId="1E78A348" w14:textId="77777777" w:rsidR="00E27C55" w:rsidRPr="00C54284" w:rsidRDefault="00E27C55" w:rsidP="00E27C55">
            <w:pPr>
              <w:pStyle w:val="TableCell"/>
              <w:rPr>
                <w:rFonts w:ascii="Segoe UI" w:hAnsi="Segoe UI" w:cs="Segoe UI"/>
                <w:sz w:val="16"/>
                <w:szCs w:val="16"/>
              </w:rPr>
            </w:pPr>
          </w:p>
        </w:tc>
        <w:tc>
          <w:tcPr>
            <w:tcW w:w="1573" w:type="dxa"/>
          </w:tcPr>
          <w:p w14:paraId="151CBCE1" w14:textId="77777777" w:rsidR="00E27C55" w:rsidRPr="00C54284" w:rsidRDefault="00E27C55" w:rsidP="00E27C55">
            <w:pPr>
              <w:pStyle w:val="TableCell"/>
              <w:rPr>
                <w:rFonts w:ascii="Segoe UI" w:hAnsi="Segoe UI" w:cs="Segoe UI"/>
                <w:sz w:val="16"/>
                <w:szCs w:val="16"/>
              </w:rPr>
            </w:pPr>
            <w:r w:rsidRPr="00C54284">
              <w:rPr>
                <w:rFonts w:ascii="Segoe UI" w:hAnsi="Segoe UI" w:cs="Segoe UI"/>
                <w:sz w:val="16"/>
                <w:szCs w:val="16"/>
              </w:rPr>
              <w:t>June 13, 2005</w:t>
            </w:r>
          </w:p>
        </w:tc>
        <w:tc>
          <w:tcPr>
            <w:tcW w:w="1470" w:type="dxa"/>
          </w:tcPr>
          <w:p w14:paraId="0A86AE4D" w14:textId="77777777" w:rsidR="00E27C55" w:rsidRPr="00C54284" w:rsidRDefault="00E27C55" w:rsidP="00E27C55">
            <w:pPr>
              <w:pStyle w:val="TableCell"/>
              <w:rPr>
                <w:rFonts w:ascii="Segoe UI" w:hAnsi="Segoe UI" w:cs="Segoe UI"/>
                <w:sz w:val="16"/>
                <w:szCs w:val="16"/>
              </w:rPr>
            </w:pPr>
            <w:r w:rsidRPr="00C54284">
              <w:rPr>
                <w:rFonts w:ascii="Segoe UI" w:hAnsi="Segoe UI" w:cs="Segoe UI"/>
                <w:sz w:val="16"/>
                <w:szCs w:val="16"/>
              </w:rPr>
              <w:t>Kristine Jacobs (v-krisja)</w:t>
            </w:r>
          </w:p>
        </w:tc>
        <w:tc>
          <w:tcPr>
            <w:tcW w:w="5601" w:type="dxa"/>
          </w:tcPr>
          <w:p w14:paraId="6BD97A0A" w14:textId="77777777" w:rsidR="00E27C55" w:rsidRPr="00C54284" w:rsidRDefault="00E27C55" w:rsidP="00E27C55">
            <w:pPr>
              <w:pStyle w:val="TableCell"/>
              <w:rPr>
                <w:rFonts w:ascii="Segoe UI" w:hAnsi="Segoe UI" w:cs="Segoe UI"/>
                <w:sz w:val="16"/>
                <w:szCs w:val="16"/>
              </w:rPr>
            </w:pPr>
            <w:r w:rsidRPr="00C54284">
              <w:rPr>
                <w:rFonts w:ascii="Segoe UI" w:hAnsi="Segoe UI" w:cs="Segoe UI"/>
                <w:sz w:val="16"/>
                <w:szCs w:val="16"/>
              </w:rPr>
              <w:t>xSDLC template v1.2 published.</w:t>
            </w:r>
          </w:p>
        </w:tc>
      </w:tr>
      <w:tr w:rsidR="00E27C55" w:rsidRPr="00C54284" w14:paraId="5CFF8645" w14:textId="77777777" w:rsidTr="00E27C55">
        <w:trPr>
          <w:trHeight w:val="349"/>
        </w:trPr>
        <w:tc>
          <w:tcPr>
            <w:tcW w:w="1470" w:type="dxa"/>
          </w:tcPr>
          <w:p w14:paraId="57CD7FB2" w14:textId="77777777" w:rsidR="00E27C55" w:rsidRPr="00C54284" w:rsidRDefault="00E27C55" w:rsidP="00E27C55">
            <w:pPr>
              <w:pStyle w:val="TableCell"/>
              <w:rPr>
                <w:rFonts w:ascii="Segoe UI" w:hAnsi="Segoe UI" w:cs="Segoe UI"/>
                <w:sz w:val="16"/>
                <w:szCs w:val="16"/>
              </w:rPr>
            </w:pPr>
          </w:p>
        </w:tc>
        <w:tc>
          <w:tcPr>
            <w:tcW w:w="1573" w:type="dxa"/>
          </w:tcPr>
          <w:p w14:paraId="01A8A66F" w14:textId="77777777" w:rsidR="00E27C55" w:rsidRPr="00C54284" w:rsidRDefault="00E27C55" w:rsidP="00E27C55">
            <w:pPr>
              <w:pStyle w:val="TableCell"/>
              <w:rPr>
                <w:rFonts w:ascii="Segoe UI" w:hAnsi="Segoe UI" w:cs="Segoe UI"/>
                <w:sz w:val="16"/>
                <w:szCs w:val="16"/>
              </w:rPr>
            </w:pPr>
          </w:p>
        </w:tc>
        <w:tc>
          <w:tcPr>
            <w:tcW w:w="1470" w:type="dxa"/>
          </w:tcPr>
          <w:p w14:paraId="3E05B0D7" w14:textId="77777777" w:rsidR="00E27C55" w:rsidRPr="00C54284" w:rsidRDefault="00E27C55" w:rsidP="00E27C55">
            <w:pPr>
              <w:pStyle w:val="TableCell"/>
              <w:rPr>
                <w:rFonts w:ascii="Segoe UI" w:hAnsi="Segoe UI" w:cs="Segoe UI"/>
                <w:sz w:val="16"/>
                <w:szCs w:val="16"/>
              </w:rPr>
            </w:pPr>
          </w:p>
        </w:tc>
        <w:tc>
          <w:tcPr>
            <w:tcW w:w="5601" w:type="dxa"/>
          </w:tcPr>
          <w:p w14:paraId="7B5DEAA4" w14:textId="77777777" w:rsidR="00E27C55" w:rsidRPr="00C54284" w:rsidRDefault="00E27C55" w:rsidP="00E27C55">
            <w:pPr>
              <w:pStyle w:val="TableCell"/>
              <w:rPr>
                <w:rFonts w:ascii="Segoe UI" w:hAnsi="Segoe UI" w:cs="Segoe UI"/>
                <w:sz w:val="16"/>
                <w:szCs w:val="16"/>
              </w:rPr>
            </w:pPr>
          </w:p>
        </w:tc>
      </w:tr>
    </w:tbl>
    <w:p w14:paraId="51CEE619" w14:textId="77777777" w:rsidR="00E27C55" w:rsidRPr="00C54284" w:rsidRDefault="00E27C55" w:rsidP="00E27C55">
      <w:pPr>
        <w:pStyle w:val="Body"/>
        <w:rPr>
          <w:rFonts w:ascii="Segoe UI" w:hAnsi="Segoe UI" w:cs="Segoe UI"/>
        </w:rPr>
      </w:pPr>
    </w:p>
    <w:p w14:paraId="095E2F8B" w14:textId="77777777" w:rsidR="00E27C55" w:rsidRPr="00C54284" w:rsidRDefault="00E27C55" w:rsidP="00E27C55">
      <w:pPr>
        <w:pStyle w:val="Appendix"/>
        <w:pageBreakBefore/>
        <w:rPr>
          <w:rFonts w:ascii="Segoe UI" w:hAnsi="Segoe UI" w:cs="Segoe UI"/>
          <w:sz w:val="32"/>
          <w:szCs w:val="32"/>
        </w:rPr>
      </w:pPr>
      <w:bookmarkStart w:id="2453" w:name="_Toc393128003"/>
      <w:bookmarkStart w:id="2454" w:name="_Toc426022727"/>
      <w:r w:rsidRPr="00C54284">
        <w:rPr>
          <w:rFonts w:ascii="Segoe UI" w:hAnsi="Segoe UI" w:cs="Segoe UI"/>
          <w:sz w:val="32"/>
          <w:szCs w:val="32"/>
        </w:rPr>
        <w:lastRenderedPageBreak/>
        <w:t>Review</w:t>
      </w:r>
      <w:bookmarkEnd w:id="2447"/>
      <w:bookmarkEnd w:id="2448"/>
      <w:bookmarkEnd w:id="2449"/>
      <w:bookmarkEnd w:id="2450"/>
      <w:bookmarkEnd w:id="2451"/>
      <w:r w:rsidRPr="00C54284">
        <w:rPr>
          <w:rFonts w:ascii="Segoe UI" w:hAnsi="Segoe UI" w:cs="Segoe UI"/>
          <w:sz w:val="32"/>
          <w:szCs w:val="32"/>
        </w:rPr>
        <w:t>ers</w:t>
      </w:r>
      <w:bookmarkEnd w:id="2453"/>
      <w:bookmarkEnd w:id="2454"/>
    </w:p>
    <w:p w14:paraId="7D528E88" w14:textId="77777777" w:rsidR="00E27C55" w:rsidRPr="00C54284" w:rsidRDefault="00E27C55" w:rsidP="00E27C55">
      <w:pPr>
        <w:pStyle w:val="Body"/>
        <w:rPr>
          <w:rFonts w:ascii="Segoe UI" w:hAnsi="Segoe UI" w:cs="Segoe UI"/>
        </w:rPr>
      </w:pPr>
    </w:p>
    <w:bookmarkEnd w:id="2452"/>
    <w:p w14:paraId="6332E998" w14:textId="77777777" w:rsidR="00E27C55" w:rsidRPr="00C54284" w:rsidRDefault="00E27C55" w:rsidP="00E27C55">
      <w:pPr>
        <w:pStyle w:val="Body"/>
        <w:rPr>
          <w:rFonts w:ascii="Segoe UI" w:hAnsi="Segoe UI" w:cs="Segoe UI"/>
        </w:rPr>
      </w:pPr>
      <w:r w:rsidRPr="00C54284">
        <w:rPr>
          <w:rFonts w:ascii="Segoe UI" w:hAnsi="Segoe UI" w:cs="Segoe UI"/>
        </w:rPr>
        <w:t>Below is a list of the project team members and required reviewers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26"/>
        <w:gridCol w:w="3827"/>
        <w:gridCol w:w="2410"/>
        <w:gridCol w:w="1984"/>
      </w:tblGrid>
      <w:tr w:rsidR="00E27C55" w:rsidRPr="00C54284" w14:paraId="26B6E0ED" w14:textId="77777777" w:rsidTr="00E27C55">
        <w:trPr>
          <w:jc w:val="center"/>
        </w:trPr>
        <w:tc>
          <w:tcPr>
            <w:tcW w:w="1526" w:type="dxa"/>
            <w:shd w:val="clear" w:color="auto" w:fill="000000"/>
          </w:tcPr>
          <w:p w14:paraId="33386587" w14:textId="77777777" w:rsidR="00E27C55" w:rsidRPr="00C54284" w:rsidRDefault="00E27C55" w:rsidP="00E27C55">
            <w:pPr>
              <w:pStyle w:val="TableHeading"/>
              <w:rPr>
                <w:rFonts w:ascii="Segoe UI" w:hAnsi="Segoe UI" w:cs="Segoe UI"/>
                <w:sz w:val="16"/>
                <w:szCs w:val="16"/>
              </w:rPr>
            </w:pPr>
            <w:r w:rsidRPr="00C54284">
              <w:rPr>
                <w:rFonts w:ascii="Segoe UI" w:hAnsi="Segoe UI" w:cs="Segoe UI"/>
                <w:sz w:val="16"/>
                <w:szCs w:val="16"/>
              </w:rPr>
              <w:t>Person</w:t>
            </w:r>
          </w:p>
        </w:tc>
        <w:tc>
          <w:tcPr>
            <w:tcW w:w="3827" w:type="dxa"/>
            <w:shd w:val="clear" w:color="auto" w:fill="000000"/>
          </w:tcPr>
          <w:p w14:paraId="159BC8CF" w14:textId="77777777" w:rsidR="00E27C55" w:rsidRPr="00C54284" w:rsidRDefault="00E27C55" w:rsidP="00E27C55">
            <w:pPr>
              <w:pStyle w:val="TableHeading"/>
              <w:rPr>
                <w:rFonts w:ascii="Segoe UI" w:hAnsi="Segoe UI" w:cs="Segoe UI"/>
                <w:sz w:val="16"/>
                <w:szCs w:val="16"/>
              </w:rPr>
            </w:pPr>
            <w:r w:rsidRPr="00C54284">
              <w:rPr>
                <w:rFonts w:ascii="Segoe UI" w:hAnsi="Segoe UI" w:cs="Segoe UI"/>
                <w:sz w:val="16"/>
                <w:szCs w:val="16"/>
              </w:rPr>
              <w:t>Role</w:t>
            </w:r>
          </w:p>
        </w:tc>
        <w:tc>
          <w:tcPr>
            <w:tcW w:w="2410" w:type="dxa"/>
            <w:shd w:val="clear" w:color="auto" w:fill="000000"/>
          </w:tcPr>
          <w:p w14:paraId="14735BBC" w14:textId="77777777" w:rsidR="00E27C55" w:rsidRPr="00C54284" w:rsidRDefault="00E27C55" w:rsidP="00E27C55">
            <w:pPr>
              <w:pStyle w:val="TableHeading"/>
              <w:rPr>
                <w:rFonts w:ascii="Segoe UI" w:hAnsi="Segoe UI" w:cs="Segoe UI"/>
                <w:sz w:val="16"/>
                <w:szCs w:val="16"/>
              </w:rPr>
            </w:pPr>
            <w:r w:rsidRPr="00C54284">
              <w:rPr>
                <w:rFonts w:ascii="Segoe UI" w:hAnsi="Segoe UI" w:cs="Segoe UI"/>
                <w:sz w:val="16"/>
                <w:szCs w:val="16"/>
              </w:rPr>
              <w:t>Contact</w:t>
            </w:r>
          </w:p>
        </w:tc>
        <w:tc>
          <w:tcPr>
            <w:tcW w:w="1984" w:type="dxa"/>
            <w:shd w:val="clear" w:color="auto" w:fill="000000"/>
          </w:tcPr>
          <w:p w14:paraId="2892E70F" w14:textId="77777777" w:rsidR="00E27C55" w:rsidRPr="00C54284" w:rsidRDefault="00E27C55" w:rsidP="00E27C55">
            <w:pPr>
              <w:pStyle w:val="TableHeading"/>
              <w:rPr>
                <w:rFonts w:ascii="Segoe UI" w:hAnsi="Segoe UI" w:cs="Segoe UI"/>
                <w:sz w:val="16"/>
                <w:szCs w:val="16"/>
              </w:rPr>
            </w:pPr>
            <w:r w:rsidRPr="00C54284">
              <w:rPr>
                <w:rFonts w:ascii="Segoe UI" w:hAnsi="Segoe UI" w:cs="Segoe UI"/>
                <w:sz w:val="16"/>
                <w:szCs w:val="16"/>
              </w:rPr>
              <w:t>Reviewed Date</w:t>
            </w:r>
          </w:p>
        </w:tc>
      </w:tr>
      <w:tr w:rsidR="00E27C55" w:rsidRPr="00C54284" w14:paraId="53B1E9BF" w14:textId="77777777" w:rsidTr="00E27C55">
        <w:trPr>
          <w:jc w:val="center"/>
        </w:trPr>
        <w:tc>
          <w:tcPr>
            <w:tcW w:w="1526" w:type="dxa"/>
          </w:tcPr>
          <w:p w14:paraId="50DF9999" w14:textId="77777777" w:rsidR="00E27C55" w:rsidRPr="00C54284" w:rsidRDefault="00E27C55" w:rsidP="00E27C55">
            <w:pPr>
              <w:pStyle w:val="TableCell"/>
              <w:rPr>
                <w:rFonts w:ascii="Segoe UI" w:hAnsi="Segoe UI" w:cs="Segoe UI"/>
                <w:sz w:val="16"/>
                <w:szCs w:val="16"/>
              </w:rPr>
            </w:pPr>
          </w:p>
        </w:tc>
        <w:tc>
          <w:tcPr>
            <w:tcW w:w="3827" w:type="dxa"/>
          </w:tcPr>
          <w:p w14:paraId="2D145095" w14:textId="77777777" w:rsidR="00E27C55" w:rsidRPr="00C54284" w:rsidRDefault="00E27C55" w:rsidP="00E27C55">
            <w:pPr>
              <w:pStyle w:val="TableCell"/>
              <w:rPr>
                <w:rFonts w:ascii="Segoe UI" w:hAnsi="Segoe UI" w:cs="Segoe UI"/>
                <w:sz w:val="16"/>
                <w:szCs w:val="16"/>
              </w:rPr>
            </w:pPr>
          </w:p>
        </w:tc>
        <w:tc>
          <w:tcPr>
            <w:tcW w:w="2410" w:type="dxa"/>
          </w:tcPr>
          <w:p w14:paraId="7F644156" w14:textId="77777777" w:rsidR="00E27C55" w:rsidRPr="00C54284" w:rsidRDefault="00E27C55" w:rsidP="00E27C55">
            <w:pPr>
              <w:pStyle w:val="TableCell"/>
              <w:rPr>
                <w:rFonts w:ascii="Segoe UI" w:hAnsi="Segoe UI" w:cs="Segoe UI"/>
                <w:sz w:val="16"/>
                <w:szCs w:val="16"/>
              </w:rPr>
            </w:pPr>
          </w:p>
        </w:tc>
        <w:tc>
          <w:tcPr>
            <w:tcW w:w="1984" w:type="dxa"/>
          </w:tcPr>
          <w:p w14:paraId="442B7EF2" w14:textId="77777777" w:rsidR="00E27C55" w:rsidRPr="00C54284" w:rsidRDefault="00E27C55" w:rsidP="00E27C55">
            <w:pPr>
              <w:pStyle w:val="TableCell"/>
              <w:rPr>
                <w:rFonts w:ascii="Segoe UI" w:hAnsi="Segoe UI" w:cs="Segoe UI"/>
                <w:sz w:val="16"/>
                <w:szCs w:val="16"/>
              </w:rPr>
            </w:pPr>
          </w:p>
        </w:tc>
      </w:tr>
      <w:tr w:rsidR="00E27C55" w:rsidRPr="00C54284" w14:paraId="58B6DD16" w14:textId="77777777" w:rsidTr="00E27C55">
        <w:trPr>
          <w:jc w:val="center"/>
        </w:trPr>
        <w:tc>
          <w:tcPr>
            <w:tcW w:w="1526" w:type="dxa"/>
          </w:tcPr>
          <w:p w14:paraId="6B612A70" w14:textId="77777777" w:rsidR="00E27C55" w:rsidRPr="00C54284" w:rsidRDefault="00E27C55" w:rsidP="00E27C55">
            <w:pPr>
              <w:pStyle w:val="TableCell"/>
              <w:rPr>
                <w:rFonts w:ascii="Segoe UI" w:hAnsi="Segoe UI" w:cs="Segoe UI"/>
                <w:sz w:val="16"/>
                <w:szCs w:val="16"/>
              </w:rPr>
            </w:pPr>
          </w:p>
        </w:tc>
        <w:tc>
          <w:tcPr>
            <w:tcW w:w="3827" w:type="dxa"/>
          </w:tcPr>
          <w:p w14:paraId="09A5F3AA" w14:textId="77777777" w:rsidR="00E27C55" w:rsidRPr="00C54284" w:rsidRDefault="00E27C55" w:rsidP="00E27C55">
            <w:pPr>
              <w:pStyle w:val="TableCell"/>
              <w:rPr>
                <w:rFonts w:ascii="Segoe UI" w:hAnsi="Segoe UI" w:cs="Segoe UI"/>
                <w:sz w:val="16"/>
                <w:szCs w:val="16"/>
              </w:rPr>
            </w:pPr>
          </w:p>
        </w:tc>
        <w:tc>
          <w:tcPr>
            <w:tcW w:w="2410" w:type="dxa"/>
          </w:tcPr>
          <w:p w14:paraId="3E8186AB" w14:textId="77777777" w:rsidR="00E27C55" w:rsidRPr="00C54284" w:rsidRDefault="00E27C55" w:rsidP="00E27C55">
            <w:pPr>
              <w:pStyle w:val="TableCell"/>
              <w:rPr>
                <w:rFonts w:ascii="Segoe UI" w:hAnsi="Segoe UI" w:cs="Segoe UI"/>
                <w:sz w:val="16"/>
                <w:szCs w:val="16"/>
              </w:rPr>
            </w:pPr>
          </w:p>
        </w:tc>
        <w:tc>
          <w:tcPr>
            <w:tcW w:w="1984" w:type="dxa"/>
          </w:tcPr>
          <w:p w14:paraId="0A1813A8" w14:textId="77777777" w:rsidR="00E27C55" w:rsidRPr="00C54284" w:rsidRDefault="00E27C55" w:rsidP="00E27C55">
            <w:pPr>
              <w:pStyle w:val="TableCell"/>
              <w:rPr>
                <w:rFonts w:ascii="Segoe UI" w:hAnsi="Segoe UI" w:cs="Segoe UI"/>
                <w:sz w:val="16"/>
                <w:szCs w:val="16"/>
              </w:rPr>
            </w:pPr>
          </w:p>
        </w:tc>
      </w:tr>
      <w:tr w:rsidR="00E27C55" w:rsidRPr="00C54284" w14:paraId="36C3CF4D" w14:textId="77777777" w:rsidTr="00E27C55">
        <w:trPr>
          <w:jc w:val="center"/>
        </w:trPr>
        <w:tc>
          <w:tcPr>
            <w:tcW w:w="1526" w:type="dxa"/>
          </w:tcPr>
          <w:p w14:paraId="7A4C72A6" w14:textId="77777777" w:rsidR="00E27C55" w:rsidRPr="00C54284" w:rsidRDefault="00E27C55" w:rsidP="00E27C55">
            <w:pPr>
              <w:pStyle w:val="TableCell"/>
              <w:rPr>
                <w:rFonts w:ascii="Segoe UI" w:hAnsi="Segoe UI" w:cs="Segoe UI"/>
                <w:sz w:val="16"/>
                <w:szCs w:val="16"/>
              </w:rPr>
            </w:pPr>
          </w:p>
        </w:tc>
        <w:tc>
          <w:tcPr>
            <w:tcW w:w="3827" w:type="dxa"/>
          </w:tcPr>
          <w:p w14:paraId="61D74C74" w14:textId="77777777" w:rsidR="00E27C55" w:rsidRPr="00C54284" w:rsidRDefault="00E27C55" w:rsidP="00E27C55">
            <w:pPr>
              <w:pStyle w:val="TableCell"/>
              <w:rPr>
                <w:rFonts w:ascii="Segoe UI" w:hAnsi="Segoe UI" w:cs="Segoe UI"/>
                <w:sz w:val="16"/>
                <w:szCs w:val="16"/>
              </w:rPr>
            </w:pPr>
          </w:p>
        </w:tc>
        <w:tc>
          <w:tcPr>
            <w:tcW w:w="2410" w:type="dxa"/>
          </w:tcPr>
          <w:p w14:paraId="1B9CEB9D" w14:textId="77777777" w:rsidR="00E27C55" w:rsidRPr="00C54284" w:rsidRDefault="00E27C55" w:rsidP="00E27C55">
            <w:pPr>
              <w:pStyle w:val="TableCell"/>
              <w:rPr>
                <w:rFonts w:ascii="Segoe UI" w:hAnsi="Segoe UI" w:cs="Segoe UI"/>
                <w:sz w:val="16"/>
                <w:szCs w:val="16"/>
              </w:rPr>
            </w:pPr>
          </w:p>
        </w:tc>
        <w:tc>
          <w:tcPr>
            <w:tcW w:w="1984" w:type="dxa"/>
          </w:tcPr>
          <w:p w14:paraId="6E07A7F8" w14:textId="77777777" w:rsidR="00E27C55" w:rsidRPr="00C54284" w:rsidRDefault="00E27C55" w:rsidP="00E27C55">
            <w:pPr>
              <w:pStyle w:val="TableCell"/>
              <w:rPr>
                <w:rFonts w:ascii="Segoe UI" w:hAnsi="Segoe UI" w:cs="Segoe UI"/>
                <w:sz w:val="16"/>
                <w:szCs w:val="16"/>
              </w:rPr>
            </w:pPr>
          </w:p>
        </w:tc>
      </w:tr>
    </w:tbl>
    <w:p w14:paraId="10F4A0B5" w14:textId="77777777" w:rsidR="00E27C55" w:rsidRPr="00C54284" w:rsidRDefault="00E27C55" w:rsidP="00E27C55">
      <w:pPr>
        <w:pStyle w:val="BodyText"/>
        <w:spacing w:after="120"/>
        <w:rPr>
          <w:rFonts w:ascii="Segoe UI" w:hAnsi="Segoe UI" w:cs="Segoe UI"/>
          <w:i w:val="0"/>
        </w:rPr>
      </w:pPr>
    </w:p>
    <w:p w14:paraId="13C5EA2B" w14:textId="77777777" w:rsidR="00E27C55" w:rsidRPr="00C54284" w:rsidRDefault="00E27C55">
      <w:pPr>
        <w:rPr>
          <w:rFonts w:ascii="Segoe UI" w:hAnsi="Segoe UI" w:cs="Segoe UI"/>
        </w:rPr>
      </w:pPr>
    </w:p>
    <w:sectPr w:rsidR="00E27C55" w:rsidRPr="00C54284" w:rsidSect="00E27C55">
      <w:footerReference w:type="default" r:id="rId208"/>
      <w:pgSz w:w="12240" w:h="15840" w:code="1"/>
      <w:pgMar w:top="1440" w:right="1080" w:bottom="1440" w:left="1080" w:header="432" w:footer="432" w:gutter="0"/>
      <w:pgNumType w:start="1"/>
      <w:cols w:space="720"/>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90562C9" w14:textId="77777777" w:rsidR="00C82C0F" w:rsidRDefault="00C82C0F">
      <w:pPr>
        <w:spacing w:line="240" w:lineRule="auto"/>
      </w:pPr>
      <w:r>
        <w:separator/>
      </w:r>
    </w:p>
  </w:endnote>
  <w:endnote w:type="continuationSeparator" w:id="0">
    <w:p w14:paraId="7F770C70" w14:textId="77777777" w:rsidR="00C82C0F" w:rsidRDefault="00C82C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hruti">
    <w:panose1 w:val="020B0502040204020203"/>
    <w:charset w:val="00"/>
    <w:family w:val="swiss"/>
    <w:pitch w:val="variable"/>
    <w:sig w:usb0="0004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Trebuchet MS">
    <w:panose1 w:val="020B0603020202020204"/>
    <w:charset w:val="00"/>
    <w:family w:val="swiss"/>
    <w:pitch w:val="variable"/>
    <w:sig w:usb0="00000287" w:usb1="00000003"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1"/>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FFD574" w14:textId="4A50A603" w:rsidR="00A34A12" w:rsidRPr="00C54284" w:rsidRDefault="00A34A12" w:rsidP="00E27C55">
    <w:pPr>
      <w:tabs>
        <w:tab w:val="center" w:pos="5040"/>
        <w:tab w:val="right" w:pos="10080"/>
      </w:tabs>
      <w:ind w:left="180"/>
      <w:rPr>
        <w:rFonts w:ascii="Segoe UI" w:hAnsi="Segoe UI" w:cs="Segoe UI"/>
        <w:sz w:val="16"/>
        <w:szCs w:val="16"/>
      </w:rPr>
    </w:pPr>
    <w:r w:rsidRPr="00C54284">
      <w:rPr>
        <w:rFonts w:ascii="Segoe UI" w:hAnsi="Segoe UI" w:cs="Segoe UI"/>
        <w:sz w:val="16"/>
        <w:szCs w:val="16"/>
      </w:rPr>
      <w:t>ITLC Task #048</w:t>
    </w:r>
    <w:r w:rsidRPr="00C54284">
      <w:rPr>
        <w:rFonts w:ascii="Segoe UI" w:hAnsi="Segoe UI" w:cs="Segoe UI"/>
        <w:sz w:val="16"/>
        <w:szCs w:val="16"/>
      </w:rPr>
      <w:tab/>
    </w:r>
    <w:r w:rsidRPr="00C54284">
      <w:rPr>
        <w:rFonts w:ascii="Segoe UI" w:hAnsi="Segoe UI" w:cs="Segoe UI"/>
        <w:sz w:val="16"/>
        <w:szCs w:val="16"/>
      </w:rPr>
      <w:fldChar w:fldCharType="begin"/>
    </w:r>
    <w:r w:rsidRPr="00C54284">
      <w:rPr>
        <w:rFonts w:ascii="Segoe UI" w:hAnsi="Segoe UI" w:cs="Segoe UI"/>
        <w:sz w:val="16"/>
        <w:szCs w:val="16"/>
      </w:rPr>
      <w:instrText xml:space="preserve"> FILENAME   \* MERGEFORMAT </w:instrText>
    </w:r>
    <w:r w:rsidRPr="00C54284">
      <w:rPr>
        <w:rFonts w:ascii="Segoe UI" w:hAnsi="Segoe UI" w:cs="Segoe UI"/>
        <w:sz w:val="16"/>
        <w:szCs w:val="16"/>
      </w:rPr>
      <w:fldChar w:fldCharType="separate"/>
    </w:r>
    <w:r w:rsidRPr="00C54284">
      <w:rPr>
        <w:rFonts w:ascii="Segoe UI" w:hAnsi="Segoe UI" w:cs="Segoe UI"/>
        <w:noProof/>
        <w:sz w:val="16"/>
        <w:szCs w:val="16"/>
      </w:rPr>
      <w:t>Matter Center Technical Specification.docx</w:t>
    </w:r>
    <w:r w:rsidRPr="00C54284">
      <w:rPr>
        <w:rFonts w:ascii="Segoe UI" w:hAnsi="Segoe UI" w:cs="Segoe UI"/>
        <w:sz w:val="16"/>
        <w:szCs w:val="16"/>
      </w:rPr>
      <w:fldChar w:fldCharType="end"/>
    </w:r>
    <w:r w:rsidRPr="00C54284">
      <w:rPr>
        <w:rFonts w:ascii="Segoe UI" w:hAnsi="Segoe UI" w:cs="Segoe UI"/>
        <w:sz w:val="16"/>
        <w:szCs w:val="16"/>
      </w:rPr>
      <w:tab/>
      <w:t xml:space="preserve">Page </w:t>
    </w:r>
    <w:r w:rsidRPr="00C54284">
      <w:rPr>
        <w:rFonts w:ascii="Segoe UI" w:hAnsi="Segoe UI" w:cs="Segoe UI"/>
        <w:sz w:val="16"/>
        <w:szCs w:val="16"/>
      </w:rPr>
      <w:fldChar w:fldCharType="begin"/>
    </w:r>
    <w:r w:rsidRPr="00C54284">
      <w:rPr>
        <w:rFonts w:ascii="Segoe UI" w:hAnsi="Segoe UI" w:cs="Segoe UI"/>
        <w:sz w:val="16"/>
        <w:szCs w:val="16"/>
      </w:rPr>
      <w:instrText xml:space="preserve"> PAGE </w:instrText>
    </w:r>
    <w:r w:rsidRPr="00C54284">
      <w:rPr>
        <w:rFonts w:ascii="Segoe UI" w:hAnsi="Segoe UI" w:cs="Segoe UI"/>
        <w:sz w:val="16"/>
        <w:szCs w:val="16"/>
      </w:rPr>
      <w:fldChar w:fldCharType="separate"/>
    </w:r>
    <w:r w:rsidR="00CD63C8">
      <w:rPr>
        <w:rFonts w:ascii="Segoe UI" w:hAnsi="Segoe UI" w:cs="Segoe UI"/>
        <w:noProof/>
        <w:sz w:val="16"/>
        <w:szCs w:val="16"/>
      </w:rPr>
      <w:t>6</w:t>
    </w:r>
    <w:r w:rsidRPr="00C54284">
      <w:rPr>
        <w:rFonts w:ascii="Segoe UI" w:hAnsi="Segoe UI" w:cs="Segoe UI"/>
        <w:sz w:val="16"/>
        <w:szCs w:val="16"/>
      </w:rPr>
      <w:fldChar w:fldCharType="end"/>
    </w:r>
    <w:r w:rsidRPr="00C54284">
      <w:rPr>
        <w:rFonts w:ascii="Segoe UI" w:hAnsi="Segoe UI" w:cs="Segoe UI"/>
        <w:sz w:val="16"/>
        <w:szCs w:val="16"/>
      </w:rPr>
      <w:t xml:space="preserve"> of </w:t>
    </w:r>
    <w:r w:rsidRPr="00C54284">
      <w:rPr>
        <w:rFonts w:ascii="Segoe UI" w:hAnsi="Segoe UI" w:cs="Segoe UI"/>
        <w:sz w:val="16"/>
        <w:szCs w:val="16"/>
      </w:rPr>
      <w:fldChar w:fldCharType="begin"/>
    </w:r>
    <w:r w:rsidRPr="00C54284">
      <w:rPr>
        <w:rFonts w:ascii="Segoe UI" w:hAnsi="Segoe UI" w:cs="Segoe UI"/>
        <w:sz w:val="16"/>
        <w:szCs w:val="16"/>
      </w:rPr>
      <w:instrText xml:space="preserve"> NUMPAGES </w:instrText>
    </w:r>
    <w:r w:rsidRPr="00C54284">
      <w:rPr>
        <w:rFonts w:ascii="Segoe UI" w:hAnsi="Segoe UI" w:cs="Segoe UI"/>
        <w:sz w:val="16"/>
        <w:szCs w:val="16"/>
      </w:rPr>
      <w:fldChar w:fldCharType="separate"/>
    </w:r>
    <w:r w:rsidR="00CD63C8">
      <w:rPr>
        <w:rFonts w:ascii="Segoe UI" w:hAnsi="Segoe UI" w:cs="Segoe UI"/>
        <w:noProof/>
        <w:sz w:val="16"/>
        <w:szCs w:val="16"/>
      </w:rPr>
      <w:t>163</w:t>
    </w:r>
    <w:r w:rsidRPr="00C54284">
      <w:rPr>
        <w:rFonts w:ascii="Segoe UI" w:hAnsi="Segoe UI" w:cs="Segoe UI"/>
        <w:sz w:val="16"/>
        <w:szCs w:val="16"/>
      </w:rPr>
      <w:fldChar w:fldCharType="end"/>
    </w:r>
  </w:p>
  <w:p w14:paraId="37ACC91D" w14:textId="77777777" w:rsidR="00A34A12" w:rsidRPr="00C54284" w:rsidRDefault="00A34A12" w:rsidP="00E27C55">
    <w:pPr>
      <w:rPr>
        <w:rFonts w:ascii="Segoe UI" w:hAnsi="Segoe UI" w:cs="Segoe UI"/>
        <w:b/>
        <w:bCs/>
        <w:color w:val="0000FF"/>
        <w:sz w:val="16"/>
        <w:szCs w:val="16"/>
      </w:rPr>
    </w:pPr>
  </w:p>
  <w:p w14:paraId="7AAC2EAE" w14:textId="77777777" w:rsidR="00A34A12" w:rsidRPr="00C54284" w:rsidRDefault="00A34A12" w:rsidP="00E27C55">
    <w:pPr>
      <w:jc w:val="both"/>
      <w:rPr>
        <w:rFonts w:ascii="Segoe UI" w:hAnsi="Segoe UI" w:cs="Segoe UI"/>
        <w:b/>
        <w:color w:val="7F7F7F" w:themeColor="text1" w:themeTint="80"/>
        <w:sz w:val="16"/>
        <w:szCs w:val="16"/>
      </w:rPr>
    </w:pPr>
    <w:r w:rsidRPr="00C54284">
      <w:rPr>
        <w:rFonts w:ascii="Segoe UI" w:hAnsi="Segoe UI" w:cs="Segoe UI"/>
        <w:b/>
        <w:color w:val="7F7F7F" w:themeColor="text1" w:themeTint="80"/>
        <w:sz w:val="16"/>
        <w:szCs w:val="16"/>
      </w:rPr>
      <w:t>Microsoft Confidential:  This document is considered confidential to and is maintained as a trade secret by Microsoft Corporation.  Information in this document is restricted to Microsoft authorized recipients only and any reproduction, distribution, or public discussion of this material is subject to the limits described in your non-disclosure agreement with Microsoft Corporation.</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599CAB" w14:textId="77777777" w:rsidR="00C82C0F" w:rsidRDefault="00C82C0F">
      <w:pPr>
        <w:spacing w:line="240" w:lineRule="auto"/>
      </w:pPr>
      <w:r>
        <w:separator/>
      </w:r>
    </w:p>
  </w:footnote>
  <w:footnote w:type="continuationSeparator" w:id="0">
    <w:p w14:paraId="610FED6B" w14:textId="77777777" w:rsidR="00C82C0F" w:rsidRDefault="00C82C0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3"/>
    <w:multiLevelType w:val="singleLevel"/>
    <w:tmpl w:val="718A498A"/>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001722BA"/>
    <w:multiLevelType w:val="multilevel"/>
    <w:tmpl w:val="2B5CF2D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0E8651D"/>
    <w:multiLevelType w:val="hybridMultilevel"/>
    <w:tmpl w:val="B6A45EC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AF42E8"/>
    <w:multiLevelType w:val="multilevel"/>
    <w:tmpl w:val="77B0329C"/>
    <w:lvl w:ilvl="0">
      <w:start w:val="1"/>
      <w:numFmt w:val="decimal"/>
      <w:lvlText w:val="%1."/>
      <w:lvlJc w:val="left"/>
      <w:pPr>
        <w:ind w:left="360" w:hanging="360"/>
      </w:pPr>
    </w:lvl>
    <w:lvl w:ilvl="1">
      <w:start w:val="7"/>
      <w:numFmt w:val="decimal"/>
      <w:isLgl/>
      <w:lvlText w:val="%1.%2."/>
      <w:lvlJc w:val="left"/>
      <w:pPr>
        <w:ind w:left="2122" w:hanging="720"/>
      </w:pPr>
      <w:rPr>
        <w:rFonts w:hint="default"/>
      </w:rPr>
    </w:lvl>
    <w:lvl w:ilvl="2">
      <w:start w:val="1"/>
      <w:numFmt w:val="decimal"/>
      <w:isLgl/>
      <w:lvlText w:val="%1.%2.%3."/>
      <w:lvlJc w:val="left"/>
      <w:pPr>
        <w:ind w:left="3524" w:hanging="720"/>
      </w:pPr>
      <w:rPr>
        <w:rFonts w:hint="default"/>
      </w:rPr>
    </w:lvl>
    <w:lvl w:ilvl="3">
      <w:start w:val="1"/>
      <w:numFmt w:val="decimal"/>
      <w:isLgl/>
      <w:lvlText w:val="%1.%2.%3.%4."/>
      <w:lvlJc w:val="left"/>
      <w:pPr>
        <w:ind w:left="5286" w:hanging="1080"/>
      </w:pPr>
      <w:rPr>
        <w:rFonts w:hint="default"/>
      </w:rPr>
    </w:lvl>
    <w:lvl w:ilvl="4">
      <w:start w:val="1"/>
      <w:numFmt w:val="decimal"/>
      <w:isLgl/>
      <w:lvlText w:val="%1.%2.%3.%4.%5."/>
      <w:lvlJc w:val="left"/>
      <w:pPr>
        <w:ind w:left="6688" w:hanging="1080"/>
      </w:pPr>
      <w:rPr>
        <w:rFonts w:hint="default"/>
      </w:rPr>
    </w:lvl>
    <w:lvl w:ilvl="5">
      <w:start w:val="1"/>
      <w:numFmt w:val="decimal"/>
      <w:isLgl/>
      <w:lvlText w:val="%1.%2.%3.%4.%5.%6."/>
      <w:lvlJc w:val="left"/>
      <w:pPr>
        <w:ind w:left="8450" w:hanging="1440"/>
      </w:pPr>
      <w:rPr>
        <w:rFonts w:hint="default"/>
      </w:rPr>
    </w:lvl>
    <w:lvl w:ilvl="6">
      <w:start w:val="1"/>
      <w:numFmt w:val="decimal"/>
      <w:isLgl/>
      <w:lvlText w:val="%1.%2.%3.%4.%5.%6.%7."/>
      <w:lvlJc w:val="left"/>
      <w:pPr>
        <w:ind w:left="10212" w:hanging="1800"/>
      </w:pPr>
      <w:rPr>
        <w:rFonts w:hint="default"/>
      </w:rPr>
    </w:lvl>
    <w:lvl w:ilvl="7">
      <w:start w:val="1"/>
      <w:numFmt w:val="decimal"/>
      <w:isLgl/>
      <w:lvlText w:val="%1.%2.%3.%4.%5.%6.%7.%8."/>
      <w:lvlJc w:val="left"/>
      <w:pPr>
        <w:ind w:left="11614" w:hanging="1800"/>
      </w:pPr>
      <w:rPr>
        <w:rFonts w:hint="default"/>
      </w:rPr>
    </w:lvl>
    <w:lvl w:ilvl="8">
      <w:start w:val="1"/>
      <w:numFmt w:val="decimal"/>
      <w:isLgl/>
      <w:lvlText w:val="%1.%2.%3.%4.%5.%6.%7.%8.%9."/>
      <w:lvlJc w:val="left"/>
      <w:pPr>
        <w:ind w:left="13376" w:hanging="2160"/>
      </w:pPr>
      <w:rPr>
        <w:rFonts w:hint="default"/>
      </w:rPr>
    </w:lvl>
  </w:abstractNum>
  <w:abstractNum w:abstractNumId="4" w15:restartNumberingAfterBreak="0">
    <w:nsid w:val="02117895"/>
    <w:multiLevelType w:val="multilevel"/>
    <w:tmpl w:val="5C827426"/>
    <w:lvl w:ilvl="0">
      <w:start w:val="1"/>
      <w:numFmt w:val="decimal"/>
      <w:lvlText w:val="%1."/>
      <w:lvlJc w:val="left"/>
      <w:pPr>
        <w:ind w:left="36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5" w15:restartNumberingAfterBreak="0">
    <w:nsid w:val="02841DD5"/>
    <w:multiLevelType w:val="hybridMultilevel"/>
    <w:tmpl w:val="7D6E521C"/>
    <w:lvl w:ilvl="0" w:tplc="BAE20E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39A61C2"/>
    <w:multiLevelType w:val="multilevel"/>
    <w:tmpl w:val="5F92E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4A42F67"/>
    <w:multiLevelType w:val="hybridMultilevel"/>
    <w:tmpl w:val="05BA1F64"/>
    <w:lvl w:ilvl="0" w:tplc="E7B462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53168D2"/>
    <w:multiLevelType w:val="multilevel"/>
    <w:tmpl w:val="0142A8AE"/>
    <w:lvl w:ilvl="0">
      <w:start w:val="1"/>
      <w:numFmt w:val="decimal"/>
      <w:lvlText w:val="%1."/>
      <w:lvlJc w:val="left"/>
      <w:pPr>
        <w:ind w:left="360" w:hanging="360"/>
      </w:pPr>
    </w:lvl>
    <w:lvl w:ilvl="1">
      <w:start w:val="1"/>
      <w:numFmt w:val="decimal"/>
      <w:isLgl/>
      <w:lvlText w:val="%1.%2."/>
      <w:lvlJc w:val="left"/>
      <w:pPr>
        <w:ind w:left="1785" w:hanging="765"/>
      </w:pPr>
      <w:rPr>
        <w:rFonts w:hint="default"/>
      </w:rPr>
    </w:lvl>
    <w:lvl w:ilvl="2">
      <w:start w:val="8"/>
      <w:numFmt w:val="decimal"/>
      <w:isLgl/>
      <w:lvlText w:val="%1.%2.%3."/>
      <w:lvlJc w:val="left"/>
      <w:pPr>
        <w:ind w:left="2805" w:hanging="765"/>
      </w:pPr>
      <w:rPr>
        <w:rFonts w:hint="default"/>
      </w:rPr>
    </w:lvl>
    <w:lvl w:ilvl="3">
      <w:start w:val="1"/>
      <w:numFmt w:val="decimal"/>
      <w:isLgl/>
      <w:lvlText w:val="%1.%2.%3.%4."/>
      <w:lvlJc w:val="left"/>
      <w:pPr>
        <w:ind w:left="4140" w:hanging="1080"/>
      </w:pPr>
      <w:rPr>
        <w:rFonts w:hint="default"/>
      </w:rPr>
    </w:lvl>
    <w:lvl w:ilvl="4">
      <w:start w:val="1"/>
      <w:numFmt w:val="decimal"/>
      <w:isLgl/>
      <w:lvlText w:val="%1.%2.%3.%4.%5."/>
      <w:lvlJc w:val="left"/>
      <w:pPr>
        <w:ind w:left="5160" w:hanging="1080"/>
      </w:pPr>
      <w:rPr>
        <w:rFonts w:hint="default"/>
      </w:rPr>
    </w:lvl>
    <w:lvl w:ilvl="5">
      <w:start w:val="1"/>
      <w:numFmt w:val="decimal"/>
      <w:isLgl/>
      <w:lvlText w:val="%1.%2.%3.%4.%5.%6."/>
      <w:lvlJc w:val="left"/>
      <w:pPr>
        <w:ind w:left="6540" w:hanging="1440"/>
      </w:pPr>
      <w:rPr>
        <w:rFonts w:hint="default"/>
      </w:rPr>
    </w:lvl>
    <w:lvl w:ilvl="6">
      <w:start w:val="1"/>
      <w:numFmt w:val="decimal"/>
      <w:isLgl/>
      <w:lvlText w:val="%1.%2.%3.%4.%5.%6.%7."/>
      <w:lvlJc w:val="left"/>
      <w:pPr>
        <w:ind w:left="7560" w:hanging="1440"/>
      </w:pPr>
      <w:rPr>
        <w:rFonts w:hint="default"/>
      </w:rPr>
    </w:lvl>
    <w:lvl w:ilvl="7">
      <w:start w:val="1"/>
      <w:numFmt w:val="decimal"/>
      <w:isLgl/>
      <w:lvlText w:val="%1.%2.%3.%4.%5.%6.%7.%8."/>
      <w:lvlJc w:val="left"/>
      <w:pPr>
        <w:ind w:left="8940" w:hanging="1800"/>
      </w:pPr>
      <w:rPr>
        <w:rFonts w:hint="default"/>
      </w:rPr>
    </w:lvl>
    <w:lvl w:ilvl="8">
      <w:start w:val="1"/>
      <w:numFmt w:val="decimal"/>
      <w:isLgl/>
      <w:lvlText w:val="%1.%2.%3.%4.%5.%6.%7.%8.%9."/>
      <w:lvlJc w:val="left"/>
      <w:pPr>
        <w:ind w:left="9960" w:hanging="1800"/>
      </w:pPr>
      <w:rPr>
        <w:rFonts w:hint="default"/>
      </w:rPr>
    </w:lvl>
  </w:abstractNum>
  <w:abstractNum w:abstractNumId="9" w15:restartNumberingAfterBreak="0">
    <w:nsid w:val="054C7512"/>
    <w:multiLevelType w:val="multilevel"/>
    <w:tmpl w:val="5F92E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60E6BF8"/>
    <w:multiLevelType w:val="multilevel"/>
    <w:tmpl w:val="281E7E8E"/>
    <w:lvl w:ilvl="0">
      <w:start w:val="1"/>
      <w:numFmt w:val="decimal"/>
      <w:lvlText w:val="%1."/>
      <w:lvlJc w:val="left"/>
      <w:pPr>
        <w:ind w:left="2016" w:hanging="360"/>
      </w:pPr>
      <w:rPr>
        <w:rFonts w:hint="default"/>
      </w:rPr>
    </w:lvl>
    <w:lvl w:ilvl="1">
      <w:start w:val="1"/>
      <w:numFmt w:val="decimal"/>
      <w:isLgl/>
      <w:lvlText w:val="%1.%2."/>
      <w:lvlJc w:val="left"/>
      <w:pPr>
        <w:ind w:left="2469" w:hanging="765"/>
      </w:pPr>
      <w:rPr>
        <w:rFonts w:hint="default"/>
      </w:rPr>
    </w:lvl>
    <w:lvl w:ilvl="2">
      <w:start w:val="9"/>
      <w:numFmt w:val="decimal"/>
      <w:isLgl/>
      <w:lvlText w:val="%1.%2.%3."/>
      <w:lvlJc w:val="left"/>
      <w:pPr>
        <w:ind w:left="2517" w:hanging="765"/>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2928" w:hanging="1080"/>
      </w:pPr>
      <w:rPr>
        <w:rFonts w:hint="default"/>
      </w:rPr>
    </w:lvl>
    <w:lvl w:ilvl="5">
      <w:start w:val="1"/>
      <w:numFmt w:val="decimal"/>
      <w:isLgl/>
      <w:lvlText w:val="%1.%2.%3.%4.%5.%6."/>
      <w:lvlJc w:val="left"/>
      <w:pPr>
        <w:ind w:left="3336" w:hanging="1440"/>
      </w:pPr>
      <w:rPr>
        <w:rFonts w:hint="default"/>
      </w:rPr>
    </w:lvl>
    <w:lvl w:ilvl="6">
      <w:start w:val="1"/>
      <w:numFmt w:val="decimal"/>
      <w:isLgl/>
      <w:lvlText w:val="%1.%2.%3.%4.%5.%6.%7."/>
      <w:lvlJc w:val="left"/>
      <w:pPr>
        <w:ind w:left="3384" w:hanging="1440"/>
      </w:pPr>
      <w:rPr>
        <w:rFonts w:hint="default"/>
      </w:rPr>
    </w:lvl>
    <w:lvl w:ilvl="7">
      <w:start w:val="1"/>
      <w:numFmt w:val="decimal"/>
      <w:isLgl/>
      <w:lvlText w:val="%1.%2.%3.%4.%5.%6.%7.%8."/>
      <w:lvlJc w:val="left"/>
      <w:pPr>
        <w:ind w:left="3792" w:hanging="1800"/>
      </w:pPr>
      <w:rPr>
        <w:rFonts w:hint="default"/>
      </w:rPr>
    </w:lvl>
    <w:lvl w:ilvl="8">
      <w:start w:val="1"/>
      <w:numFmt w:val="decimal"/>
      <w:isLgl/>
      <w:lvlText w:val="%1.%2.%3.%4.%5.%6.%7.%8.%9."/>
      <w:lvlJc w:val="left"/>
      <w:pPr>
        <w:ind w:left="3840" w:hanging="1800"/>
      </w:pPr>
      <w:rPr>
        <w:rFonts w:hint="default"/>
      </w:rPr>
    </w:lvl>
  </w:abstractNum>
  <w:abstractNum w:abstractNumId="11" w15:restartNumberingAfterBreak="0">
    <w:nsid w:val="070B6123"/>
    <w:multiLevelType w:val="hybridMultilevel"/>
    <w:tmpl w:val="DCC65A5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08241073"/>
    <w:multiLevelType w:val="hybridMultilevel"/>
    <w:tmpl w:val="78469352"/>
    <w:lvl w:ilvl="0" w:tplc="25D6C580">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09407BF0"/>
    <w:multiLevelType w:val="hybridMultilevel"/>
    <w:tmpl w:val="A2D8B73A"/>
    <w:lvl w:ilvl="0" w:tplc="460210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0A325C8E"/>
    <w:multiLevelType w:val="multilevel"/>
    <w:tmpl w:val="B928BA9E"/>
    <w:lvl w:ilvl="0">
      <w:start w:val="1"/>
      <w:numFmt w:val="decimal"/>
      <w:lvlText w:val="%1."/>
      <w:lvlJc w:val="left"/>
      <w:pPr>
        <w:ind w:left="2160" w:hanging="360"/>
      </w:pPr>
    </w:lvl>
    <w:lvl w:ilvl="1">
      <w:start w:val="2"/>
      <w:numFmt w:val="decimal"/>
      <w:isLgl/>
      <w:lvlText w:val="%1.%2."/>
      <w:lvlJc w:val="left"/>
      <w:pPr>
        <w:ind w:left="2565" w:hanging="765"/>
      </w:pPr>
      <w:rPr>
        <w:rFonts w:hint="default"/>
      </w:rPr>
    </w:lvl>
    <w:lvl w:ilvl="2">
      <w:start w:val="2"/>
      <w:numFmt w:val="decimal"/>
      <w:isLgl/>
      <w:lvlText w:val="%1.%2.%3."/>
      <w:lvlJc w:val="left"/>
      <w:pPr>
        <w:ind w:left="2565" w:hanging="765"/>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600" w:hanging="1800"/>
      </w:pPr>
      <w:rPr>
        <w:rFonts w:hint="default"/>
      </w:rPr>
    </w:lvl>
    <w:lvl w:ilvl="8">
      <w:start w:val="1"/>
      <w:numFmt w:val="decimal"/>
      <w:isLgl/>
      <w:lvlText w:val="%1.%2.%3.%4.%5.%6.%7.%8.%9."/>
      <w:lvlJc w:val="left"/>
      <w:pPr>
        <w:ind w:left="3600" w:hanging="1800"/>
      </w:pPr>
      <w:rPr>
        <w:rFonts w:hint="default"/>
      </w:rPr>
    </w:lvl>
  </w:abstractNum>
  <w:abstractNum w:abstractNumId="15" w15:restartNumberingAfterBreak="0">
    <w:nsid w:val="0A5A3EF6"/>
    <w:multiLevelType w:val="multilevel"/>
    <w:tmpl w:val="2B5CF2D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 w15:restartNumberingAfterBreak="0">
    <w:nsid w:val="0C21087C"/>
    <w:multiLevelType w:val="multilevel"/>
    <w:tmpl w:val="736C6C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C4905E3"/>
    <w:multiLevelType w:val="hybridMultilevel"/>
    <w:tmpl w:val="3F529DD0"/>
    <w:lvl w:ilvl="0" w:tplc="980C9276">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0C5E30EB"/>
    <w:multiLevelType w:val="hybridMultilevel"/>
    <w:tmpl w:val="C10C599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0D620C6D"/>
    <w:multiLevelType w:val="hybridMultilevel"/>
    <w:tmpl w:val="75420180"/>
    <w:lvl w:ilvl="0" w:tplc="C3203BE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0D8965F5"/>
    <w:multiLevelType w:val="hybridMultilevel"/>
    <w:tmpl w:val="76CA7F7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0DAE78D3"/>
    <w:multiLevelType w:val="multilevel"/>
    <w:tmpl w:val="BFF6D87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22" w15:restartNumberingAfterBreak="0">
    <w:nsid w:val="0E0519AE"/>
    <w:multiLevelType w:val="hybridMultilevel"/>
    <w:tmpl w:val="A50AFB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0E1A3D73"/>
    <w:multiLevelType w:val="hybridMultilevel"/>
    <w:tmpl w:val="DCC65A5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0ECE27DC"/>
    <w:multiLevelType w:val="hybridMultilevel"/>
    <w:tmpl w:val="18BA029A"/>
    <w:lvl w:ilvl="0" w:tplc="99CED9A4">
      <w:start w:val="1"/>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0F6B1FD5"/>
    <w:multiLevelType w:val="hybridMultilevel"/>
    <w:tmpl w:val="EEE2019E"/>
    <w:lvl w:ilvl="0" w:tplc="7D44115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6" w15:restartNumberingAfterBreak="0">
    <w:nsid w:val="0F91723D"/>
    <w:multiLevelType w:val="multilevel"/>
    <w:tmpl w:val="5F92E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FC81502"/>
    <w:multiLevelType w:val="hybridMultilevel"/>
    <w:tmpl w:val="1F8A67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0FE32414"/>
    <w:multiLevelType w:val="hybridMultilevel"/>
    <w:tmpl w:val="A8A67DD2"/>
    <w:lvl w:ilvl="0" w:tplc="46DE43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12B44F6"/>
    <w:multiLevelType w:val="hybridMultilevel"/>
    <w:tmpl w:val="F054869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1151057A"/>
    <w:multiLevelType w:val="hybridMultilevel"/>
    <w:tmpl w:val="8BB052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121B56E0"/>
    <w:multiLevelType w:val="hybridMultilevel"/>
    <w:tmpl w:val="6C988D7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12F9103B"/>
    <w:multiLevelType w:val="multilevel"/>
    <w:tmpl w:val="9BB4C6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138461C8"/>
    <w:multiLevelType w:val="multilevel"/>
    <w:tmpl w:val="12A0D1D2"/>
    <w:lvl w:ilvl="0">
      <w:start w:val="3"/>
      <w:numFmt w:val="decimal"/>
      <w:lvlText w:val="%1."/>
      <w:lvlJc w:val="left"/>
      <w:pPr>
        <w:ind w:left="630" w:hanging="630"/>
      </w:pPr>
      <w:rPr>
        <w:rFonts w:hint="default"/>
        <w:b w:val="0"/>
      </w:rPr>
    </w:lvl>
    <w:lvl w:ilvl="1">
      <w:start w:val="1"/>
      <w:numFmt w:val="decimal"/>
      <w:lvlText w:val="%1.%2."/>
      <w:lvlJc w:val="left"/>
      <w:pPr>
        <w:ind w:left="1080" w:hanging="720"/>
      </w:pPr>
      <w:rPr>
        <w:rFonts w:hint="default"/>
        <w:b w:val="0"/>
      </w:rPr>
    </w:lvl>
    <w:lvl w:ilvl="2">
      <w:start w:val="1"/>
      <w:numFmt w:val="decimal"/>
      <w:lvlText w:val="%1.%2.%3."/>
      <w:lvlJc w:val="left"/>
      <w:pPr>
        <w:ind w:left="1800" w:hanging="1080"/>
      </w:pPr>
      <w:rPr>
        <w:rFonts w:hint="default"/>
        <w:b w:val="0"/>
      </w:rPr>
    </w:lvl>
    <w:lvl w:ilvl="3">
      <w:start w:val="1"/>
      <w:numFmt w:val="decimal"/>
      <w:lvlText w:val="%1.%2.%3.%4."/>
      <w:lvlJc w:val="left"/>
      <w:pPr>
        <w:ind w:left="2160" w:hanging="1080"/>
      </w:pPr>
      <w:rPr>
        <w:rFonts w:hint="default"/>
        <w:b w:val="0"/>
      </w:rPr>
    </w:lvl>
    <w:lvl w:ilvl="4">
      <w:start w:val="1"/>
      <w:numFmt w:val="decimal"/>
      <w:lvlText w:val="%1.%2.%3.%4.%5."/>
      <w:lvlJc w:val="left"/>
      <w:pPr>
        <w:ind w:left="2880" w:hanging="1440"/>
      </w:pPr>
      <w:rPr>
        <w:rFonts w:hint="default"/>
        <w:b w:val="0"/>
      </w:rPr>
    </w:lvl>
    <w:lvl w:ilvl="5">
      <w:start w:val="1"/>
      <w:numFmt w:val="decimal"/>
      <w:lvlText w:val="%1.%2.%3.%4.%5.%6."/>
      <w:lvlJc w:val="left"/>
      <w:pPr>
        <w:ind w:left="3600" w:hanging="1800"/>
      </w:pPr>
      <w:rPr>
        <w:rFonts w:hint="default"/>
        <w:b w:val="0"/>
      </w:rPr>
    </w:lvl>
    <w:lvl w:ilvl="6">
      <w:start w:val="1"/>
      <w:numFmt w:val="decimal"/>
      <w:lvlText w:val="%1.%2.%3.%4.%5.%6.%7."/>
      <w:lvlJc w:val="left"/>
      <w:pPr>
        <w:ind w:left="3960" w:hanging="1800"/>
      </w:pPr>
      <w:rPr>
        <w:rFonts w:hint="default"/>
        <w:b w:val="0"/>
      </w:rPr>
    </w:lvl>
    <w:lvl w:ilvl="7">
      <w:start w:val="1"/>
      <w:numFmt w:val="decimal"/>
      <w:lvlText w:val="%1.%2.%3.%4.%5.%6.%7.%8."/>
      <w:lvlJc w:val="left"/>
      <w:pPr>
        <w:ind w:left="4680" w:hanging="2160"/>
      </w:pPr>
      <w:rPr>
        <w:rFonts w:hint="default"/>
        <w:b w:val="0"/>
      </w:rPr>
    </w:lvl>
    <w:lvl w:ilvl="8">
      <w:start w:val="1"/>
      <w:numFmt w:val="decimal"/>
      <w:lvlText w:val="%1.%2.%3.%4.%5.%6.%7.%8.%9."/>
      <w:lvlJc w:val="left"/>
      <w:pPr>
        <w:ind w:left="5400" w:hanging="2520"/>
      </w:pPr>
      <w:rPr>
        <w:rFonts w:hint="default"/>
        <w:b w:val="0"/>
      </w:rPr>
    </w:lvl>
  </w:abstractNum>
  <w:abstractNum w:abstractNumId="34" w15:restartNumberingAfterBreak="0">
    <w:nsid w:val="13F564CD"/>
    <w:multiLevelType w:val="multilevel"/>
    <w:tmpl w:val="5F92E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14455C6D"/>
    <w:multiLevelType w:val="hybridMultilevel"/>
    <w:tmpl w:val="07942006"/>
    <w:lvl w:ilvl="0" w:tplc="52D07AAA">
      <w:start w:val="1"/>
      <w:numFmt w:val="decimal"/>
      <w:lvlText w:val="%1."/>
      <w:lvlJc w:val="left"/>
      <w:pPr>
        <w:ind w:left="720" w:hanging="360"/>
      </w:pPr>
      <w:rPr>
        <w:rFonts w:hint="default"/>
        <w:sz w:val="22"/>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6" w15:restartNumberingAfterBreak="0">
    <w:nsid w:val="146814AA"/>
    <w:multiLevelType w:val="multilevel"/>
    <w:tmpl w:val="5F92E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5121084"/>
    <w:multiLevelType w:val="hybridMultilevel"/>
    <w:tmpl w:val="35288F8C"/>
    <w:lvl w:ilvl="0" w:tplc="DC16D82A">
      <w:start w:val="1"/>
      <w:numFmt w:val="decimal"/>
      <w:lvlText w:val="%1."/>
      <w:lvlJc w:val="left"/>
      <w:pPr>
        <w:ind w:left="1080" w:hanging="360"/>
      </w:pPr>
      <w:rPr>
        <w:rFonts w:ascii="Segoe UI" w:hAnsi="Segoe UI" w:cs="Segoe UI" w:hint="default"/>
        <w:b w:val="0"/>
        <w:sz w:val="20"/>
        <w:szCs w:val="20"/>
      </w:rPr>
    </w:lvl>
    <w:lvl w:ilvl="1" w:tplc="85A6AD82">
      <w:start w:val="1"/>
      <w:numFmt w:val="lowerLetter"/>
      <w:lvlText w:val="%2."/>
      <w:lvlJc w:val="left"/>
      <w:pPr>
        <w:ind w:left="1800" w:hanging="360"/>
      </w:pPr>
      <w:rPr>
        <w:rFonts w:ascii="Segoe UI" w:hAnsi="Segoe UI" w:cs="Segoe UI" w:hint="default"/>
        <w:sz w:val="20"/>
        <w:szCs w:val="20"/>
      </w:rPr>
    </w:lvl>
    <w:lvl w:ilvl="2" w:tplc="C63EF06A">
      <w:start w:val="1"/>
      <w:numFmt w:val="lowerRoman"/>
      <w:lvlText w:val="%3."/>
      <w:lvlJc w:val="right"/>
      <w:pPr>
        <w:ind w:left="2520" w:hanging="180"/>
      </w:pPr>
      <w:rPr>
        <w:b w:val="0"/>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17391585"/>
    <w:multiLevelType w:val="hybridMultilevel"/>
    <w:tmpl w:val="82F0C026"/>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9" w15:restartNumberingAfterBreak="0">
    <w:nsid w:val="17461950"/>
    <w:multiLevelType w:val="multilevel"/>
    <w:tmpl w:val="A86CB062"/>
    <w:lvl w:ilvl="0">
      <w:start w:val="1"/>
      <w:numFmt w:val="decimal"/>
      <w:lvlText w:val="%1."/>
      <w:lvlJc w:val="left"/>
      <w:pPr>
        <w:ind w:left="720" w:hanging="360"/>
      </w:pPr>
      <w:rPr>
        <w:rFonts w:hint="default"/>
      </w:rPr>
    </w:lvl>
    <w:lvl w:ilvl="1">
      <w:start w:val="2"/>
      <w:numFmt w:val="decimal"/>
      <w:isLgl/>
      <w:lvlText w:val="%1.%2."/>
      <w:lvlJc w:val="left"/>
      <w:pPr>
        <w:ind w:left="1605" w:hanging="765"/>
      </w:pPr>
      <w:rPr>
        <w:rFonts w:hint="default"/>
      </w:rPr>
    </w:lvl>
    <w:lvl w:ilvl="2">
      <w:start w:val="5"/>
      <w:numFmt w:val="decimal"/>
      <w:isLgl/>
      <w:lvlText w:val="%1.%2.%3."/>
      <w:lvlJc w:val="left"/>
      <w:pPr>
        <w:ind w:left="2085" w:hanging="765"/>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360" w:hanging="1080"/>
      </w:pPr>
      <w:rPr>
        <w:rFonts w:hint="default"/>
      </w:rPr>
    </w:lvl>
    <w:lvl w:ilvl="5">
      <w:start w:val="1"/>
      <w:numFmt w:val="decimal"/>
      <w:isLgl/>
      <w:lvlText w:val="%1.%2.%3.%4.%5.%6."/>
      <w:lvlJc w:val="left"/>
      <w:pPr>
        <w:ind w:left="420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520" w:hanging="1800"/>
      </w:pPr>
      <w:rPr>
        <w:rFonts w:hint="default"/>
      </w:rPr>
    </w:lvl>
    <w:lvl w:ilvl="8">
      <w:start w:val="1"/>
      <w:numFmt w:val="decimal"/>
      <w:isLgl/>
      <w:lvlText w:val="%1.%2.%3.%4.%5.%6.%7.%8.%9."/>
      <w:lvlJc w:val="left"/>
      <w:pPr>
        <w:ind w:left="6000" w:hanging="1800"/>
      </w:pPr>
      <w:rPr>
        <w:rFonts w:hint="default"/>
      </w:rPr>
    </w:lvl>
  </w:abstractNum>
  <w:abstractNum w:abstractNumId="40" w15:restartNumberingAfterBreak="0">
    <w:nsid w:val="18A23C86"/>
    <w:multiLevelType w:val="hybridMultilevel"/>
    <w:tmpl w:val="19B6A956"/>
    <w:lvl w:ilvl="0" w:tplc="EA16D7D2">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1A3D59D1"/>
    <w:multiLevelType w:val="hybridMultilevel"/>
    <w:tmpl w:val="CC7A217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1B49780B"/>
    <w:multiLevelType w:val="hybridMultilevel"/>
    <w:tmpl w:val="71F43842"/>
    <w:lvl w:ilvl="0" w:tplc="BCB61EF2">
      <w:start w:val="1"/>
      <w:numFmt w:val="decimal"/>
      <w:lvlText w:val="%1."/>
      <w:lvlJc w:val="left"/>
      <w:pPr>
        <w:ind w:left="2016" w:hanging="360"/>
      </w:pPr>
      <w:rPr>
        <w:rFonts w:hint="default"/>
      </w:rPr>
    </w:lvl>
    <w:lvl w:ilvl="1" w:tplc="04090019" w:tentative="1">
      <w:start w:val="1"/>
      <w:numFmt w:val="lowerLetter"/>
      <w:lvlText w:val="%2."/>
      <w:lvlJc w:val="left"/>
      <w:pPr>
        <w:ind w:left="2736" w:hanging="360"/>
      </w:pPr>
    </w:lvl>
    <w:lvl w:ilvl="2" w:tplc="0409001B" w:tentative="1">
      <w:start w:val="1"/>
      <w:numFmt w:val="lowerRoman"/>
      <w:lvlText w:val="%3."/>
      <w:lvlJc w:val="right"/>
      <w:pPr>
        <w:ind w:left="3456" w:hanging="180"/>
      </w:pPr>
    </w:lvl>
    <w:lvl w:ilvl="3" w:tplc="0409000F" w:tentative="1">
      <w:start w:val="1"/>
      <w:numFmt w:val="decimal"/>
      <w:lvlText w:val="%4."/>
      <w:lvlJc w:val="left"/>
      <w:pPr>
        <w:ind w:left="4176" w:hanging="360"/>
      </w:pPr>
    </w:lvl>
    <w:lvl w:ilvl="4" w:tplc="04090019" w:tentative="1">
      <w:start w:val="1"/>
      <w:numFmt w:val="lowerLetter"/>
      <w:lvlText w:val="%5."/>
      <w:lvlJc w:val="left"/>
      <w:pPr>
        <w:ind w:left="4896" w:hanging="360"/>
      </w:pPr>
    </w:lvl>
    <w:lvl w:ilvl="5" w:tplc="0409001B" w:tentative="1">
      <w:start w:val="1"/>
      <w:numFmt w:val="lowerRoman"/>
      <w:lvlText w:val="%6."/>
      <w:lvlJc w:val="right"/>
      <w:pPr>
        <w:ind w:left="5616" w:hanging="180"/>
      </w:pPr>
    </w:lvl>
    <w:lvl w:ilvl="6" w:tplc="0409000F" w:tentative="1">
      <w:start w:val="1"/>
      <w:numFmt w:val="decimal"/>
      <w:lvlText w:val="%7."/>
      <w:lvlJc w:val="left"/>
      <w:pPr>
        <w:ind w:left="6336" w:hanging="360"/>
      </w:pPr>
    </w:lvl>
    <w:lvl w:ilvl="7" w:tplc="04090019" w:tentative="1">
      <w:start w:val="1"/>
      <w:numFmt w:val="lowerLetter"/>
      <w:lvlText w:val="%8."/>
      <w:lvlJc w:val="left"/>
      <w:pPr>
        <w:ind w:left="7056" w:hanging="360"/>
      </w:pPr>
    </w:lvl>
    <w:lvl w:ilvl="8" w:tplc="0409001B" w:tentative="1">
      <w:start w:val="1"/>
      <w:numFmt w:val="lowerRoman"/>
      <w:lvlText w:val="%9."/>
      <w:lvlJc w:val="right"/>
      <w:pPr>
        <w:ind w:left="7776" w:hanging="180"/>
      </w:pPr>
    </w:lvl>
  </w:abstractNum>
  <w:abstractNum w:abstractNumId="43" w15:restartNumberingAfterBreak="0">
    <w:nsid w:val="1BB81E81"/>
    <w:multiLevelType w:val="hybridMultilevel"/>
    <w:tmpl w:val="808638E8"/>
    <w:lvl w:ilvl="0" w:tplc="7CDED58A">
      <w:start w:val="1"/>
      <w:numFmt w:val="decimal"/>
      <w:lvlText w:val="%1."/>
      <w:lvlJc w:val="left"/>
      <w:pPr>
        <w:ind w:left="1080" w:hanging="360"/>
      </w:pPr>
      <w:rPr>
        <w:rFonts w:ascii="Segoe UI" w:hAnsi="Segoe UI" w:cs="Segoe UI" w:hint="default"/>
        <w:b/>
        <w:sz w:val="20"/>
        <w:szCs w:val="20"/>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1C7D1366"/>
    <w:multiLevelType w:val="hybridMultilevel"/>
    <w:tmpl w:val="7770737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1CB050EF"/>
    <w:multiLevelType w:val="multilevel"/>
    <w:tmpl w:val="72F45620"/>
    <w:lvl w:ilvl="0">
      <w:start w:val="1"/>
      <w:numFmt w:val="decimal"/>
      <w:lvlText w:val="%1."/>
      <w:lvlJc w:val="left"/>
      <w:pPr>
        <w:ind w:left="1080" w:hanging="360"/>
      </w:pPr>
      <w:rPr>
        <w:rFonts w:hint="default"/>
        <w:b/>
      </w:rPr>
    </w:lvl>
    <w:lvl w:ilvl="1">
      <w:start w:val="1"/>
      <w:numFmt w:val="decimal"/>
      <w:isLgl/>
      <w:lvlText w:val="%1.%2"/>
      <w:lvlJc w:val="left"/>
      <w:pPr>
        <w:ind w:left="1515" w:hanging="795"/>
      </w:pPr>
      <w:rPr>
        <w:rFonts w:hint="default"/>
      </w:rPr>
    </w:lvl>
    <w:lvl w:ilvl="2">
      <w:start w:val="5"/>
      <w:numFmt w:val="decimal"/>
      <w:isLgl/>
      <w:lvlText w:val="%1.%2.%3"/>
      <w:lvlJc w:val="left"/>
      <w:pPr>
        <w:ind w:left="1515" w:hanging="795"/>
      </w:pPr>
      <w:rPr>
        <w:rFonts w:hint="default"/>
      </w:rPr>
    </w:lvl>
    <w:lvl w:ilvl="3">
      <w:start w:val="1"/>
      <w:numFmt w:val="decimal"/>
      <w:isLgl/>
      <w:lvlText w:val="%1.%2.%3.%4"/>
      <w:lvlJc w:val="left"/>
      <w:pPr>
        <w:ind w:left="1515" w:hanging="795"/>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6" w15:restartNumberingAfterBreak="0">
    <w:nsid w:val="1CD84245"/>
    <w:multiLevelType w:val="hybridMultilevel"/>
    <w:tmpl w:val="18F4AB58"/>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15:restartNumberingAfterBreak="0">
    <w:nsid w:val="1CDF45B8"/>
    <w:multiLevelType w:val="multilevel"/>
    <w:tmpl w:val="BBD8F142"/>
    <w:lvl w:ilvl="0">
      <w:start w:val="1"/>
      <w:numFmt w:val="decimal"/>
      <w:lvlText w:val="%1."/>
      <w:lvlJc w:val="left"/>
      <w:pPr>
        <w:ind w:left="360" w:hanging="360"/>
      </w:pPr>
      <w:rPr>
        <w:rFonts w:hint="default"/>
      </w:rPr>
    </w:lvl>
    <w:lvl w:ilvl="1">
      <w:start w:val="1"/>
      <w:numFmt w:val="none"/>
      <w:lvlText w:val="3.1."/>
      <w:lvlJc w:val="left"/>
      <w:pPr>
        <w:ind w:left="792" w:hanging="432"/>
      </w:pPr>
      <w:rPr>
        <w:rFonts w:hint="default"/>
      </w:rPr>
    </w:lvl>
    <w:lvl w:ilvl="2">
      <w:start w:val="1"/>
      <w:numFmt w:val="decimal"/>
      <w:lvlText w:val="%1.%2.%3."/>
      <w:lvlJc w:val="left"/>
      <w:pPr>
        <w:ind w:left="1224" w:hanging="504"/>
      </w:pPr>
      <w:rPr>
        <w:rFonts w:hint="default"/>
        <w:b w:val="0"/>
      </w:rPr>
    </w:lvl>
    <w:lvl w:ilvl="3">
      <w:start w:val="1"/>
      <w:numFmt w:val="decimal"/>
      <w:lvlText w:val="2.5.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8" w15:restartNumberingAfterBreak="0">
    <w:nsid w:val="1D910267"/>
    <w:multiLevelType w:val="hybridMultilevel"/>
    <w:tmpl w:val="77962DA6"/>
    <w:lvl w:ilvl="0" w:tplc="8384CE34">
      <w:start w:val="1"/>
      <w:numFmt w:val="lowerLetter"/>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1FA65E0B"/>
    <w:multiLevelType w:val="hybridMultilevel"/>
    <w:tmpl w:val="366E74F0"/>
    <w:lvl w:ilvl="0" w:tplc="83C24234">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0" w15:restartNumberingAfterBreak="0">
    <w:nsid w:val="1FB50DD5"/>
    <w:multiLevelType w:val="hybridMultilevel"/>
    <w:tmpl w:val="6C988D7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20812978"/>
    <w:multiLevelType w:val="hybridMultilevel"/>
    <w:tmpl w:val="1B54EF4A"/>
    <w:lvl w:ilvl="0" w:tplc="C452FF2C">
      <w:start w:val="1"/>
      <w:numFmt w:val="lowerLetter"/>
      <w:lvlText w:val="%1.)"/>
      <w:lvlJc w:val="left"/>
      <w:pPr>
        <w:ind w:left="1800" w:hanging="360"/>
      </w:pPr>
      <w:rPr>
        <w:rFonts w:hint="default"/>
      </w:rPr>
    </w:lvl>
    <w:lvl w:ilvl="1" w:tplc="0409001B">
      <w:start w:val="1"/>
      <w:numFmt w:val="lowerRoman"/>
      <w:lvlText w:val="%2."/>
      <w:lvlJc w:val="right"/>
      <w:pPr>
        <w:ind w:left="189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2" w15:restartNumberingAfterBreak="0">
    <w:nsid w:val="20A17AAB"/>
    <w:multiLevelType w:val="hybridMultilevel"/>
    <w:tmpl w:val="B33234A4"/>
    <w:lvl w:ilvl="0" w:tplc="0F3A85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0B15303"/>
    <w:multiLevelType w:val="multilevel"/>
    <w:tmpl w:val="D9FC24F8"/>
    <w:lvl w:ilvl="0">
      <w:start w:val="3"/>
      <w:numFmt w:val="decimal"/>
      <w:lvlText w:val="%1."/>
      <w:lvlJc w:val="left"/>
      <w:pPr>
        <w:ind w:left="765" w:hanging="765"/>
      </w:pPr>
      <w:rPr>
        <w:rFonts w:hint="default"/>
      </w:rPr>
    </w:lvl>
    <w:lvl w:ilvl="1">
      <w:start w:val="1"/>
      <w:numFmt w:val="decimal"/>
      <w:lvlText w:val="%1.%2."/>
      <w:lvlJc w:val="left"/>
      <w:pPr>
        <w:ind w:left="2085" w:hanging="765"/>
      </w:pPr>
      <w:rPr>
        <w:rFonts w:hint="default"/>
      </w:rPr>
    </w:lvl>
    <w:lvl w:ilvl="2">
      <w:start w:val="9"/>
      <w:numFmt w:val="decimal"/>
      <w:lvlText w:val="%1.%2.%3."/>
      <w:lvlJc w:val="left"/>
      <w:pPr>
        <w:ind w:left="3405" w:hanging="765"/>
      </w:pPr>
      <w:rPr>
        <w:rFonts w:hint="default"/>
      </w:rPr>
    </w:lvl>
    <w:lvl w:ilvl="3">
      <w:start w:val="1"/>
      <w:numFmt w:val="decimal"/>
      <w:lvlText w:val="%1.%2.%3.%4."/>
      <w:lvlJc w:val="left"/>
      <w:pPr>
        <w:ind w:left="5040" w:hanging="1080"/>
      </w:pPr>
      <w:rPr>
        <w:rFonts w:hint="default"/>
      </w:rPr>
    </w:lvl>
    <w:lvl w:ilvl="4">
      <w:start w:val="1"/>
      <w:numFmt w:val="decimal"/>
      <w:lvlText w:val="%1.%2.%3.%4.%5."/>
      <w:lvlJc w:val="left"/>
      <w:pPr>
        <w:ind w:left="6360" w:hanging="1080"/>
      </w:pPr>
      <w:rPr>
        <w:rFonts w:hint="default"/>
      </w:rPr>
    </w:lvl>
    <w:lvl w:ilvl="5">
      <w:start w:val="1"/>
      <w:numFmt w:val="decimal"/>
      <w:lvlText w:val="%1.%2.%3.%4.%5.%6."/>
      <w:lvlJc w:val="left"/>
      <w:pPr>
        <w:ind w:left="8040" w:hanging="1440"/>
      </w:pPr>
      <w:rPr>
        <w:rFonts w:hint="default"/>
      </w:rPr>
    </w:lvl>
    <w:lvl w:ilvl="6">
      <w:start w:val="1"/>
      <w:numFmt w:val="decimal"/>
      <w:lvlText w:val="%1.%2.%3.%4.%5.%6.%7."/>
      <w:lvlJc w:val="left"/>
      <w:pPr>
        <w:ind w:left="9360" w:hanging="1440"/>
      </w:pPr>
      <w:rPr>
        <w:rFonts w:hint="default"/>
      </w:rPr>
    </w:lvl>
    <w:lvl w:ilvl="7">
      <w:start w:val="1"/>
      <w:numFmt w:val="decimal"/>
      <w:lvlText w:val="%1.%2.%3.%4.%5.%6.%7.%8."/>
      <w:lvlJc w:val="left"/>
      <w:pPr>
        <w:ind w:left="11040" w:hanging="1800"/>
      </w:pPr>
      <w:rPr>
        <w:rFonts w:hint="default"/>
      </w:rPr>
    </w:lvl>
    <w:lvl w:ilvl="8">
      <w:start w:val="1"/>
      <w:numFmt w:val="decimal"/>
      <w:lvlText w:val="%1.%2.%3.%4.%5.%6.%7.%8.%9."/>
      <w:lvlJc w:val="left"/>
      <w:pPr>
        <w:ind w:left="12360" w:hanging="1800"/>
      </w:pPr>
      <w:rPr>
        <w:rFonts w:hint="default"/>
      </w:rPr>
    </w:lvl>
  </w:abstractNum>
  <w:abstractNum w:abstractNumId="54" w15:restartNumberingAfterBreak="0">
    <w:nsid w:val="21283937"/>
    <w:multiLevelType w:val="multilevel"/>
    <w:tmpl w:val="A8008784"/>
    <w:lvl w:ilvl="0">
      <w:start w:val="1"/>
      <w:numFmt w:val="decimal"/>
      <w:lvlText w:val="%1."/>
      <w:lvlJc w:val="left"/>
      <w:pPr>
        <w:ind w:left="360" w:hanging="360"/>
      </w:pPr>
      <w:rPr>
        <w:rFonts w:hint="default"/>
      </w:rPr>
    </w:lvl>
    <w:lvl w:ilvl="1">
      <w:start w:val="4"/>
      <w:numFmt w:val="decimal"/>
      <w:isLgl/>
      <w:lvlText w:val="%1.1."/>
      <w:lvlJc w:val="left"/>
      <w:pPr>
        <w:ind w:left="1080" w:hanging="720"/>
      </w:pPr>
      <w:rPr>
        <w:rFonts w:hint="default"/>
      </w:rPr>
    </w:lvl>
    <w:lvl w:ilvl="2">
      <w:start w:val="1"/>
      <w:numFmt w:val="decimal"/>
      <w:isLgl/>
      <w:lvlText w:val="%1.5.%3."/>
      <w:lvlJc w:val="left"/>
      <w:pPr>
        <w:ind w:left="1440" w:hanging="720"/>
      </w:pPr>
      <w:rPr>
        <w:rFonts w:hint="default"/>
        <w:b w:val="0"/>
        <w:sz w:val="28"/>
        <w:szCs w:val="28"/>
      </w:rPr>
    </w:lvl>
    <w:lvl w:ilvl="3">
      <w:start w:val="1"/>
      <w:numFmt w:val="decimal"/>
      <w:isLgl/>
      <w:lvlText w:val="%1.1.9.1."/>
      <w:lvlJc w:val="left"/>
      <w:pPr>
        <w:ind w:left="2160" w:hanging="1080"/>
      </w:pPr>
      <w:rPr>
        <w:rFonts w:hint="default"/>
        <w:i w:val="0"/>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55" w15:restartNumberingAfterBreak="0">
    <w:nsid w:val="21EF7CEA"/>
    <w:multiLevelType w:val="hybridMultilevel"/>
    <w:tmpl w:val="05BA1F64"/>
    <w:lvl w:ilvl="0" w:tplc="E7B462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20303AF"/>
    <w:multiLevelType w:val="multilevel"/>
    <w:tmpl w:val="61902EF6"/>
    <w:lvl w:ilvl="0">
      <w:start w:val="1"/>
      <w:numFmt w:val="decimal"/>
      <w:lvlText w:val="%1."/>
      <w:lvlJc w:val="left"/>
      <w:pPr>
        <w:ind w:left="720" w:hanging="360"/>
      </w:pPr>
    </w:lvl>
    <w:lvl w:ilvl="1">
      <w:start w:val="1"/>
      <w:numFmt w:val="decimal"/>
      <w:isLgl/>
      <w:lvlText w:val="%1.%2."/>
      <w:lvlJc w:val="left"/>
      <w:pPr>
        <w:ind w:left="1620" w:hanging="72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306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500" w:hanging="1440"/>
      </w:pPr>
      <w:rPr>
        <w:rFonts w:hint="default"/>
      </w:rPr>
    </w:lvl>
    <w:lvl w:ilvl="6">
      <w:start w:val="1"/>
      <w:numFmt w:val="decimal"/>
      <w:isLgl/>
      <w:lvlText w:val="%1.%2.%3.%4.%5.%6.%7."/>
      <w:lvlJc w:val="left"/>
      <w:pPr>
        <w:ind w:left="5400" w:hanging="1800"/>
      </w:pPr>
      <w:rPr>
        <w:rFonts w:hint="default"/>
      </w:rPr>
    </w:lvl>
    <w:lvl w:ilvl="7">
      <w:start w:val="1"/>
      <w:numFmt w:val="decimal"/>
      <w:isLgl/>
      <w:lvlText w:val="%1.%2.%3.%4.%5.%6.%7.%8."/>
      <w:lvlJc w:val="left"/>
      <w:pPr>
        <w:ind w:left="5940" w:hanging="1800"/>
      </w:pPr>
      <w:rPr>
        <w:rFonts w:hint="default"/>
      </w:rPr>
    </w:lvl>
    <w:lvl w:ilvl="8">
      <w:start w:val="1"/>
      <w:numFmt w:val="decimal"/>
      <w:isLgl/>
      <w:lvlText w:val="%1.%2.%3.%4.%5.%6.%7.%8.%9."/>
      <w:lvlJc w:val="left"/>
      <w:pPr>
        <w:ind w:left="6840" w:hanging="2160"/>
      </w:pPr>
      <w:rPr>
        <w:rFonts w:hint="default"/>
      </w:rPr>
    </w:lvl>
  </w:abstractNum>
  <w:abstractNum w:abstractNumId="57" w15:restartNumberingAfterBreak="0">
    <w:nsid w:val="222767B3"/>
    <w:multiLevelType w:val="hybridMultilevel"/>
    <w:tmpl w:val="BCA0EB9E"/>
    <w:lvl w:ilvl="0" w:tplc="A58215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22BD5A95"/>
    <w:multiLevelType w:val="multilevel"/>
    <w:tmpl w:val="B85E9B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25915D62"/>
    <w:multiLevelType w:val="multilevel"/>
    <w:tmpl w:val="96909BD0"/>
    <w:lvl w:ilvl="0">
      <w:start w:val="1"/>
      <w:numFmt w:val="lowerLetter"/>
      <w:lvlText w:val="%1."/>
      <w:lvlJc w:val="left"/>
      <w:pPr>
        <w:tabs>
          <w:tab w:val="num" w:pos="1080"/>
        </w:tabs>
        <w:ind w:left="1080" w:hanging="360"/>
      </w:pPr>
    </w:lvl>
    <w:lvl w:ilvl="1" w:tentative="1">
      <w:start w:val="1"/>
      <w:numFmt w:val="lowerLetter"/>
      <w:lvlText w:val="%2."/>
      <w:lvlJc w:val="left"/>
      <w:pPr>
        <w:tabs>
          <w:tab w:val="num" w:pos="1800"/>
        </w:tabs>
        <w:ind w:left="1800" w:hanging="360"/>
      </w:pPr>
    </w:lvl>
    <w:lvl w:ilvl="2" w:tentative="1">
      <w:start w:val="1"/>
      <w:numFmt w:val="lowerLetter"/>
      <w:lvlText w:val="%3."/>
      <w:lvlJc w:val="left"/>
      <w:pPr>
        <w:tabs>
          <w:tab w:val="num" w:pos="2520"/>
        </w:tabs>
        <w:ind w:left="2520" w:hanging="360"/>
      </w:pPr>
    </w:lvl>
    <w:lvl w:ilvl="3" w:tentative="1">
      <w:start w:val="1"/>
      <w:numFmt w:val="lowerLetter"/>
      <w:lvlText w:val="%4."/>
      <w:lvlJc w:val="left"/>
      <w:pPr>
        <w:tabs>
          <w:tab w:val="num" w:pos="3240"/>
        </w:tabs>
        <w:ind w:left="3240" w:hanging="360"/>
      </w:pPr>
    </w:lvl>
    <w:lvl w:ilvl="4" w:tentative="1">
      <w:start w:val="1"/>
      <w:numFmt w:val="lowerLetter"/>
      <w:lvlText w:val="%5."/>
      <w:lvlJc w:val="left"/>
      <w:pPr>
        <w:tabs>
          <w:tab w:val="num" w:pos="3960"/>
        </w:tabs>
        <w:ind w:left="3960" w:hanging="360"/>
      </w:pPr>
    </w:lvl>
    <w:lvl w:ilvl="5" w:tentative="1">
      <w:start w:val="1"/>
      <w:numFmt w:val="lowerLetter"/>
      <w:lvlText w:val="%6."/>
      <w:lvlJc w:val="left"/>
      <w:pPr>
        <w:tabs>
          <w:tab w:val="num" w:pos="4680"/>
        </w:tabs>
        <w:ind w:left="4680" w:hanging="360"/>
      </w:pPr>
    </w:lvl>
    <w:lvl w:ilvl="6" w:tentative="1">
      <w:start w:val="1"/>
      <w:numFmt w:val="lowerLetter"/>
      <w:lvlText w:val="%7."/>
      <w:lvlJc w:val="left"/>
      <w:pPr>
        <w:tabs>
          <w:tab w:val="num" w:pos="5400"/>
        </w:tabs>
        <w:ind w:left="5400" w:hanging="360"/>
      </w:pPr>
    </w:lvl>
    <w:lvl w:ilvl="7" w:tentative="1">
      <w:start w:val="1"/>
      <w:numFmt w:val="lowerLetter"/>
      <w:lvlText w:val="%8."/>
      <w:lvlJc w:val="left"/>
      <w:pPr>
        <w:tabs>
          <w:tab w:val="num" w:pos="6120"/>
        </w:tabs>
        <w:ind w:left="6120" w:hanging="360"/>
      </w:pPr>
    </w:lvl>
    <w:lvl w:ilvl="8" w:tentative="1">
      <w:start w:val="1"/>
      <w:numFmt w:val="lowerLetter"/>
      <w:lvlText w:val="%9."/>
      <w:lvlJc w:val="left"/>
      <w:pPr>
        <w:tabs>
          <w:tab w:val="num" w:pos="6840"/>
        </w:tabs>
        <w:ind w:left="6840" w:hanging="360"/>
      </w:pPr>
    </w:lvl>
  </w:abstractNum>
  <w:abstractNum w:abstractNumId="60" w15:restartNumberingAfterBreak="0">
    <w:nsid w:val="25F73294"/>
    <w:multiLevelType w:val="hybridMultilevel"/>
    <w:tmpl w:val="C644C632"/>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1" w15:restartNumberingAfterBreak="0">
    <w:nsid w:val="260725C2"/>
    <w:multiLevelType w:val="hybridMultilevel"/>
    <w:tmpl w:val="876470B4"/>
    <w:lvl w:ilvl="0" w:tplc="04090019">
      <w:start w:val="1"/>
      <w:numFmt w:val="lowerLetter"/>
      <w:lvlText w:val="%1."/>
      <w:lvlJc w:val="left"/>
      <w:pPr>
        <w:ind w:left="2423" w:hanging="360"/>
      </w:pPr>
    </w:lvl>
    <w:lvl w:ilvl="1" w:tplc="04090019" w:tentative="1">
      <w:start w:val="1"/>
      <w:numFmt w:val="lowerLetter"/>
      <w:lvlText w:val="%2."/>
      <w:lvlJc w:val="left"/>
      <w:pPr>
        <w:ind w:left="3143" w:hanging="360"/>
      </w:pPr>
    </w:lvl>
    <w:lvl w:ilvl="2" w:tplc="0409001B" w:tentative="1">
      <w:start w:val="1"/>
      <w:numFmt w:val="lowerRoman"/>
      <w:lvlText w:val="%3."/>
      <w:lvlJc w:val="right"/>
      <w:pPr>
        <w:ind w:left="3863" w:hanging="180"/>
      </w:pPr>
    </w:lvl>
    <w:lvl w:ilvl="3" w:tplc="0409000F" w:tentative="1">
      <w:start w:val="1"/>
      <w:numFmt w:val="decimal"/>
      <w:lvlText w:val="%4."/>
      <w:lvlJc w:val="left"/>
      <w:pPr>
        <w:ind w:left="4583" w:hanging="360"/>
      </w:pPr>
    </w:lvl>
    <w:lvl w:ilvl="4" w:tplc="04090019" w:tentative="1">
      <w:start w:val="1"/>
      <w:numFmt w:val="lowerLetter"/>
      <w:lvlText w:val="%5."/>
      <w:lvlJc w:val="left"/>
      <w:pPr>
        <w:ind w:left="5303" w:hanging="360"/>
      </w:pPr>
    </w:lvl>
    <w:lvl w:ilvl="5" w:tplc="0409001B" w:tentative="1">
      <w:start w:val="1"/>
      <w:numFmt w:val="lowerRoman"/>
      <w:lvlText w:val="%6."/>
      <w:lvlJc w:val="right"/>
      <w:pPr>
        <w:ind w:left="6023" w:hanging="180"/>
      </w:pPr>
    </w:lvl>
    <w:lvl w:ilvl="6" w:tplc="0409000F" w:tentative="1">
      <w:start w:val="1"/>
      <w:numFmt w:val="decimal"/>
      <w:lvlText w:val="%7."/>
      <w:lvlJc w:val="left"/>
      <w:pPr>
        <w:ind w:left="6743" w:hanging="360"/>
      </w:pPr>
    </w:lvl>
    <w:lvl w:ilvl="7" w:tplc="04090019" w:tentative="1">
      <w:start w:val="1"/>
      <w:numFmt w:val="lowerLetter"/>
      <w:lvlText w:val="%8."/>
      <w:lvlJc w:val="left"/>
      <w:pPr>
        <w:ind w:left="7463" w:hanging="360"/>
      </w:pPr>
    </w:lvl>
    <w:lvl w:ilvl="8" w:tplc="0409001B" w:tentative="1">
      <w:start w:val="1"/>
      <w:numFmt w:val="lowerRoman"/>
      <w:lvlText w:val="%9."/>
      <w:lvlJc w:val="right"/>
      <w:pPr>
        <w:ind w:left="8183" w:hanging="180"/>
      </w:pPr>
    </w:lvl>
  </w:abstractNum>
  <w:abstractNum w:abstractNumId="62" w15:restartNumberingAfterBreak="0">
    <w:nsid w:val="260A09BD"/>
    <w:multiLevelType w:val="hybridMultilevel"/>
    <w:tmpl w:val="70247B12"/>
    <w:lvl w:ilvl="0" w:tplc="04090019">
      <w:start w:val="1"/>
      <w:numFmt w:val="lowerLetter"/>
      <w:lvlText w:val="%1."/>
      <w:lvlJc w:val="lef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63" w15:restartNumberingAfterBreak="0">
    <w:nsid w:val="26652593"/>
    <w:multiLevelType w:val="hybridMultilevel"/>
    <w:tmpl w:val="A66AB2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4" w15:restartNumberingAfterBreak="0">
    <w:nsid w:val="268B6770"/>
    <w:multiLevelType w:val="multilevel"/>
    <w:tmpl w:val="E500F192"/>
    <w:lvl w:ilvl="0">
      <w:start w:val="3"/>
      <w:numFmt w:val="decimal"/>
      <w:lvlText w:val="%1"/>
      <w:lvlJc w:val="left"/>
      <w:pPr>
        <w:ind w:left="720" w:hanging="720"/>
      </w:pPr>
      <w:rPr>
        <w:rFonts w:hint="default"/>
      </w:rPr>
    </w:lvl>
    <w:lvl w:ilvl="1">
      <w:start w:val="1"/>
      <w:numFmt w:val="decimal"/>
      <w:lvlText w:val="%1.%2"/>
      <w:lvlJc w:val="left"/>
      <w:pPr>
        <w:ind w:left="1680" w:hanging="720"/>
      </w:pPr>
      <w:rPr>
        <w:rFonts w:hint="default"/>
      </w:rPr>
    </w:lvl>
    <w:lvl w:ilvl="2">
      <w:start w:val="9"/>
      <w:numFmt w:val="decimal"/>
      <w:lvlText w:val="%1.%2.%3"/>
      <w:lvlJc w:val="left"/>
      <w:pPr>
        <w:ind w:left="2640" w:hanging="720"/>
      </w:pPr>
      <w:rPr>
        <w:rFonts w:hint="default"/>
      </w:rPr>
    </w:lvl>
    <w:lvl w:ilvl="3">
      <w:start w:val="1"/>
      <w:numFmt w:val="decimal"/>
      <w:lvlText w:val="%1.%2.%3.%4"/>
      <w:lvlJc w:val="left"/>
      <w:pPr>
        <w:ind w:left="3960" w:hanging="1080"/>
      </w:pPr>
      <w:rPr>
        <w:rFonts w:hint="default"/>
      </w:rPr>
    </w:lvl>
    <w:lvl w:ilvl="4">
      <w:start w:val="1"/>
      <w:numFmt w:val="decimal"/>
      <w:lvlText w:val="%1.%2.%3.%4.%5"/>
      <w:lvlJc w:val="left"/>
      <w:pPr>
        <w:ind w:left="4920" w:hanging="1080"/>
      </w:pPr>
      <w:rPr>
        <w:rFonts w:hint="default"/>
      </w:rPr>
    </w:lvl>
    <w:lvl w:ilvl="5">
      <w:start w:val="1"/>
      <w:numFmt w:val="decimal"/>
      <w:lvlText w:val="%1.%2.%3.%4.%5.%6"/>
      <w:lvlJc w:val="left"/>
      <w:pPr>
        <w:ind w:left="6240" w:hanging="1440"/>
      </w:pPr>
      <w:rPr>
        <w:rFonts w:hint="default"/>
      </w:rPr>
    </w:lvl>
    <w:lvl w:ilvl="6">
      <w:start w:val="1"/>
      <w:numFmt w:val="decimal"/>
      <w:lvlText w:val="%1.%2.%3.%4.%5.%6.%7"/>
      <w:lvlJc w:val="left"/>
      <w:pPr>
        <w:ind w:left="7200" w:hanging="1440"/>
      </w:pPr>
      <w:rPr>
        <w:rFonts w:hint="default"/>
      </w:rPr>
    </w:lvl>
    <w:lvl w:ilvl="7">
      <w:start w:val="1"/>
      <w:numFmt w:val="decimal"/>
      <w:lvlText w:val="%1.%2.%3.%4.%5.%6.%7.%8"/>
      <w:lvlJc w:val="left"/>
      <w:pPr>
        <w:ind w:left="8520" w:hanging="1800"/>
      </w:pPr>
      <w:rPr>
        <w:rFonts w:hint="default"/>
      </w:rPr>
    </w:lvl>
    <w:lvl w:ilvl="8">
      <w:start w:val="1"/>
      <w:numFmt w:val="decimal"/>
      <w:lvlText w:val="%1.%2.%3.%4.%5.%6.%7.%8.%9"/>
      <w:lvlJc w:val="left"/>
      <w:pPr>
        <w:ind w:left="9480" w:hanging="1800"/>
      </w:pPr>
      <w:rPr>
        <w:rFonts w:hint="default"/>
      </w:rPr>
    </w:lvl>
  </w:abstractNum>
  <w:abstractNum w:abstractNumId="65" w15:restartNumberingAfterBreak="0">
    <w:nsid w:val="269726D6"/>
    <w:multiLevelType w:val="hybridMultilevel"/>
    <w:tmpl w:val="755E2EFA"/>
    <w:lvl w:ilvl="0" w:tplc="FCA871B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27064232"/>
    <w:multiLevelType w:val="multilevel"/>
    <w:tmpl w:val="5D9451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28AD1E77"/>
    <w:multiLevelType w:val="hybridMultilevel"/>
    <w:tmpl w:val="C2B88FE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8" w15:restartNumberingAfterBreak="0">
    <w:nsid w:val="28BE3AFB"/>
    <w:multiLevelType w:val="hybridMultilevel"/>
    <w:tmpl w:val="55063C20"/>
    <w:lvl w:ilvl="0" w:tplc="FF783B4E">
      <w:start w:val="1"/>
      <w:numFmt w:val="decimal"/>
      <w:lvlText w:val="%1."/>
      <w:lvlJc w:val="left"/>
      <w:pPr>
        <w:ind w:left="1080" w:hanging="360"/>
      </w:pPr>
      <w:rPr>
        <w:rFonts w:ascii="Segoe UI" w:hAnsi="Segoe UI" w:cs="Segoe UI" w:hint="default"/>
        <w:b w:val="0"/>
        <w:sz w:val="20"/>
        <w:szCs w:val="20"/>
      </w:rPr>
    </w:lvl>
    <w:lvl w:ilvl="1" w:tplc="FCD2A8A2">
      <w:start w:val="1"/>
      <w:numFmt w:val="lowerLetter"/>
      <w:lvlText w:val="%2."/>
      <w:lvlJc w:val="left"/>
      <w:pPr>
        <w:ind w:left="1800" w:hanging="360"/>
      </w:pPr>
      <w:rPr>
        <w:rFonts w:ascii="Segoe UI" w:hAnsi="Segoe UI" w:cs="Segoe UI" w:hint="default"/>
        <w:sz w:val="22"/>
        <w:szCs w:val="22"/>
      </w:rPr>
    </w:lvl>
    <w:lvl w:ilvl="2" w:tplc="C63EF06A">
      <w:start w:val="1"/>
      <w:numFmt w:val="lowerRoman"/>
      <w:lvlText w:val="%3."/>
      <w:lvlJc w:val="right"/>
      <w:pPr>
        <w:ind w:left="2520" w:hanging="180"/>
      </w:pPr>
      <w:rPr>
        <w:b w:val="0"/>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28E524D3"/>
    <w:multiLevelType w:val="hybridMultilevel"/>
    <w:tmpl w:val="E0BE9CFE"/>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0" w15:restartNumberingAfterBreak="0">
    <w:nsid w:val="294E4D1F"/>
    <w:multiLevelType w:val="hybridMultilevel"/>
    <w:tmpl w:val="BA9C6418"/>
    <w:lvl w:ilvl="0" w:tplc="0409000F">
      <w:start w:val="1"/>
      <w:numFmt w:val="decimal"/>
      <w:pStyle w:val="ListBullet"/>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29671144"/>
    <w:multiLevelType w:val="hybridMultilevel"/>
    <w:tmpl w:val="7C5694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29706548"/>
    <w:multiLevelType w:val="hybridMultilevel"/>
    <w:tmpl w:val="48F8C48C"/>
    <w:lvl w:ilvl="0" w:tplc="990A98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2A111621"/>
    <w:multiLevelType w:val="hybridMultilevel"/>
    <w:tmpl w:val="457E740E"/>
    <w:lvl w:ilvl="0" w:tplc="83C24234">
      <w:start w:val="1"/>
      <w:numFmt w:val="lowerRoman"/>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4" w15:restartNumberingAfterBreak="0">
    <w:nsid w:val="2E2A38C5"/>
    <w:multiLevelType w:val="hybridMultilevel"/>
    <w:tmpl w:val="808638E8"/>
    <w:lvl w:ilvl="0" w:tplc="7CDED58A">
      <w:start w:val="1"/>
      <w:numFmt w:val="decimal"/>
      <w:lvlText w:val="%1."/>
      <w:lvlJc w:val="left"/>
      <w:pPr>
        <w:ind w:left="1080" w:hanging="360"/>
      </w:pPr>
      <w:rPr>
        <w:rFonts w:ascii="Segoe UI" w:hAnsi="Segoe UI" w:cs="Segoe UI" w:hint="default"/>
        <w:b/>
        <w:sz w:val="20"/>
        <w:szCs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5" w15:restartNumberingAfterBreak="0">
    <w:nsid w:val="2E801E8A"/>
    <w:multiLevelType w:val="hybridMultilevel"/>
    <w:tmpl w:val="ED742B6A"/>
    <w:lvl w:ilvl="0" w:tplc="D2246FAE">
      <w:start w:val="1"/>
      <w:numFmt w:val="bullet"/>
      <w:lvlText w:val="-"/>
      <w:lvlJc w:val="left"/>
      <w:pPr>
        <w:ind w:left="2160" w:hanging="360"/>
      </w:pPr>
      <w:rPr>
        <w:rFonts w:ascii="Arial" w:eastAsia="Times New Roman" w:hAnsi="Arial" w:cs="Aria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6" w15:restartNumberingAfterBreak="0">
    <w:nsid w:val="2EB763A1"/>
    <w:multiLevelType w:val="hybridMultilevel"/>
    <w:tmpl w:val="D318E952"/>
    <w:lvl w:ilvl="0" w:tplc="83C24234">
      <w:start w:val="1"/>
      <w:numFmt w:val="lowerRoman"/>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7" w15:restartNumberingAfterBreak="0">
    <w:nsid w:val="2ED96532"/>
    <w:multiLevelType w:val="multilevel"/>
    <w:tmpl w:val="48FC4BDA"/>
    <w:lvl w:ilvl="0">
      <w:start w:val="1"/>
      <w:numFmt w:val="lowerRoman"/>
      <w:lvlText w:val="%1."/>
      <w:lvlJc w:val="right"/>
      <w:pPr>
        <w:tabs>
          <w:tab w:val="num" w:pos="1620"/>
        </w:tabs>
        <w:ind w:left="1620" w:hanging="360"/>
      </w:pPr>
      <w:rPr>
        <w:rFonts w:hint="default"/>
        <w:sz w:val="20"/>
      </w:rPr>
    </w:lvl>
    <w:lvl w:ilvl="1" w:tentative="1">
      <w:start w:val="1"/>
      <w:numFmt w:val="bullet"/>
      <w:lvlText w:val="o"/>
      <w:lvlJc w:val="left"/>
      <w:pPr>
        <w:tabs>
          <w:tab w:val="num" w:pos="2340"/>
        </w:tabs>
        <w:ind w:left="2340" w:hanging="360"/>
      </w:pPr>
      <w:rPr>
        <w:rFonts w:ascii="Courier New" w:hAnsi="Courier New" w:hint="default"/>
        <w:sz w:val="20"/>
      </w:rPr>
    </w:lvl>
    <w:lvl w:ilvl="2" w:tentative="1">
      <w:start w:val="1"/>
      <w:numFmt w:val="bullet"/>
      <w:lvlText w:val=""/>
      <w:lvlJc w:val="left"/>
      <w:pPr>
        <w:tabs>
          <w:tab w:val="num" w:pos="3060"/>
        </w:tabs>
        <w:ind w:left="3060" w:hanging="360"/>
      </w:pPr>
      <w:rPr>
        <w:rFonts w:ascii="Wingdings" w:hAnsi="Wingdings" w:hint="default"/>
        <w:sz w:val="20"/>
      </w:rPr>
    </w:lvl>
    <w:lvl w:ilvl="3" w:tentative="1">
      <w:start w:val="1"/>
      <w:numFmt w:val="bullet"/>
      <w:lvlText w:val=""/>
      <w:lvlJc w:val="left"/>
      <w:pPr>
        <w:tabs>
          <w:tab w:val="num" w:pos="3780"/>
        </w:tabs>
        <w:ind w:left="3780" w:hanging="360"/>
      </w:pPr>
      <w:rPr>
        <w:rFonts w:ascii="Wingdings" w:hAnsi="Wingdings" w:hint="default"/>
        <w:sz w:val="20"/>
      </w:rPr>
    </w:lvl>
    <w:lvl w:ilvl="4" w:tentative="1">
      <w:start w:val="1"/>
      <w:numFmt w:val="bullet"/>
      <w:lvlText w:val=""/>
      <w:lvlJc w:val="left"/>
      <w:pPr>
        <w:tabs>
          <w:tab w:val="num" w:pos="4500"/>
        </w:tabs>
        <w:ind w:left="4500" w:hanging="360"/>
      </w:pPr>
      <w:rPr>
        <w:rFonts w:ascii="Wingdings" w:hAnsi="Wingdings" w:hint="default"/>
        <w:sz w:val="20"/>
      </w:rPr>
    </w:lvl>
    <w:lvl w:ilvl="5" w:tentative="1">
      <w:start w:val="1"/>
      <w:numFmt w:val="bullet"/>
      <w:lvlText w:val=""/>
      <w:lvlJc w:val="left"/>
      <w:pPr>
        <w:tabs>
          <w:tab w:val="num" w:pos="5220"/>
        </w:tabs>
        <w:ind w:left="5220" w:hanging="360"/>
      </w:pPr>
      <w:rPr>
        <w:rFonts w:ascii="Wingdings" w:hAnsi="Wingdings" w:hint="default"/>
        <w:sz w:val="20"/>
      </w:rPr>
    </w:lvl>
    <w:lvl w:ilvl="6" w:tentative="1">
      <w:start w:val="1"/>
      <w:numFmt w:val="bullet"/>
      <w:lvlText w:val=""/>
      <w:lvlJc w:val="left"/>
      <w:pPr>
        <w:tabs>
          <w:tab w:val="num" w:pos="5940"/>
        </w:tabs>
        <w:ind w:left="5940" w:hanging="360"/>
      </w:pPr>
      <w:rPr>
        <w:rFonts w:ascii="Wingdings" w:hAnsi="Wingdings" w:hint="default"/>
        <w:sz w:val="20"/>
      </w:rPr>
    </w:lvl>
    <w:lvl w:ilvl="7" w:tentative="1">
      <w:start w:val="1"/>
      <w:numFmt w:val="bullet"/>
      <w:lvlText w:val=""/>
      <w:lvlJc w:val="left"/>
      <w:pPr>
        <w:tabs>
          <w:tab w:val="num" w:pos="6660"/>
        </w:tabs>
        <w:ind w:left="6660" w:hanging="360"/>
      </w:pPr>
      <w:rPr>
        <w:rFonts w:ascii="Wingdings" w:hAnsi="Wingdings" w:hint="default"/>
        <w:sz w:val="20"/>
      </w:rPr>
    </w:lvl>
    <w:lvl w:ilvl="8" w:tentative="1">
      <w:start w:val="1"/>
      <w:numFmt w:val="bullet"/>
      <w:lvlText w:val=""/>
      <w:lvlJc w:val="left"/>
      <w:pPr>
        <w:tabs>
          <w:tab w:val="num" w:pos="7380"/>
        </w:tabs>
        <w:ind w:left="7380" w:hanging="360"/>
      </w:pPr>
      <w:rPr>
        <w:rFonts w:ascii="Wingdings" w:hAnsi="Wingdings" w:hint="default"/>
        <w:sz w:val="20"/>
      </w:rPr>
    </w:lvl>
  </w:abstractNum>
  <w:abstractNum w:abstractNumId="78" w15:restartNumberingAfterBreak="0">
    <w:nsid w:val="2FDE160D"/>
    <w:multiLevelType w:val="hybridMultilevel"/>
    <w:tmpl w:val="4B4CF0F4"/>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9" w15:restartNumberingAfterBreak="0">
    <w:nsid w:val="31C767C0"/>
    <w:multiLevelType w:val="hybridMultilevel"/>
    <w:tmpl w:val="6C988D7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0" w15:restartNumberingAfterBreak="0">
    <w:nsid w:val="321928F9"/>
    <w:multiLevelType w:val="hybridMultilevel"/>
    <w:tmpl w:val="2A1CC666"/>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15:restartNumberingAfterBreak="0">
    <w:nsid w:val="344F73A7"/>
    <w:multiLevelType w:val="hybridMultilevel"/>
    <w:tmpl w:val="192E7CE4"/>
    <w:lvl w:ilvl="0" w:tplc="04090019">
      <w:start w:val="1"/>
      <w:numFmt w:val="lowerLetter"/>
      <w:lvlText w:val="%1."/>
      <w:lvlJc w:val="left"/>
      <w:pPr>
        <w:ind w:left="1140" w:hanging="360"/>
      </w:pPr>
      <w:rPr>
        <w:rFonts w:hint="default"/>
      </w:r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82" w15:restartNumberingAfterBreak="0">
    <w:nsid w:val="35BF21DC"/>
    <w:multiLevelType w:val="multilevel"/>
    <w:tmpl w:val="72F45620"/>
    <w:lvl w:ilvl="0">
      <w:start w:val="1"/>
      <w:numFmt w:val="decimal"/>
      <w:lvlText w:val="%1."/>
      <w:lvlJc w:val="left"/>
      <w:pPr>
        <w:ind w:left="1080" w:hanging="360"/>
      </w:pPr>
      <w:rPr>
        <w:rFonts w:hint="default"/>
        <w:b/>
      </w:rPr>
    </w:lvl>
    <w:lvl w:ilvl="1">
      <w:start w:val="1"/>
      <w:numFmt w:val="decimal"/>
      <w:isLgl/>
      <w:lvlText w:val="%1.%2"/>
      <w:lvlJc w:val="left"/>
      <w:pPr>
        <w:ind w:left="1515" w:hanging="795"/>
      </w:pPr>
      <w:rPr>
        <w:rFonts w:hint="default"/>
      </w:rPr>
    </w:lvl>
    <w:lvl w:ilvl="2">
      <w:start w:val="5"/>
      <w:numFmt w:val="decimal"/>
      <w:isLgl/>
      <w:lvlText w:val="%1.%2.%3"/>
      <w:lvlJc w:val="left"/>
      <w:pPr>
        <w:ind w:left="1515" w:hanging="795"/>
      </w:pPr>
      <w:rPr>
        <w:rFonts w:hint="default"/>
      </w:rPr>
    </w:lvl>
    <w:lvl w:ilvl="3">
      <w:start w:val="1"/>
      <w:numFmt w:val="decimal"/>
      <w:isLgl/>
      <w:lvlText w:val="%1.%2.%3.%4"/>
      <w:lvlJc w:val="left"/>
      <w:pPr>
        <w:ind w:left="1515" w:hanging="795"/>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83" w15:restartNumberingAfterBreak="0">
    <w:nsid w:val="35EC6158"/>
    <w:multiLevelType w:val="hybridMultilevel"/>
    <w:tmpl w:val="9AECB6B4"/>
    <w:lvl w:ilvl="0" w:tplc="04090001">
      <w:start w:val="1"/>
      <w:numFmt w:val="bullet"/>
      <w:lvlText w:val=""/>
      <w:lvlJc w:val="left"/>
      <w:pPr>
        <w:ind w:left="1656" w:hanging="360"/>
      </w:pPr>
      <w:rPr>
        <w:rFonts w:ascii="Symbol" w:hAnsi="Symbol" w:hint="default"/>
      </w:rPr>
    </w:lvl>
    <w:lvl w:ilvl="1" w:tplc="04090003" w:tentative="1">
      <w:start w:val="1"/>
      <w:numFmt w:val="bullet"/>
      <w:lvlText w:val="o"/>
      <w:lvlJc w:val="left"/>
      <w:pPr>
        <w:ind w:left="2376" w:hanging="360"/>
      </w:pPr>
      <w:rPr>
        <w:rFonts w:ascii="Courier New" w:hAnsi="Courier New" w:cs="Courier New" w:hint="default"/>
      </w:rPr>
    </w:lvl>
    <w:lvl w:ilvl="2" w:tplc="04090005" w:tentative="1">
      <w:start w:val="1"/>
      <w:numFmt w:val="bullet"/>
      <w:lvlText w:val=""/>
      <w:lvlJc w:val="left"/>
      <w:pPr>
        <w:ind w:left="3096" w:hanging="360"/>
      </w:pPr>
      <w:rPr>
        <w:rFonts w:ascii="Wingdings" w:hAnsi="Wingdings" w:hint="default"/>
      </w:rPr>
    </w:lvl>
    <w:lvl w:ilvl="3" w:tplc="04090001" w:tentative="1">
      <w:start w:val="1"/>
      <w:numFmt w:val="bullet"/>
      <w:lvlText w:val=""/>
      <w:lvlJc w:val="left"/>
      <w:pPr>
        <w:ind w:left="3816" w:hanging="360"/>
      </w:pPr>
      <w:rPr>
        <w:rFonts w:ascii="Symbol" w:hAnsi="Symbol" w:hint="default"/>
      </w:rPr>
    </w:lvl>
    <w:lvl w:ilvl="4" w:tplc="04090003" w:tentative="1">
      <w:start w:val="1"/>
      <w:numFmt w:val="bullet"/>
      <w:lvlText w:val="o"/>
      <w:lvlJc w:val="left"/>
      <w:pPr>
        <w:ind w:left="4536" w:hanging="360"/>
      </w:pPr>
      <w:rPr>
        <w:rFonts w:ascii="Courier New" w:hAnsi="Courier New" w:cs="Courier New" w:hint="default"/>
      </w:rPr>
    </w:lvl>
    <w:lvl w:ilvl="5" w:tplc="04090005" w:tentative="1">
      <w:start w:val="1"/>
      <w:numFmt w:val="bullet"/>
      <w:lvlText w:val=""/>
      <w:lvlJc w:val="left"/>
      <w:pPr>
        <w:ind w:left="5256" w:hanging="360"/>
      </w:pPr>
      <w:rPr>
        <w:rFonts w:ascii="Wingdings" w:hAnsi="Wingdings" w:hint="default"/>
      </w:rPr>
    </w:lvl>
    <w:lvl w:ilvl="6" w:tplc="04090001" w:tentative="1">
      <w:start w:val="1"/>
      <w:numFmt w:val="bullet"/>
      <w:lvlText w:val=""/>
      <w:lvlJc w:val="left"/>
      <w:pPr>
        <w:ind w:left="5976" w:hanging="360"/>
      </w:pPr>
      <w:rPr>
        <w:rFonts w:ascii="Symbol" w:hAnsi="Symbol" w:hint="default"/>
      </w:rPr>
    </w:lvl>
    <w:lvl w:ilvl="7" w:tplc="04090003" w:tentative="1">
      <w:start w:val="1"/>
      <w:numFmt w:val="bullet"/>
      <w:lvlText w:val="o"/>
      <w:lvlJc w:val="left"/>
      <w:pPr>
        <w:ind w:left="6696" w:hanging="360"/>
      </w:pPr>
      <w:rPr>
        <w:rFonts w:ascii="Courier New" w:hAnsi="Courier New" w:cs="Courier New" w:hint="default"/>
      </w:rPr>
    </w:lvl>
    <w:lvl w:ilvl="8" w:tplc="04090005" w:tentative="1">
      <w:start w:val="1"/>
      <w:numFmt w:val="bullet"/>
      <w:lvlText w:val=""/>
      <w:lvlJc w:val="left"/>
      <w:pPr>
        <w:ind w:left="7416" w:hanging="360"/>
      </w:pPr>
      <w:rPr>
        <w:rFonts w:ascii="Wingdings" w:hAnsi="Wingdings" w:hint="default"/>
      </w:rPr>
    </w:lvl>
  </w:abstractNum>
  <w:abstractNum w:abstractNumId="84" w15:restartNumberingAfterBreak="0">
    <w:nsid w:val="364C443A"/>
    <w:multiLevelType w:val="hybridMultilevel"/>
    <w:tmpl w:val="18BA029A"/>
    <w:lvl w:ilvl="0" w:tplc="99CED9A4">
      <w:start w:val="1"/>
      <w:numFmt w:val="lowerLetter"/>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5" w15:restartNumberingAfterBreak="0">
    <w:nsid w:val="366D27D8"/>
    <w:multiLevelType w:val="hybridMultilevel"/>
    <w:tmpl w:val="84BA54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6" w15:restartNumberingAfterBreak="0">
    <w:nsid w:val="36D66669"/>
    <w:multiLevelType w:val="hybridMultilevel"/>
    <w:tmpl w:val="390E57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38113295"/>
    <w:multiLevelType w:val="hybridMultilevel"/>
    <w:tmpl w:val="A7C4ADF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8" w15:restartNumberingAfterBreak="0">
    <w:nsid w:val="38F1466E"/>
    <w:multiLevelType w:val="hybridMultilevel"/>
    <w:tmpl w:val="808638E8"/>
    <w:lvl w:ilvl="0" w:tplc="7CDED58A">
      <w:start w:val="1"/>
      <w:numFmt w:val="decimal"/>
      <w:lvlText w:val="%1."/>
      <w:lvlJc w:val="left"/>
      <w:pPr>
        <w:ind w:left="1080" w:hanging="360"/>
      </w:pPr>
      <w:rPr>
        <w:rFonts w:ascii="Segoe UI" w:hAnsi="Segoe UI" w:cs="Segoe UI" w:hint="default"/>
        <w:b/>
        <w:sz w:val="20"/>
        <w:szCs w:val="2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9" w15:restartNumberingAfterBreak="0">
    <w:nsid w:val="39424DBD"/>
    <w:multiLevelType w:val="singleLevel"/>
    <w:tmpl w:val="5DCCBB30"/>
    <w:lvl w:ilvl="0">
      <w:start w:val="1"/>
      <w:numFmt w:val="bullet"/>
      <w:pStyle w:val="Bullet1"/>
      <w:lvlText w:val=""/>
      <w:lvlJc w:val="left"/>
      <w:pPr>
        <w:tabs>
          <w:tab w:val="num" w:pos="360"/>
        </w:tabs>
        <w:ind w:left="360" w:hanging="360"/>
      </w:pPr>
      <w:rPr>
        <w:rFonts w:ascii="Symbol" w:hAnsi="Symbol" w:hint="default"/>
      </w:rPr>
    </w:lvl>
  </w:abstractNum>
  <w:abstractNum w:abstractNumId="90" w15:restartNumberingAfterBreak="0">
    <w:nsid w:val="39C033C5"/>
    <w:multiLevelType w:val="multilevel"/>
    <w:tmpl w:val="BA30698E"/>
    <w:lvl w:ilvl="0">
      <w:start w:val="1"/>
      <w:numFmt w:val="decimal"/>
      <w:lvlText w:val="%1."/>
      <w:lvlJc w:val="left"/>
      <w:pPr>
        <w:ind w:left="720" w:hanging="360"/>
      </w:pPr>
      <w:rPr>
        <w:rFonts w:hint="default"/>
        <w:color w:val="auto"/>
        <w:sz w:val="32"/>
        <w:szCs w:val="32"/>
      </w:rPr>
    </w:lvl>
    <w:lvl w:ilvl="1">
      <w:start w:val="1"/>
      <w:numFmt w:val="decimal"/>
      <w:isLgl/>
      <w:lvlText w:val="%1.%2."/>
      <w:lvlJc w:val="left"/>
      <w:pPr>
        <w:ind w:left="1260" w:hanging="720"/>
      </w:pPr>
      <w:rPr>
        <w:rFonts w:hint="default"/>
      </w:rPr>
    </w:lvl>
    <w:lvl w:ilvl="2">
      <w:start w:val="1"/>
      <w:numFmt w:val="decimal"/>
      <w:isLgl/>
      <w:lvlText w:val="4.%2.%3."/>
      <w:lvlJc w:val="left"/>
      <w:pPr>
        <w:ind w:left="1440" w:hanging="720"/>
      </w:pPr>
      <w:rPr>
        <w:rFonts w:hint="default"/>
        <w:b w:val="0"/>
      </w:rPr>
    </w:lvl>
    <w:lvl w:ilvl="3">
      <w:start w:val="1"/>
      <w:numFmt w:val="decimal"/>
      <w:isLgl/>
      <w:lvlText w:val="4.%2.%3.%4."/>
      <w:lvlJc w:val="left"/>
      <w:pPr>
        <w:ind w:left="198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3240" w:hanging="180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960" w:hanging="2160"/>
      </w:pPr>
      <w:rPr>
        <w:rFonts w:hint="default"/>
      </w:rPr>
    </w:lvl>
  </w:abstractNum>
  <w:abstractNum w:abstractNumId="91" w15:restartNumberingAfterBreak="0">
    <w:nsid w:val="39DB55A5"/>
    <w:multiLevelType w:val="multilevel"/>
    <w:tmpl w:val="AC720F54"/>
    <w:lvl w:ilvl="0">
      <w:start w:val="5"/>
      <w:numFmt w:val="decimal"/>
      <w:lvlText w:val="%1."/>
      <w:lvlJc w:val="left"/>
      <w:pPr>
        <w:ind w:left="360" w:hanging="360"/>
      </w:pPr>
      <w:rPr>
        <w:rFonts w:hint="default"/>
      </w:rPr>
    </w:lvl>
    <w:lvl w:ilvl="1">
      <w:start w:val="4"/>
      <w:numFmt w:val="decimal"/>
      <w:isLgl/>
      <w:lvlText w:val="%1.1."/>
      <w:lvlJc w:val="left"/>
      <w:pPr>
        <w:ind w:left="1080" w:hanging="720"/>
      </w:pPr>
      <w:rPr>
        <w:rFonts w:hint="default"/>
      </w:rPr>
    </w:lvl>
    <w:lvl w:ilvl="2">
      <w:start w:val="1"/>
      <w:numFmt w:val="decimal"/>
      <w:isLgl/>
      <w:lvlText w:val="%1.%2.%3."/>
      <w:lvlJc w:val="left"/>
      <w:pPr>
        <w:ind w:left="1440" w:hanging="720"/>
      </w:pPr>
      <w:rPr>
        <w:rFonts w:hint="default"/>
        <w:b w:val="0"/>
        <w:sz w:val="28"/>
        <w:szCs w:val="28"/>
      </w:rPr>
    </w:lvl>
    <w:lvl w:ilvl="3">
      <w:start w:val="1"/>
      <w:numFmt w:val="decimal"/>
      <w:isLgl/>
      <w:lvlText w:val="%1.%3.4.1."/>
      <w:lvlJc w:val="left"/>
      <w:pPr>
        <w:ind w:left="2160" w:hanging="1080"/>
      </w:pPr>
      <w:rPr>
        <w:rFonts w:hint="default"/>
        <w:i w:val="0"/>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680" w:hanging="1800"/>
      </w:pPr>
      <w:rPr>
        <w:rFonts w:hint="default"/>
      </w:rPr>
    </w:lvl>
  </w:abstractNum>
  <w:abstractNum w:abstractNumId="92" w15:restartNumberingAfterBreak="0">
    <w:nsid w:val="3B045346"/>
    <w:multiLevelType w:val="hybridMultilevel"/>
    <w:tmpl w:val="E258F764"/>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3" w15:restartNumberingAfterBreak="0">
    <w:nsid w:val="3D257638"/>
    <w:multiLevelType w:val="hybridMultilevel"/>
    <w:tmpl w:val="55063C20"/>
    <w:lvl w:ilvl="0" w:tplc="FF783B4E">
      <w:start w:val="1"/>
      <w:numFmt w:val="decimal"/>
      <w:lvlText w:val="%1."/>
      <w:lvlJc w:val="left"/>
      <w:pPr>
        <w:ind w:left="1080" w:hanging="360"/>
      </w:pPr>
      <w:rPr>
        <w:rFonts w:ascii="Segoe UI" w:hAnsi="Segoe UI" w:cs="Segoe UI" w:hint="default"/>
        <w:b w:val="0"/>
        <w:sz w:val="20"/>
        <w:szCs w:val="20"/>
      </w:rPr>
    </w:lvl>
    <w:lvl w:ilvl="1" w:tplc="FCD2A8A2">
      <w:start w:val="1"/>
      <w:numFmt w:val="lowerLetter"/>
      <w:lvlText w:val="%2."/>
      <w:lvlJc w:val="left"/>
      <w:pPr>
        <w:ind w:left="1800" w:hanging="360"/>
      </w:pPr>
      <w:rPr>
        <w:rFonts w:ascii="Segoe UI" w:hAnsi="Segoe UI" w:cs="Segoe UI" w:hint="default"/>
        <w:sz w:val="22"/>
        <w:szCs w:val="22"/>
      </w:rPr>
    </w:lvl>
    <w:lvl w:ilvl="2" w:tplc="C63EF06A">
      <w:start w:val="1"/>
      <w:numFmt w:val="lowerRoman"/>
      <w:lvlText w:val="%3."/>
      <w:lvlJc w:val="right"/>
      <w:pPr>
        <w:ind w:left="2520" w:hanging="180"/>
      </w:pPr>
      <w:rPr>
        <w:b w:val="0"/>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4" w15:restartNumberingAfterBreak="0">
    <w:nsid w:val="3E905146"/>
    <w:multiLevelType w:val="hybridMultilevel"/>
    <w:tmpl w:val="4A2C0C7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5" w15:restartNumberingAfterBreak="0">
    <w:nsid w:val="3EBC6683"/>
    <w:multiLevelType w:val="hybridMultilevel"/>
    <w:tmpl w:val="0266763E"/>
    <w:lvl w:ilvl="0" w:tplc="60B6BA48">
      <w:start w:val="1"/>
      <w:numFmt w:val="decimal"/>
      <w:lvlText w:val="%1."/>
      <w:lvlJc w:val="left"/>
      <w:pPr>
        <w:ind w:left="3155" w:hanging="360"/>
      </w:pPr>
      <w:rPr>
        <w:rFonts w:hint="default"/>
      </w:rPr>
    </w:lvl>
    <w:lvl w:ilvl="1" w:tplc="04090019">
      <w:start w:val="1"/>
      <w:numFmt w:val="lowerLetter"/>
      <w:lvlText w:val="%2."/>
      <w:lvlJc w:val="left"/>
      <w:pPr>
        <w:ind w:left="1440" w:hanging="360"/>
      </w:pPr>
    </w:lvl>
    <w:lvl w:ilvl="2" w:tplc="04090019">
      <w:start w:val="1"/>
      <w:numFmt w:val="lowerLetter"/>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15:restartNumberingAfterBreak="0">
    <w:nsid w:val="401F2D8B"/>
    <w:multiLevelType w:val="hybridMultilevel"/>
    <w:tmpl w:val="6C988D7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15:restartNumberingAfterBreak="0">
    <w:nsid w:val="40AC41F9"/>
    <w:multiLevelType w:val="multilevel"/>
    <w:tmpl w:val="6610E618"/>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98" w15:restartNumberingAfterBreak="0">
    <w:nsid w:val="41FD393F"/>
    <w:multiLevelType w:val="hybridMultilevel"/>
    <w:tmpl w:val="5344D0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4214388F"/>
    <w:multiLevelType w:val="hybridMultilevel"/>
    <w:tmpl w:val="E996AC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42340091"/>
    <w:multiLevelType w:val="hybridMultilevel"/>
    <w:tmpl w:val="C0308794"/>
    <w:lvl w:ilvl="0" w:tplc="DC3A241A">
      <w:start w:val="1"/>
      <w:numFmt w:val="decimal"/>
      <w:lvlText w:val="%1."/>
      <w:lvlJc w:val="left"/>
      <w:pPr>
        <w:ind w:left="720" w:hanging="360"/>
      </w:pPr>
      <w:rPr>
        <w:rFonts w:hint="default"/>
        <w:b w:val="0"/>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15:restartNumberingAfterBreak="0">
    <w:nsid w:val="45AA3CA8"/>
    <w:multiLevelType w:val="hybridMultilevel"/>
    <w:tmpl w:val="DCC65A5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2" w15:restartNumberingAfterBreak="0">
    <w:nsid w:val="45BE3C34"/>
    <w:multiLevelType w:val="hybridMultilevel"/>
    <w:tmpl w:val="F76A66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15:restartNumberingAfterBreak="0">
    <w:nsid w:val="46641BC4"/>
    <w:multiLevelType w:val="multilevel"/>
    <w:tmpl w:val="5F92E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47E60E78"/>
    <w:multiLevelType w:val="hybridMultilevel"/>
    <w:tmpl w:val="99224F5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15:restartNumberingAfterBreak="0">
    <w:nsid w:val="48A94B2E"/>
    <w:multiLevelType w:val="hybridMultilevel"/>
    <w:tmpl w:val="C45210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49A27F17"/>
    <w:multiLevelType w:val="hybridMultilevel"/>
    <w:tmpl w:val="778A4AE0"/>
    <w:lvl w:ilvl="0" w:tplc="1994AA0E">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7" w15:restartNumberingAfterBreak="0">
    <w:nsid w:val="49B1541D"/>
    <w:multiLevelType w:val="hybridMultilevel"/>
    <w:tmpl w:val="6C988D7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8" w15:restartNumberingAfterBreak="0">
    <w:nsid w:val="4A2520F7"/>
    <w:multiLevelType w:val="hybridMultilevel"/>
    <w:tmpl w:val="C710618E"/>
    <w:lvl w:ilvl="0" w:tplc="83C24234">
      <w:start w:val="1"/>
      <w:numFmt w:val="lowerRoman"/>
      <w:lvlText w:val="%1."/>
      <w:lvlJc w:val="left"/>
      <w:pPr>
        <w:ind w:left="1860" w:hanging="360"/>
      </w:pPr>
      <w:rPr>
        <w:rFonts w:hint="default"/>
      </w:rPr>
    </w:lvl>
    <w:lvl w:ilvl="1" w:tplc="04090019" w:tentative="1">
      <w:start w:val="1"/>
      <w:numFmt w:val="lowerLetter"/>
      <w:lvlText w:val="%2."/>
      <w:lvlJc w:val="left"/>
      <w:pPr>
        <w:ind w:left="2580" w:hanging="360"/>
      </w:pPr>
    </w:lvl>
    <w:lvl w:ilvl="2" w:tplc="0409001B" w:tentative="1">
      <w:start w:val="1"/>
      <w:numFmt w:val="lowerRoman"/>
      <w:lvlText w:val="%3."/>
      <w:lvlJc w:val="right"/>
      <w:pPr>
        <w:ind w:left="3300" w:hanging="180"/>
      </w:pPr>
    </w:lvl>
    <w:lvl w:ilvl="3" w:tplc="0409000F" w:tentative="1">
      <w:start w:val="1"/>
      <w:numFmt w:val="decimal"/>
      <w:lvlText w:val="%4."/>
      <w:lvlJc w:val="left"/>
      <w:pPr>
        <w:ind w:left="4020" w:hanging="360"/>
      </w:pPr>
    </w:lvl>
    <w:lvl w:ilvl="4" w:tplc="04090019" w:tentative="1">
      <w:start w:val="1"/>
      <w:numFmt w:val="lowerLetter"/>
      <w:lvlText w:val="%5."/>
      <w:lvlJc w:val="left"/>
      <w:pPr>
        <w:ind w:left="4740" w:hanging="360"/>
      </w:pPr>
    </w:lvl>
    <w:lvl w:ilvl="5" w:tplc="0409001B" w:tentative="1">
      <w:start w:val="1"/>
      <w:numFmt w:val="lowerRoman"/>
      <w:lvlText w:val="%6."/>
      <w:lvlJc w:val="right"/>
      <w:pPr>
        <w:ind w:left="5460" w:hanging="180"/>
      </w:pPr>
    </w:lvl>
    <w:lvl w:ilvl="6" w:tplc="0409000F" w:tentative="1">
      <w:start w:val="1"/>
      <w:numFmt w:val="decimal"/>
      <w:lvlText w:val="%7."/>
      <w:lvlJc w:val="left"/>
      <w:pPr>
        <w:ind w:left="6180" w:hanging="360"/>
      </w:pPr>
    </w:lvl>
    <w:lvl w:ilvl="7" w:tplc="04090019" w:tentative="1">
      <w:start w:val="1"/>
      <w:numFmt w:val="lowerLetter"/>
      <w:lvlText w:val="%8."/>
      <w:lvlJc w:val="left"/>
      <w:pPr>
        <w:ind w:left="6900" w:hanging="360"/>
      </w:pPr>
    </w:lvl>
    <w:lvl w:ilvl="8" w:tplc="0409001B" w:tentative="1">
      <w:start w:val="1"/>
      <w:numFmt w:val="lowerRoman"/>
      <w:lvlText w:val="%9."/>
      <w:lvlJc w:val="right"/>
      <w:pPr>
        <w:ind w:left="7620" w:hanging="180"/>
      </w:pPr>
    </w:lvl>
  </w:abstractNum>
  <w:abstractNum w:abstractNumId="109" w15:restartNumberingAfterBreak="0">
    <w:nsid w:val="4A28205E"/>
    <w:multiLevelType w:val="multilevel"/>
    <w:tmpl w:val="44A28B0C"/>
    <w:lvl w:ilvl="0">
      <w:start w:val="1"/>
      <w:numFmt w:val="decimal"/>
      <w:lvlText w:val="%1."/>
      <w:lvlJc w:val="left"/>
      <w:pPr>
        <w:ind w:left="1080" w:hanging="360"/>
      </w:pPr>
      <w:rPr>
        <w:rFonts w:hint="default"/>
        <w:b/>
      </w:rPr>
    </w:lvl>
    <w:lvl w:ilvl="1">
      <w:start w:val="1"/>
      <w:numFmt w:val="decimal"/>
      <w:isLgl/>
      <w:lvlText w:val="%1.%2"/>
      <w:lvlJc w:val="left"/>
      <w:pPr>
        <w:ind w:left="1515" w:hanging="795"/>
      </w:pPr>
      <w:rPr>
        <w:rFonts w:hint="default"/>
      </w:rPr>
    </w:lvl>
    <w:lvl w:ilvl="2">
      <w:start w:val="5"/>
      <w:numFmt w:val="decimal"/>
      <w:isLgl/>
      <w:lvlText w:val="%1.%2.%3"/>
      <w:lvlJc w:val="left"/>
      <w:pPr>
        <w:ind w:left="1515" w:hanging="795"/>
      </w:pPr>
      <w:rPr>
        <w:rFonts w:hint="default"/>
      </w:rPr>
    </w:lvl>
    <w:lvl w:ilvl="3">
      <w:start w:val="1"/>
      <w:numFmt w:val="decimal"/>
      <w:isLgl/>
      <w:lvlText w:val="%1.%2.%3.%4"/>
      <w:lvlJc w:val="left"/>
      <w:pPr>
        <w:ind w:left="1515" w:hanging="795"/>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110" w15:restartNumberingAfterBreak="0">
    <w:nsid w:val="4AE910F4"/>
    <w:multiLevelType w:val="multilevel"/>
    <w:tmpl w:val="DCAE96B8"/>
    <w:lvl w:ilvl="0">
      <w:start w:val="1"/>
      <w:numFmt w:val="decimal"/>
      <w:lvlText w:val="%1."/>
      <w:lvlJc w:val="left"/>
      <w:pPr>
        <w:ind w:left="360" w:hanging="360"/>
      </w:pPr>
    </w:lvl>
    <w:lvl w:ilvl="1">
      <w:start w:val="1"/>
      <w:numFmt w:val="decimal"/>
      <w:isLgl/>
      <w:lvlText w:val="%1.%2."/>
      <w:lvlJc w:val="left"/>
      <w:pPr>
        <w:ind w:left="1677" w:hanging="765"/>
      </w:pPr>
      <w:rPr>
        <w:rFonts w:hint="default"/>
      </w:rPr>
    </w:lvl>
    <w:lvl w:ilvl="2">
      <w:start w:val="2"/>
      <w:numFmt w:val="decimal"/>
      <w:isLgl/>
      <w:lvlText w:val="%1.%2.%3."/>
      <w:lvlJc w:val="left"/>
      <w:pPr>
        <w:ind w:left="2589" w:hanging="765"/>
      </w:pPr>
      <w:rPr>
        <w:rFonts w:hint="default"/>
      </w:rPr>
    </w:lvl>
    <w:lvl w:ilvl="3">
      <w:start w:val="1"/>
      <w:numFmt w:val="decimal"/>
      <w:isLgl/>
      <w:lvlText w:val="%1.%2.%3.%4."/>
      <w:lvlJc w:val="left"/>
      <w:pPr>
        <w:ind w:left="3816" w:hanging="1080"/>
      </w:pPr>
      <w:rPr>
        <w:rFonts w:hint="default"/>
      </w:rPr>
    </w:lvl>
    <w:lvl w:ilvl="4">
      <w:start w:val="1"/>
      <w:numFmt w:val="decimal"/>
      <w:isLgl/>
      <w:lvlText w:val="%1.%2.%3.%4.%5."/>
      <w:lvlJc w:val="left"/>
      <w:pPr>
        <w:ind w:left="4728" w:hanging="1080"/>
      </w:pPr>
      <w:rPr>
        <w:rFonts w:hint="default"/>
      </w:rPr>
    </w:lvl>
    <w:lvl w:ilvl="5">
      <w:start w:val="1"/>
      <w:numFmt w:val="decimal"/>
      <w:isLgl/>
      <w:lvlText w:val="%1.%2.%3.%4.%5.%6."/>
      <w:lvlJc w:val="left"/>
      <w:pPr>
        <w:ind w:left="6000" w:hanging="1440"/>
      </w:pPr>
      <w:rPr>
        <w:rFonts w:hint="default"/>
      </w:rPr>
    </w:lvl>
    <w:lvl w:ilvl="6">
      <w:start w:val="1"/>
      <w:numFmt w:val="decimal"/>
      <w:isLgl/>
      <w:lvlText w:val="%1.%2.%3.%4.%5.%6.%7."/>
      <w:lvlJc w:val="left"/>
      <w:pPr>
        <w:ind w:left="6912" w:hanging="1440"/>
      </w:pPr>
      <w:rPr>
        <w:rFonts w:hint="default"/>
      </w:rPr>
    </w:lvl>
    <w:lvl w:ilvl="7">
      <w:start w:val="1"/>
      <w:numFmt w:val="decimal"/>
      <w:isLgl/>
      <w:lvlText w:val="%1.%2.%3.%4.%5.%6.%7.%8."/>
      <w:lvlJc w:val="left"/>
      <w:pPr>
        <w:ind w:left="8184" w:hanging="1800"/>
      </w:pPr>
      <w:rPr>
        <w:rFonts w:hint="default"/>
      </w:rPr>
    </w:lvl>
    <w:lvl w:ilvl="8">
      <w:start w:val="1"/>
      <w:numFmt w:val="decimal"/>
      <w:isLgl/>
      <w:lvlText w:val="%1.%2.%3.%4.%5.%6.%7.%8.%9."/>
      <w:lvlJc w:val="left"/>
      <w:pPr>
        <w:ind w:left="9096" w:hanging="1800"/>
      </w:pPr>
      <w:rPr>
        <w:rFonts w:hint="default"/>
      </w:rPr>
    </w:lvl>
  </w:abstractNum>
  <w:abstractNum w:abstractNumId="111" w15:restartNumberingAfterBreak="0">
    <w:nsid w:val="4B3908AB"/>
    <w:multiLevelType w:val="multilevel"/>
    <w:tmpl w:val="5F92E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4B7D4FBE"/>
    <w:multiLevelType w:val="hybridMultilevel"/>
    <w:tmpl w:val="D808523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3" w15:restartNumberingAfterBreak="0">
    <w:nsid w:val="4BA25465"/>
    <w:multiLevelType w:val="multilevel"/>
    <w:tmpl w:val="0B587714"/>
    <w:lvl w:ilvl="0">
      <w:start w:val="1"/>
      <w:numFmt w:val="decimal"/>
      <w:lvlText w:val="%1."/>
      <w:lvlJc w:val="left"/>
      <w:pPr>
        <w:ind w:left="720" w:hanging="360"/>
      </w:pPr>
      <w:rPr>
        <w:rFonts w:hint="default"/>
        <w:sz w:val="20"/>
        <w:szCs w:val="20"/>
      </w:rPr>
    </w:lvl>
    <w:lvl w:ilvl="1">
      <w:start w:val="3"/>
      <w:numFmt w:val="decimal"/>
      <w:isLgl/>
      <w:lvlText w:val="%1.%2"/>
      <w:lvlJc w:val="left"/>
      <w:pPr>
        <w:ind w:left="1152" w:hanging="720"/>
      </w:pPr>
      <w:rPr>
        <w:rFonts w:hint="default"/>
      </w:rPr>
    </w:lvl>
    <w:lvl w:ilvl="2">
      <w:start w:val="1"/>
      <w:numFmt w:val="decimal"/>
      <w:isLgl/>
      <w:lvlText w:val="%1.%2.%3"/>
      <w:lvlJc w:val="left"/>
      <w:pPr>
        <w:ind w:left="1224" w:hanging="720"/>
      </w:pPr>
      <w:rPr>
        <w:rFonts w:hint="default"/>
      </w:rPr>
    </w:lvl>
    <w:lvl w:ilvl="3">
      <w:start w:val="1"/>
      <w:numFmt w:val="decimal"/>
      <w:isLgl/>
      <w:lvlText w:val="%1.%2.%3.%4"/>
      <w:lvlJc w:val="left"/>
      <w:pPr>
        <w:ind w:left="1656" w:hanging="1080"/>
      </w:pPr>
      <w:rPr>
        <w:rFonts w:hint="default"/>
      </w:rPr>
    </w:lvl>
    <w:lvl w:ilvl="4">
      <w:start w:val="1"/>
      <w:numFmt w:val="decimal"/>
      <w:isLgl/>
      <w:lvlText w:val="%1.%2.%3.%4.%5"/>
      <w:lvlJc w:val="left"/>
      <w:pPr>
        <w:ind w:left="2088" w:hanging="1440"/>
      </w:pPr>
      <w:rPr>
        <w:rFonts w:hint="default"/>
      </w:rPr>
    </w:lvl>
    <w:lvl w:ilvl="5">
      <w:start w:val="1"/>
      <w:numFmt w:val="decimal"/>
      <w:isLgl/>
      <w:lvlText w:val="%1.%2.%3.%4.%5.%6"/>
      <w:lvlJc w:val="left"/>
      <w:pPr>
        <w:ind w:left="2520" w:hanging="1800"/>
      </w:pPr>
      <w:rPr>
        <w:rFonts w:hint="default"/>
      </w:rPr>
    </w:lvl>
    <w:lvl w:ilvl="6">
      <w:start w:val="1"/>
      <w:numFmt w:val="decimal"/>
      <w:isLgl/>
      <w:lvlText w:val="%1.%2.%3.%4.%5.%6.%7"/>
      <w:lvlJc w:val="left"/>
      <w:pPr>
        <w:ind w:left="2592" w:hanging="1800"/>
      </w:pPr>
      <w:rPr>
        <w:rFonts w:hint="default"/>
      </w:rPr>
    </w:lvl>
    <w:lvl w:ilvl="7">
      <w:start w:val="1"/>
      <w:numFmt w:val="decimal"/>
      <w:isLgl/>
      <w:lvlText w:val="%1.%2.%3.%4.%5.%6.%7.%8"/>
      <w:lvlJc w:val="left"/>
      <w:pPr>
        <w:ind w:left="3024" w:hanging="2160"/>
      </w:pPr>
      <w:rPr>
        <w:rFonts w:hint="default"/>
      </w:rPr>
    </w:lvl>
    <w:lvl w:ilvl="8">
      <w:start w:val="1"/>
      <w:numFmt w:val="decimal"/>
      <w:isLgl/>
      <w:lvlText w:val="%1.%2.%3.%4.%5.%6.%7.%8.%9"/>
      <w:lvlJc w:val="left"/>
      <w:pPr>
        <w:ind w:left="3456" w:hanging="2520"/>
      </w:pPr>
      <w:rPr>
        <w:rFonts w:hint="default"/>
      </w:rPr>
    </w:lvl>
  </w:abstractNum>
  <w:abstractNum w:abstractNumId="114" w15:restartNumberingAfterBreak="0">
    <w:nsid w:val="4C232A84"/>
    <w:multiLevelType w:val="multilevel"/>
    <w:tmpl w:val="1924EA4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val="0"/>
      </w:rPr>
    </w:lvl>
    <w:lvl w:ilvl="3">
      <w:start w:val="1"/>
      <w:numFmt w:val="decimal"/>
      <w:lvlText w:val="%1.5.2.%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5" w15:restartNumberingAfterBreak="0">
    <w:nsid w:val="4CD14651"/>
    <w:multiLevelType w:val="hybridMultilevel"/>
    <w:tmpl w:val="778A4AE0"/>
    <w:lvl w:ilvl="0" w:tplc="1994AA0E">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15:restartNumberingAfterBreak="0">
    <w:nsid w:val="4E607350"/>
    <w:multiLevelType w:val="multilevel"/>
    <w:tmpl w:val="5F92E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4E6C5773"/>
    <w:multiLevelType w:val="multilevel"/>
    <w:tmpl w:val="592EAA22"/>
    <w:lvl w:ilvl="0">
      <w:start w:val="1"/>
      <w:numFmt w:val="decimal"/>
      <w:lvlText w:val="%1."/>
      <w:lvlJc w:val="left"/>
      <w:pPr>
        <w:ind w:left="1584" w:hanging="360"/>
      </w:pPr>
      <w:rPr>
        <w:rFonts w:hint="default"/>
      </w:rPr>
    </w:lvl>
    <w:lvl w:ilvl="1">
      <w:start w:val="1"/>
      <w:numFmt w:val="decimal"/>
      <w:isLgl/>
      <w:lvlText w:val="%1.%2."/>
      <w:lvlJc w:val="left"/>
      <w:pPr>
        <w:ind w:left="2734" w:hanging="720"/>
      </w:pPr>
      <w:rPr>
        <w:rFonts w:hint="default"/>
      </w:rPr>
    </w:lvl>
    <w:lvl w:ilvl="2">
      <w:start w:val="1"/>
      <w:numFmt w:val="decimal"/>
      <w:isLgl/>
      <w:lvlText w:val="%1.%2.%3."/>
      <w:lvlJc w:val="left"/>
      <w:pPr>
        <w:ind w:left="3524" w:hanging="720"/>
      </w:pPr>
      <w:rPr>
        <w:rFonts w:hint="default"/>
      </w:rPr>
    </w:lvl>
    <w:lvl w:ilvl="3">
      <w:start w:val="1"/>
      <w:numFmt w:val="decimal"/>
      <w:isLgl/>
      <w:lvlText w:val="%1.%2.%3.%4."/>
      <w:lvlJc w:val="left"/>
      <w:pPr>
        <w:ind w:left="4674" w:hanging="1080"/>
      </w:pPr>
      <w:rPr>
        <w:rFonts w:hint="default"/>
        <w:i w:val="0"/>
      </w:rPr>
    </w:lvl>
    <w:lvl w:ilvl="4">
      <w:start w:val="1"/>
      <w:numFmt w:val="decimal"/>
      <w:isLgl/>
      <w:lvlText w:val="%1.%2.%3.%4.%5."/>
      <w:lvlJc w:val="left"/>
      <w:pPr>
        <w:ind w:left="5464" w:hanging="1080"/>
      </w:pPr>
      <w:rPr>
        <w:rFonts w:hint="default"/>
      </w:rPr>
    </w:lvl>
    <w:lvl w:ilvl="5">
      <w:start w:val="1"/>
      <w:numFmt w:val="decimal"/>
      <w:isLgl/>
      <w:lvlText w:val="%1.%2.%3.%4.%5.%6."/>
      <w:lvlJc w:val="left"/>
      <w:pPr>
        <w:ind w:left="6614" w:hanging="1440"/>
      </w:pPr>
      <w:rPr>
        <w:rFonts w:hint="default"/>
      </w:rPr>
    </w:lvl>
    <w:lvl w:ilvl="6">
      <w:start w:val="1"/>
      <w:numFmt w:val="decimal"/>
      <w:isLgl/>
      <w:lvlText w:val="%1.%2.%3.%4.%5.%6.%7."/>
      <w:lvlJc w:val="left"/>
      <w:pPr>
        <w:ind w:left="7764" w:hanging="1800"/>
      </w:pPr>
      <w:rPr>
        <w:rFonts w:hint="default"/>
      </w:rPr>
    </w:lvl>
    <w:lvl w:ilvl="7">
      <w:start w:val="1"/>
      <w:numFmt w:val="decimal"/>
      <w:isLgl/>
      <w:lvlText w:val="%1.%2.%3.%4.%5.%6.%7.%8."/>
      <w:lvlJc w:val="left"/>
      <w:pPr>
        <w:ind w:left="8554" w:hanging="1800"/>
      </w:pPr>
      <w:rPr>
        <w:rFonts w:hint="default"/>
      </w:rPr>
    </w:lvl>
    <w:lvl w:ilvl="8">
      <w:start w:val="1"/>
      <w:numFmt w:val="decimal"/>
      <w:isLgl/>
      <w:lvlText w:val="%1.%2.%3.%4.%5.%6.%7.%8.%9."/>
      <w:lvlJc w:val="left"/>
      <w:pPr>
        <w:ind w:left="9704" w:hanging="2160"/>
      </w:pPr>
      <w:rPr>
        <w:rFonts w:hint="default"/>
      </w:rPr>
    </w:lvl>
  </w:abstractNum>
  <w:abstractNum w:abstractNumId="118" w15:restartNumberingAfterBreak="0">
    <w:nsid w:val="4EBC3BCC"/>
    <w:multiLevelType w:val="multilevel"/>
    <w:tmpl w:val="88C6A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4F524592"/>
    <w:multiLevelType w:val="hybridMultilevel"/>
    <w:tmpl w:val="5A584396"/>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0" w15:restartNumberingAfterBreak="0">
    <w:nsid w:val="4F9E2EA4"/>
    <w:multiLevelType w:val="hybridMultilevel"/>
    <w:tmpl w:val="6C988D7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1" w15:restartNumberingAfterBreak="0">
    <w:nsid w:val="4FDC71A9"/>
    <w:multiLevelType w:val="multilevel"/>
    <w:tmpl w:val="574212FE"/>
    <w:lvl w:ilvl="0">
      <w:start w:val="1"/>
      <w:numFmt w:val="decimal"/>
      <w:pStyle w:val="Head1indarl"/>
      <w:lvlText w:val="%1"/>
      <w:lvlJc w:val="left"/>
      <w:pPr>
        <w:tabs>
          <w:tab w:val="num" w:pos="432"/>
        </w:tabs>
        <w:ind w:left="432" w:hanging="432"/>
      </w:pPr>
    </w:lvl>
    <w:lvl w:ilvl="1">
      <w:start w:val="1"/>
      <w:numFmt w:val="decimal"/>
      <w:pStyle w:val="Head2indarl"/>
      <w:lvlText w:val="%1.%2"/>
      <w:lvlJc w:val="left"/>
      <w:pPr>
        <w:tabs>
          <w:tab w:val="num" w:pos="936"/>
        </w:tabs>
        <w:ind w:left="936" w:hanging="576"/>
      </w:pPr>
    </w:lvl>
    <w:lvl w:ilvl="2">
      <w:start w:val="1"/>
      <w:numFmt w:val="upperLetter"/>
      <w:lvlText w:val="%3."/>
      <w:lvlJc w:val="left"/>
      <w:pPr>
        <w:tabs>
          <w:tab w:val="num" w:pos="360"/>
        </w:tabs>
        <w:ind w:left="360" w:hanging="360"/>
      </w:pPr>
    </w:lvl>
    <w:lvl w:ilvl="3">
      <w:start w:val="1"/>
      <w:numFmt w:val="decimal"/>
      <w:pStyle w:val="Head1indar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22" w15:restartNumberingAfterBreak="0">
    <w:nsid w:val="50592663"/>
    <w:multiLevelType w:val="multilevel"/>
    <w:tmpl w:val="000C26B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sz w:val="20"/>
        <w:szCs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0674094"/>
    <w:multiLevelType w:val="hybridMultilevel"/>
    <w:tmpl w:val="572C84F2"/>
    <w:lvl w:ilvl="0" w:tplc="0D5E4820">
      <w:start w:val="1"/>
      <w:numFmt w:val="bullet"/>
      <w:pStyle w:val="List"/>
      <w:lvlText w:val=""/>
      <w:lvlJc w:val="left"/>
      <w:pPr>
        <w:tabs>
          <w:tab w:val="num" w:pos="360"/>
        </w:tabs>
        <w:ind w:left="360" w:hanging="360"/>
      </w:pPr>
      <w:rPr>
        <w:rFonts w:ascii="Wingdings" w:hAnsi="Wingdings" w:hint="default"/>
        <w:sz w:val="16"/>
      </w:rPr>
    </w:lvl>
    <w:lvl w:ilvl="1" w:tplc="73FAC448" w:tentative="1">
      <w:start w:val="1"/>
      <w:numFmt w:val="bullet"/>
      <w:lvlText w:val="o"/>
      <w:lvlJc w:val="left"/>
      <w:pPr>
        <w:tabs>
          <w:tab w:val="num" w:pos="1440"/>
        </w:tabs>
        <w:ind w:left="1440" w:hanging="360"/>
      </w:pPr>
      <w:rPr>
        <w:rFonts w:ascii="Courier New" w:hAnsi="Courier New" w:hint="default"/>
      </w:rPr>
    </w:lvl>
    <w:lvl w:ilvl="2" w:tplc="B6545BB2" w:tentative="1">
      <w:start w:val="1"/>
      <w:numFmt w:val="bullet"/>
      <w:lvlText w:val=""/>
      <w:lvlJc w:val="left"/>
      <w:pPr>
        <w:tabs>
          <w:tab w:val="num" w:pos="2160"/>
        </w:tabs>
        <w:ind w:left="2160" w:hanging="360"/>
      </w:pPr>
      <w:rPr>
        <w:rFonts w:ascii="Wingdings" w:hAnsi="Wingdings" w:hint="default"/>
      </w:rPr>
    </w:lvl>
    <w:lvl w:ilvl="3" w:tplc="160E8F90" w:tentative="1">
      <w:start w:val="1"/>
      <w:numFmt w:val="bullet"/>
      <w:lvlText w:val=""/>
      <w:lvlJc w:val="left"/>
      <w:pPr>
        <w:tabs>
          <w:tab w:val="num" w:pos="2880"/>
        </w:tabs>
        <w:ind w:left="2880" w:hanging="360"/>
      </w:pPr>
      <w:rPr>
        <w:rFonts w:ascii="Symbol" w:hAnsi="Symbol" w:hint="default"/>
      </w:rPr>
    </w:lvl>
    <w:lvl w:ilvl="4" w:tplc="13725896" w:tentative="1">
      <w:start w:val="1"/>
      <w:numFmt w:val="bullet"/>
      <w:lvlText w:val="o"/>
      <w:lvlJc w:val="left"/>
      <w:pPr>
        <w:tabs>
          <w:tab w:val="num" w:pos="3600"/>
        </w:tabs>
        <w:ind w:left="3600" w:hanging="360"/>
      </w:pPr>
      <w:rPr>
        <w:rFonts w:ascii="Courier New" w:hAnsi="Courier New" w:hint="default"/>
      </w:rPr>
    </w:lvl>
    <w:lvl w:ilvl="5" w:tplc="FCAAB468" w:tentative="1">
      <w:start w:val="1"/>
      <w:numFmt w:val="bullet"/>
      <w:lvlText w:val=""/>
      <w:lvlJc w:val="left"/>
      <w:pPr>
        <w:tabs>
          <w:tab w:val="num" w:pos="4320"/>
        </w:tabs>
        <w:ind w:left="4320" w:hanging="360"/>
      </w:pPr>
      <w:rPr>
        <w:rFonts w:ascii="Wingdings" w:hAnsi="Wingdings" w:hint="default"/>
      </w:rPr>
    </w:lvl>
    <w:lvl w:ilvl="6" w:tplc="8D2076C2" w:tentative="1">
      <w:start w:val="1"/>
      <w:numFmt w:val="bullet"/>
      <w:lvlText w:val=""/>
      <w:lvlJc w:val="left"/>
      <w:pPr>
        <w:tabs>
          <w:tab w:val="num" w:pos="5040"/>
        </w:tabs>
        <w:ind w:left="5040" w:hanging="360"/>
      </w:pPr>
      <w:rPr>
        <w:rFonts w:ascii="Symbol" w:hAnsi="Symbol" w:hint="default"/>
      </w:rPr>
    </w:lvl>
    <w:lvl w:ilvl="7" w:tplc="73ECCA10" w:tentative="1">
      <w:start w:val="1"/>
      <w:numFmt w:val="bullet"/>
      <w:lvlText w:val="o"/>
      <w:lvlJc w:val="left"/>
      <w:pPr>
        <w:tabs>
          <w:tab w:val="num" w:pos="5760"/>
        </w:tabs>
        <w:ind w:left="5760" w:hanging="360"/>
      </w:pPr>
      <w:rPr>
        <w:rFonts w:ascii="Courier New" w:hAnsi="Courier New" w:hint="default"/>
      </w:rPr>
    </w:lvl>
    <w:lvl w:ilvl="8" w:tplc="4B2C46F8" w:tentative="1">
      <w:start w:val="1"/>
      <w:numFmt w:val="bullet"/>
      <w:lvlText w:val=""/>
      <w:lvlJc w:val="left"/>
      <w:pPr>
        <w:tabs>
          <w:tab w:val="num" w:pos="6480"/>
        </w:tabs>
        <w:ind w:left="6480" w:hanging="360"/>
      </w:pPr>
      <w:rPr>
        <w:rFonts w:ascii="Wingdings" w:hAnsi="Wingdings" w:hint="default"/>
      </w:rPr>
    </w:lvl>
  </w:abstractNum>
  <w:abstractNum w:abstractNumId="124" w15:restartNumberingAfterBreak="0">
    <w:nsid w:val="51696664"/>
    <w:multiLevelType w:val="hybridMultilevel"/>
    <w:tmpl w:val="99CEEAE2"/>
    <w:lvl w:ilvl="0" w:tplc="C452FF2C">
      <w:start w:val="1"/>
      <w:numFmt w:val="lowerLetter"/>
      <w:lvlText w:val="%1.)"/>
      <w:lvlJc w:val="left"/>
      <w:pPr>
        <w:ind w:left="1800" w:hanging="360"/>
      </w:pPr>
      <w:rPr>
        <w:rFonts w:hint="default"/>
      </w:rPr>
    </w:lvl>
    <w:lvl w:ilvl="1" w:tplc="0409001B">
      <w:start w:val="1"/>
      <w:numFmt w:val="lowerRoman"/>
      <w:lvlText w:val="%2."/>
      <w:lvlJc w:val="right"/>
      <w:pPr>
        <w:ind w:left="1530" w:hanging="360"/>
      </w:pPr>
    </w:lvl>
    <w:lvl w:ilvl="2" w:tplc="0409001B">
      <w:start w:val="1"/>
      <w:numFmt w:val="lowerRoman"/>
      <w:lvlText w:val="%3."/>
      <w:lvlJc w:val="right"/>
      <w:pPr>
        <w:ind w:left="180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5" w15:restartNumberingAfterBreak="0">
    <w:nsid w:val="51FD158E"/>
    <w:multiLevelType w:val="hybridMultilevel"/>
    <w:tmpl w:val="C4DE05EC"/>
    <w:lvl w:ilvl="0" w:tplc="97122E7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6" w15:restartNumberingAfterBreak="0">
    <w:nsid w:val="54576396"/>
    <w:multiLevelType w:val="hybridMultilevel"/>
    <w:tmpl w:val="6F383EC0"/>
    <w:lvl w:ilvl="0" w:tplc="04090013">
      <w:start w:val="1"/>
      <w:numFmt w:val="upperRoman"/>
      <w:lvlText w:val="%1."/>
      <w:lvlJc w:val="right"/>
      <w:pPr>
        <w:ind w:left="3350" w:hanging="360"/>
      </w:pPr>
    </w:lvl>
    <w:lvl w:ilvl="1" w:tplc="04090019" w:tentative="1">
      <w:start w:val="1"/>
      <w:numFmt w:val="lowerLetter"/>
      <w:lvlText w:val="%2."/>
      <w:lvlJc w:val="left"/>
      <w:pPr>
        <w:ind w:left="4070" w:hanging="360"/>
      </w:pPr>
    </w:lvl>
    <w:lvl w:ilvl="2" w:tplc="0409001B" w:tentative="1">
      <w:start w:val="1"/>
      <w:numFmt w:val="lowerRoman"/>
      <w:lvlText w:val="%3."/>
      <w:lvlJc w:val="right"/>
      <w:pPr>
        <w:ind w:left="4790" w:hanging="180"/>
      </w:pPr>
    </w:lvl>
    <w:lvl w:ilvl="3" w:tplc="0409000F" w:tentative="1">
      <w:start w:val="1"/>
      <w:numFmt w:val="decimal"/>
      <w:lvlText w:val="%4."/>
      <w:lvlJc w:val="left"/>
      <w:pPr>
        <w:ind w:left="5510" w:hanging="360"/>
      </w:pPr>
    </w:lvl>
    <w:lvl w:ilvl="4" w:tplc="04090019" w:tentative="1">
      <w:start w:val="1"/>
      <w:numFmt w:val="lowerLetter"/>
      <w:lvlText w:val="%5."/>
      <w:lvlJc w:val="left"/>
      <w:pPr>
        <w:ind w:left="6230" w:hanging="360"/>
      </w:pPr>
    </w:lvl>
    <w:lvl w:ilvl="5" w:tplc="0409001B" w:tentative="1">
      <w:start w:val="1"/>
      <w:numFmt w:val="lowerRoman"/>
      <w:lvlText w:val="%6."/>
      <w:lvlJc w:val="right"/>
      <w:pPr>
        <w:ind w:left="6950" w:hanging="180"/>
      </w:pPr>
    </w:lvl>
    <w:lvl w:ilvl="6" w:tplc="0409000F" w:tentative="1">
      <w:start w:val="1"/>
      <w:numFmt w:val="decimal"/>
      <w:lvlText w:val="%7."/>
      <w:lvlJc w:val="left"/>
      <w:pPr>
        <w:ind w:left="7670" w:hanging="360"/>
      </w:pPr>
    </w:lvl>
    <w:lvl w:ilvl="7" w:tplc="04090019" w:tentative="1">
      <w:start w:val="1"/>
      <w:numFmt w:val="lowerLetter"/>
      <w:lvlText w:val="%8."/>
      <w:lvlJc w:val="left"/>
      <w:pPr>
        <w:ind w:left="8390" w:hanging="360"/>
      </w:pPr>
    </w:lvl>
    <w:lvl w:ilvl="8" w:tplc="0409001B" w:tentative="1">
      <w:start w:val="1"/>
      <w:numFmt w:val="lowerRoman"/>
      <w:lvlText w:val="%9."/>
      <w:lvlJc w:val="right"/>
      <w:pPr>
        <w:ind w:left="9110" w:hanging="180"/>
      </w:pPr>
    </w:lvl>
  </w:abstractNum>
  <w:abstractNum w:abstractNumId="127" w15:restartNumberingAfterBreak="0">
    <w:nsid w:val="546A21A1"/>
    <w:multiLevelType w:val="hybridMultilevel"/>
    <w:tmpl w:val="878C76A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15:restartNumberingAfterBreak="0">
    <w:nsid w:val="54730BEB"/>
    <w:multiLevelType w:val="multilevel"/>
    <w:tmpl w:val="F13AD78E"/>
    <w:lvl w:ilvl="0">
      <w:start w:val="1"/>
      <w:numFmt w:val="decimal"/>
      <w:lvlText w:val="%1."/>
      <w:lvlJc w:val="left"/>
      <w:pPr>
        <w:ind w:left="360" w:hanging="360"/>
      </w:pPr>
    </w:lvl>
    <w:lvl w:ilvl="1">
      <w:start w:val="1"/>
      <w:numFmt w:val="decimal"/>
      <w:isLgl/>
      <w:lvlText w:val="%1.%2."/>
      <w:lvlJc w:val="left"/>
      <w:pPr>
        <w:ind w:left="1725" w:hanging="765"/>
      </w:pPr>
      <w:rPr>
        <w:rFonts w:hint="default"/>
        <w:i w:val="0"/>
      </w:rPr>
    </w:lvl>
    <w:lvl w:ilvl="2">
      <w:start w:val="4"/>
      <w:numFmt w:val="decimal"/>
      <w:isLgl/>
      <w:lvlText w:val="%1.%2.%3."/>
      <w:lvlJc w:val="left"/>
      <w:pPr>
        <w:ind w:left="2685" w:hanging="765"/>
      </w:pPr>
      <w:rPr>
        <w:rFonts w:hint="default"/>
        <w:i w:val="0"/>
      </w:rPr>
    </w:lvl>
    <w:lvl w:ilvl="3">
      <w:start w:val="1"/>
      <w:numFmt w:val="decimal"/>
      <w:isLgl/>
      <w:lvlText w:val="%1.%2.%3.%4."/>
      <w:lvlJc w:val="left"/>
      <w:pPr>
        <w:ind w:left="3960" w:hanging="1080"/>
      </w:pPr>
      <w:rPr>
        <w:rFonts w:hint="default"/>
        <w:i w:val="0"/>
      </w:rPr>
    </w:lvl>
    <w:lvl w:ilvl="4">
      <w:start w:val="1"/>
      <w:numFmt w:val="decimal"/>
      <w:isLgl/>
      <w:lvlText w:val="%1.%2.%3.%4.%5."/>
      <w:lvlJc w:val="left"/>
      <w:pPr>
        <w:ind w:left="4920" w:hanging="1080"/>
      </w:pPr>
      <w:rPr>
        <w:rFonts w:hint="default"/>
        <w:i w:val="0"/>
      </w:rPr>
    </w:lvl>
    <w:lvl w:ilvl="5">
      <w:start w:val="1"/>
      <w:numFmt w:val="decimal"/>
      <w:isLgl/>
      <w:lvlText w:val="%1.%2.%3.%4.%5.%6."/>
      <w:lvlJc w:val="left"/>
      <w:pPr>
        <w:ind w:left="6240" w:hanging="1440"/>
      </w:pPr>
      <w:rPr>
        <w:rFonts w:hint="default"/>
        <w:i w:val="0"/>
      </w:rPr>
    </w:lvl>
    <w:lvl w:ilvl="6">
      <w:start w:val="1"/>
      <w:numFmt w:val="decimal"/>
      <w:isLgl/>
      <w:lvlText w:val="%1.%2.%3.%4.%5.%6.%7."/>
      <w:lvlJc w:val="left"/>
      <w:pPr>
        <w:ind w:left="7200" w:hanging="1440"/>
      </w:pPr>
      <w:rPr>
        <w:rFonts w:hint="default"/>
        <w:i w:val="0"/>
      </w:rPr>
    </w:lvl>
    <w:lvl w:ilvl="7">
      <w:start w:val="1"/>
      <w:numFmt w:val="decimal"/>
      <w:isLgl/>
      <w:lvlText w:val="%1.%2.%3.%4.%5.%6.%7.%8."/>
      <w:lvlJc w:val="left"/>
      <w:pPr>
        <w:ind w:left="8520" w:hanging="1800"/>
      </w:pPr>
      <w:rPr>
        <w:rFonts w:hint="default"/>
        <w:i w:val="0"/>
      </w:rPr>
    </w:lvl>
    <w:lvl w:ilvl="8">
      <w:start w:val="1"/>
      <w:numFmt w:val="decimal"/>
      <w:isLgl/>
      <w:lvlText w:val="%1.%2.%3.%4.%5.%6.%7.%8.%9."/>
      <w:lvlJc w:val="left"/>
      <w:pPr>
        <w:ind w:left="9480" w:hanging="1800"/>
      </w:pPr>
      <w:rPr>
        <w:rFonts w:hint="default"/>
        <w:i w:val="0"/>
      </w:rPr>
    </w:lvl>
  </w:abstractNum>
  <w:abstractNum w:abstractNumId="129" w15:restartNumberingAfterBreak="0">
    <w:nsid w:val="54F7465A"/>
    <w:multiLevelType w:val="multilevel"/>
    <w:tmpl w:val="80A49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5507286F"/>
    <w:multiLevelType w:val="hybridMultilevel"/>
    <w:tmpl w:val="E50A39B6"/>
    <w:lvl w:ilvl="0" w:tplc="2514D766">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1" w15:restartNumberingAfterBreak="0">
    <w:nsid w:val="56320482"/>
    <w:multiLevelType w:val="multilevel"/>
    <w:tmpl w:val="8F4A9868"/>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864" w:hanging="864"/>
      </w:pPr>
      <w:rPr>
        <w:rFonts w:hint="default"/>
      </w:rPr>
    </w:lvl>
    <w:lvl w:ilvl="4">
      <w:start w:val="1"/>
      <w:numFmt w:val="decimal"/>
      <w:pStyle w:val="Appendix5"/>
      <w:lvlText w:val="%1.%2.%3.%4.%5"/>
      <w:lvlJc w:val="left"/>
      <w:pPr>
        <w:tabs>
          <w:tab w:val="num" w:pos="1440"/>
        </w:tabs>
        <w:ind w:left="1008" w:hanging="1008"/>
      </w:pPr>
      <w:rPr>
        <w:rFonts w:hint="default"/>
      </w:rPr>
    </w:lvl>
    <w:lvl w:ilvl="5">
      <w:start w:val="1"/>
      <w:numFmt w:val="decimal"/>
      <w:pStyle w:val="Appendix6"/>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32" w15:restartNumberingAfterBreak="0">
    <w:nsid w:val="566A62DE"/>
    <w:multiLevelType w:val="hybridMultilevel"/>
    <w:tmpl w:val="2F1A8734"/>
    <w:lvl w:ilvl="0" w:tplc="A3F2E358">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3" w15:restartNumberingAfterBreak="0">
    <w:nsid w:val="56A36598"/>
    <w:multiLevelType w:val="hybridMultilevel"/>
    <w:tmpl w:val="8AE049E4"/>
    <w:lvl w:ilvl="0" w:tplc="04090013">
      <w:start w:val="1"/>
      <w:numFmt w:val="upperRoman"/>
      <w:lvlText w:val="%1."/>
      <w:lvlJc w:val="right"/>
      <w:pPr>
        <w:ind w:left="2936" w:hanging="360"/>
      </w:pPr>
    </w:lvl>
    <w:lvl w:ilvl="1" w:tplc="04090019" w:tentative="1">
      <w:start w:val="1"/>
      <w:numFmt w:val="lowerLetter"/>
      <w:lvlText w:val="%2."/>
      <w:lvlJc w:val="left"/>
      <w:pPr>
        <w:ind w:left="3656" w:hanging="360"/>
      </w:pPr>
    </w:lvl>
    <w:lvl w:ilvl="2" w:tplc="0409001B" w:tentative="1">
      <w:start w:val="1"/>
      <w:numFmt w:val="lowerRoman"/>
      <w:lvlText w:val="%3."/>
      <w:lvlJc w:val="right"/>
      <w:pPr>
        <w:ind w:left="4376" w:hanging="180"/>
      </w:pPr>
    </w:lvl>
    <w:lvl w:ilvl="3" w:tplc="0409000F" w:tentative="1">
      <w:start w:val="1"/>
      <w:numFmt w:val="decimal"/>
      <w:lvlText w:val="%4."/>
      <w:lvlJc w:val="left"/>
      <w:pPr>
        <w:ind w:left="5096" w:hanging="360"/>
      </w:pPr>
    </w:lvl>
    <w:lvl w:ilvl="4" w:tplc="04090019" w:tentative="1">
      <w:start w:val="1"/>
      <w:numFmt w:val="lowerLetter"/>
      <w:lvlText w:val="%5."/>
      <w:lvlJc w:val="left"/>
      <w:pPr>
        <w:ind w:left="5816" w:hanging="360"/>
      </w:pPr>
    </w:lvl>
    <w:lvl w:ilvl="5" w:tplc="0409001B" w:tentative="1">
      <w:start w:val="1"/>
      <w:numFmt w:val="lowerRoman"/>
      <w:lvlText w:val="%6."/>
      <w:lvlJc w:val="right"/>
      <w:pPr>
        <w:ind w:left="6536" w:hanging="180"/>
      </w:pPr>
    </w:lvl>
    <w:lvl w:ilvl="6" w:tplc="0409000F" w:tentative="1">
      <w:start w:val="1"/>
      <w:numFmt w:val="decimal"/>
      <w:lvlText w:val="%7."/>
      <w:lvlJc w:val="left"/>
      <w:pPr>
        <w:ind w:left="7256" w:hanging="360"/>
      </w:pPr>
    </w:lvl>
    <w:lvl w:ilvl="7" w:tplc="04090019" w:tentative="1">
      <w:start w:val="1"/>
      <w:numFmt w:val="lowerLetter"/>
      <w:lvlText w:val="%8."/>
      <w:lvlJc w:val="left"/>
      <w:pPr>
        <w:ind w:left="7976" w:hanging="360"/>
      </w:pPr>
    </w:lvl>
    <w:lvl w:ilvl="8" w:tplc="0409001B" w:tentative="1">
      <w:start w:val="1"/>
      <w:numFmt w:val="lowerRoman"/>
      <w:lvlText w:val="%9."/>
      <w:lvlJc w:val="right"/>
      <w:pPr>
        <w:ind w:left="8696" w:hanging="180"/>
      </w:pPr>
    </w:lvl>
  </w:abstractNum>
  <w:abstractNum w:abstractNumId="134" w15:restartNumberingAfterBreak="0">
    <w:nsid w:val="57552B11"/>
    <w:multiLevelType w:val="hybridMultilevel"/>
    <w:tmpl w:val="AD08967C"/>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5" w15:restartNumberingAfterBreak="0">
    <w:nsid w:val="57CC6AE3"/>
    <w:multiLevelType w:val="hybridMultilevel"/>
    <w:tmpl w:val="969AF8B8"/>
    <w:lvl w:ilvl="0" w:tplc="83C24234">
      <w:start w:val="1"/>
      <w:numFmt w:val="lowerRoman"/>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6" w15:restartNumberingAfterBreak="0">
    <w:nsid w:val="5851606E"/>
    <w:multiLevelType w:val="hybridMultilevel"/>
    <w:tmpl w:val="FE9C58F4"/>
    <w:lvl w:ilvl="0" w:tplc="DC16D82A">
      <w:start w:val="1"/>
      <w:numFmt w:val="decimal"/>
      <w:lvlText w:val="%1."/>
      <w:lvlJc w:val="left"/>
      <w:pPr>
        <w:ind w:left="1080" w:hanging="360"/>
      </w:pPr>
      <w:rPr>
        <w:rFonts w:ascii="Segoe UI" w:hAnsi="Segoe UI" w:cs="Segoe UI" w:hint="default"/>
        <w:b w:val="0"/>
        <w:sz w:val="20"/>
        <w:szCs w:val="20"/>
      </w:rPr>
    </w:lvl>
    <w:lvl w:ilvl="1" w:tplc="FCD2A8A2">
      <w:start w:val="1"/>
      <w:numFmt w:val="lowerLetter"/>
      <w:lvlText w:val="%2."/>
      <w:lvlJc w:val="left"/>
      <w:pPr>
        <w:ind w:left="1800" w:hanging="360"/>
      </w:pPr>
      <w:rPr>
        <w:rFonts w:ascii="Segoe UI" w:hAnsi="Segoe UI" w:cs="Segoe UI" w:hint="default"/>
        <w:sz w:val="22"/>
        <w:szCs w:val="22"/>
      </w:rPr>
    </w:lvl>
    <w:lvl w:ilvl="2" w:tplc="C63EF06A">
      <w:start w:val="1"/>
      <w:numFmt w:val="lowerRoman"/>
      <w:lvlText w:val="%3."/>
      <w:lvlJc w:val="right"/>
      <w:pPr>
        <w:ind w:left="2520" w:hanging="180"/>
      </w:pPr>
      <w:rPr>
        <w:b w:val="0"/>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7" w15:restartNumberingAfterBreak="0">
    <w:nsid w:val="588646E3"/>
    <w:multiLevelType w:val="hybridMultilevel"/>
    <w:tmpl w:val="5E622D00"/>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58D34CB7"/>
    <w:multiLevelType w:val="hybridMultilevel"/>
    <w:tmpl w:val="F77A84E0"/>
    <w:lvl w:ilvl="0" w:tplc="83C24234">
      <w:start w:val="1"/>
      <w:numFmt w:val="low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9" w15:restartNumberingAfterBreak="0">
    <w:nsid w:val="58DC48C3"/>
    <w:multiLevelType w:val="hybridMultilevel"/>
    <w:tmpl w:val="B89E1C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15:restartNumberingAfterBreak="0">
    <w:nsid w:val="59B41082"/>
    <w:multiLevelType w:val="multilevel"/>
    <w:tmpl w:val="DDF0ECA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41" w15:restartNumberingAfterBreak="0">
    <w:nsid w:val="5B3F37F4"/>
    <w:multiLevelType w:val="multilevel"/>
    <w:tmpl w:val="630ADEDA"/>
    <w:lvl w:ilvl="0">
      <w:start w:val="1"/>
      <w:numFmt w:val="decimal"/>
      <w:pStyle w:val="Heading1"/>
      <w:lvlText w:val="%1"/>
      <w:lvlJc w:val="left"/>
      <w:pPr>
        <w:tabs>
          <w:tab w:val="num" w:pos="432"/>
        </w:tabs>
        <w:ind w:left="432" w:hanging="432"/>
      </w:pPr>
      <w:rPr>
        <w:rFonts w:hint="default"/>
        <w:b/>
        <w:i w:val="0"/>
        <w:sz w:val="32"/>
        <w:szCs w:val="32"/>
      </w:rPr>
    </w:lvl>
    <w:lvl w:ilvl="1">
      <w:start w:val="1"/>
      <w:numFmt w:val="decimal"/>
      <w:pStyle w:val="Heading2"/>
      <w:lvlText w:val="%1.%2"/>
      <w:lvlJc w:val="left"/>
      <w:pPr>
        <w:tabs>
          <w:tab w:val="num" w:pos="1440"/>
        </w:tabs>
        <w:ind w:left="1296" w:hanging="864"/>
      </w:pPr>
      <w:rPr>
        <w:rFonts w:hint="default"/>
      </w:rPr>
    </w:lvl>
    <w:lvl w:ilvl="2">
      <w:start w:val="1"/>
      <w:numFmt w:val="decimal"/>
      <w:pStyle w:val="Heading2"/>
      <w:lvlText w:val="%1.%2.%3"/>
      <w:lvlJc w:val="left"/>
      <w:pPr>
        <w:tabs>
          <w:tab w:val="num" w:pos="720"/>
        </w:tabs>
        <w:ind w:left="720" w:hanging="720"/>
      </w:pPr>
      <w:rPr>
        <w:rFonts w:hint="default"/>
        <w:b w:val="0"/>
      </w:rPr>
    </w:lvl>
    <w:lvl w:ilvl="3">
      <w:start w:val="1"/>
      <w:numFmt w:val="decimal"/>
      <w:pStyle w:val="Heading40"/>
      <w:lvlText w:val="%1.%2.%3.%4"/>
      <w:lvlJc w:val="left"/>
      <w:pPr>
        <w:tabs>
          <w:tab w:val="num" w:pos="1080"/>
        </w:tabs>
        <w:ind w:left="864" w:hanging="864"/>
      </w:pPr>
      <w:rPr>
        <w:rFonts w:hint="default"/>
        <w:b w:val="0"/>
        <w:i w:val="0"/>
        <w:color w:val="auto"/>
      </w:rPr>
    </w:lvl>
    <w:lvl w:ilvl="4">
      <w:start w:val="1"/>
      <w:numFmt w:val="decimal"/>
      <w:pStyle w:val="Heading50"/>
      <w:lvlText w:val="%1.%2.%3.%4.%5"/>
      <w:lvlJc w:val="left"/>
      <w:pPr>
        <w:tabs>
          <w:tab w:val="num" w:pos="1440"/>
        </w:tabs>
        <w:ind w:left="1008" w:hanging="1008"/>
      </w:pPr>
      <w:rPr>
        <w:rFonts w:hint="default"/>
      </w:rPr>
    </w:lvl>
    <w:lvl w:ilvl="5">
      <w:start w:val="1"/>
      <w:numFmt w:val="decimal"/>
      <w:lvlRestart w:val="0"/>
      <w:pStyle w:val="Heading50"/>
      <w:lvlText w:val="%1.%2.%3.%4.%5.%6"/>
      <w:lvlJc w:val="left"/>
      <w:pPr>
        <w:tabs>
          <w:tab w:val="num" w:pos="1440"/>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2" w15:restartNumberingAfterBreak="0">
    <w:nsid w:val="5E04172C"/>
    <w:multiLevelType w:val="hybridMultilevel"/>
    <w:tmpl w:val="94224B68"/>
    <w:lvl w:ilvl="0" w:tplc="58C871E8">
      <w:start w:val="1"/>
      <w:numFmt w:val="decimal"/>
      <w:lvlText w:val="%1."/>
      <w:lvlJc w:val="left"/>
      <w:pPr>
        <w:ind w:left="1080" w:hanging="360"/>
      </w:pPr>
      <w:rPr>
        <w:rFonts w:ascii="Segoe UI" w:hAnsi="Segoe UI" w:cs="Segoe UI" w:hint="default"/>
        <w:b/>
      </w:rPr>
    </w:lvl>
    <w:lvl w:ilvl="1" w:tplc="C234B5F6">
      <w:start w:val="1"/>
      <w:numFmt w:val="lowerLetter"/>
      <w:lvlText w:val="%2."/>
      <w:lvlJc w:val="left"/>
      <w:pPr>
        <w:ind w:left="1800" w:hanging="360"/>
      </w:pPr>
      <w:rPr>
        <w:rFonts w:ascii="Segoe UI" w:hAnsi="Segoe UI" w:cs="Segoe UI" w:hint="default"/>
        <w:b w:val="0"/>
        <w:sz w:val="20"/>
        <w:szCs w:val="20"/>
      </w:rPr>
    </w:lvl>
    <w:lvl w:ilvl="2" w:tplc="74C6345A">
      <w:start w:val="1"/>
      <w:numFmt w:val="lowerRoman"/>
      <w:lvlText w:val="%3."/>
      <w:lvlJc w:val="right"/>
      <w:pPr>
        <w:ind w:left="2520" w:hanging="180"/>
      </w:pPr>
      <w:rPr>
        <w:rFonts w:ascii="Arial" w:eastAsia="Times New Roman" w:hAnsi="Arial" w:cs="Times New Roman"/>
        <w:b w:val="0"/>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3" w15:restartNumberingAfterBreak="0">
    <w:nsid w:val="5E6D3C30"/>
    <w:multiLevelType w:val="multilevel"/>
    <w:tmpl w:val="C8AAB77C"/>
    <w:lvl w:ilvl="0">
      <w:start w:val="1"/>
      <w:numFmt w:val="upperLetter"/>
      <w:pStyle w:val="Appendix"/>
      <w:suff w:val="space"/>
      <w:lvlText w:val="Appendix %1"/>
      <w:lvlJc w:val="left"/>
      <w:pPr>
        <w:ind w:left="432" w:hanging="432"/>
      </w:pPr>
      <w:rPr>
        <w:rFonts w:hint="default"/>
      </w:rPr>
    </w:lvl>
    <w:lvl w:ilvl="1">
      <w:start w:val="1"/>
      <w:numFmt w:val="decimal"/>
      <w:pStyle w:val="Appendix2"/>
      <w:lvlText w:val="%1.%2"/>
      <w:lvlJc w:val="left"/>
      <w:pPr>
        <w:tabs>
          <w:tab w:val="num" w:pos="576"/>
        </w:tabs>
        <w:ind w:left="576" w:hanging="576"/>
      </w:pPr>
      <w:rPr>
        <w:rFonts w:hint="default"/>
      </w:rPr>
    </w:lvl>
    <w:lvl w:ilvl="2">
      <w:start w:val="1"/>
      <w:numFmt w:val="decimal"/>
      <w:pStyle w:val="Appendix"/>
      <w:lvlText w:val="%1.%2.%3"/>
      <w:lvlJc w:val="left"/>
      <w:pPr>
        <w:tabs>
          <w:tab w:val="num" w:pos="720"/>
        </w:tabs>
        <w:ind w:left="720" w:hanging="720"/>
      </w:pPr>
      <w:rPr>
        <w:rFonts w:hint="default"/>
      </w:rPr>
    </w:lvl>
    <w:lvl w:ilvl="3">
      <w:start w:val="1"/>
      <w:numFmt w:val="decimal"/>
      <w:pStyle w:val="Appendix2"/>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4" w15:restartNumberingAfterBreak="0">
    <w:nsid w:val="5E8A28AD"/>
    <w:multiLevelType w:val="multilevel"/>
    <w:tmpl w:val="D91EF60C"/>
    <w:lvl w:ilvl="0">
      <w:start w:val="1"/>
      <w:numFmt w:val="decimal"/>
      <w:lvlText w:val="%1."/>
      <w:lvlJc w:val="left"/>
      <w:pPr>
        <w:ind w:left="720" w:hanging="360"/>
      </w:pPr>
      <w:rPr>
        <w:rFonts w:hint="default"/>
      </w:rPr>
    </w:lvl>
    <w:lvl w:ilvl="1">
      <w:start w:val="4"/>
      <w:numFmt w:val="decimal"/>
      <w:isLgl/>
      <w:lvlText w:val="%1.%2."/>
      <w:lvlJc w:val="left"/>
      <w:pPr>
        <w:ind w:left="1605" w:hanging="765"/>
      </w:pPr>
      <w:rPr>
        <w:rFonts w:hint="default"/>
      </w:rPr>
    </w:lvl>
    <w:lvl w:ilvl="2">
      <w:start w:val="2"/>
      <w:numFmt w:val="decimal"/>
      <w:isLgl/>
      <w:lvlText w:val="%1.%2.%3."/>
      <w:lvlJc w:val="left"/>
      <w:pPr>
        <w:ind w:left="2085" w:hanging="765"/>
      </w:pPr>
      <w:rPr>
        <w:rFonts w:hint="default"/>
      </w:rPr>
    </w:lvl>
    <w:lvl w:ilvl="3">
      <w:start w:val="1"/>
      <w:numFmt w:val="decimal"/>
      <w:isLgl/>
      <w:lvlText w:val="%1.1.%3.%4."/>
      <w:lvlJc w:val="left"/>
      <w:pPr>
        <w:ind w:left="2880" w:hanging="1080"/>
      </w:pPr>
      <w:rPr>
        <w:rFonts w:hint="default"/>
      </w:rPr>
    </w:lvl>
    <w:lvl w:ilvl="4">
      <w:start w:val="1"/>
      <w:numFmt w:val="decimal"/>
      <w:isLgl/>
      <w:lvlText w:val="%1.%2.%3.%4.%5."/>
      <w:lvlJc w:val="left"/>
      <w:pPr>
        <w:ind w:left="3360" w:hanging="1080"/>
      </w:pPr>
      <w:rPr>
        <w:rFonts w:hint="default"/>
      </w:rPr>
    </w:lvl>
    <w:lvl w:ilvl="5">
      <w:start w:val="1"/>
      <w:numFmt w:val="decimal"/>
      <w:isLgl/>
      <w:lvlText w:val="%1.%2.%3.%4.%5.%6."/>
      <w:lvlJc w:val="left"/>
      <w:pPr>
        <w:ind w:left="420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520" w:hanging="1800"/>
      </w:pPr>
      <w:rPr>
        <w:rFonts w:hint="default"/>
      </w:rPr>
    </w:lvl>
    <w:lvl w:ilvl="8">
      <w:start w:val="1"/>
      <w:numFmt w:val="decimal"/>
      <w:isLgl/>
      <w:lvlText w:val="%1.%2.%3.%4.%5.%6.%7.%8.%9."/>
      <w:lvlJc w:val="left"/>
      <w:pPr>
        <w:ind w:left="6000" w:hanging="1800"/>
      </w:pPr>
      <w:rPr>
        <w:rFonts w:hint="default"/>
      </w:rPr>
    </w:lvl>
  </w:abstractNum>
  <w:abstractNum w:abstractNumId="145" w15:restartNumberingAfterBreak="0">
    <w:nsid w:val="5F34179C"/>
    <w:multiLevelType w:val="hybridMultilevel"/>
    <w:tmpl w:val="DCC65A5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6" w15:restartNumberingAfterBreak="0">
    <w:nsid w:val="5F7300F8"/>
    <w:multiLevelType w:val="multilevel"/>
    <w:tmpl w:val="5F92E4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5FAD3182"/>
    <w:multiLevelType w:val="hybridMultilevel"/>
    <w:tmpl w:val="2994974E"/>
    <w:lvl w:ilvl="0" w:tplc="04090017">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48" w15:restartNumberingAfterBreak="0">
    <w:nsid w:val="5FDF4C13"/>
    <w:multiLevelType w:val="hybridMultilevel"/>
    <w:tmpl w:val="28A6F508"/>
    <w:lvl w:ilvl="0" w:tplc="04090013">
      <w:start w:val="1"/>
      <w:numFmt w:val="upperRoman"/>
      <w:lvlText w:val="%1."/>
      <w:lvlJc w:val="right"/>
      <w:pPr>
        <w:ind w:left="2936" w:hanging="360"/>
      </w:pPr>
    </w:lvl>
    <w:lvl w:ilvl="1" w:tplc="04090019" w:tentative="1">
      <w:start w:val="1"/>
      <w:numFmt w:val="lowerLetter"/>
      <w:lvlText w:val="%2."/>
      <w:lvlJc w:val="left"/>
      <w:pPr>
        <w:ind w:left="3656" w:hanging="360"/>
      </w:pPr>
    </w:lvl>
    <w:lvl w:ilvl="2" w:tplc="0409001B" w:tentative="1">
      <w:start w:val="1"/>
      <w:numFmt w:val="lowerRoman"/>
      <w:lvlText w:val="%3."/>
      <w:lvlJc w:val="right"/>
      <w:pPr>
        <w:ind w:left="4376" w:hanging="180"/>
      </w:pPr>
    </w:lvl>
    <w:lvl w:ilvl="3" w:tplc="0409000F" w:tentative="1">
      <w:start w:val="1"/>
      <w:numFmt w:val="decimal"/>
      <w:lvlText w:val="%4."/>
      <w:lvlJc w:val="left"/>
      <w:pPr>
        <w:ind w:left="5096" w:hanging="360"/>
      </w:pPr>
    </w:lvl>
    <w:lvl w:ilvl="4" w:tplc="04090019" w:tentative="1">
      <w:start w:val="1"/>
      <w:numFmt w:val="lowerLetter"/>
      <w:lvlText w:val="%5."/>
      <w:lvlJc w:val="left"/>
      <w:pPr>
        <w:ind w:left="5816" w:hanging="360"/>
      </w:pPr>
    </w:lvl>
    <w:lvl w:ilvl="5" w:tplc="0409001B" w:tentative="1">
      <w:start w:val="1"/>
      <w:numFmt w:val="lowerRoman"/>
      <w:lvlText w:val="%6."/>
      <w:lvlJc w:val="right"/>
      <w:pPr>
        <w:ind w:left="6536" w:hanging="180"/>
      </w:pPr>
    </w:lvl>
    <w:lvl w:ilvl="6" w:tplc="0409000F" w:tentative="1">
      <w:start w:val="1"/>
      <w:numFmt w:val="decimal"/>
      <w:lvlText w:val="%7."/>
      <w:lvlJc w:val="left"/>
      <w:pPr>
        <w:ind w:left="7256" w:hanging="360"/>
      </w:pPr>
    </w:lvl>
    <w:lvl w:ilvl="7" w:tplc="04090019" w:tentative="1">
      <w:start w:val="1"/>
      <w:numFmt w:val="lowerLetter"/>
      <w:lvlText w:val="%8."/>
      <w:lvlJc w:val="left"/>
      <w:pPr>
        <w:ind w:left="7976" w:hanging="360"/>
      </w:pPr>
    </w:lvl>
    <w:lvl w:ilvl="8" w:tplc="0409001B" w:tentative="1">
      <w:start w:val="1"/>
      <w:numFmt w:val="lowerRoman"/>
      <w:lvlText w:val="%9."/>
      <w:lvlJc w:val="right"/>
      <w:pPr>
        <w:ind w:left="8696" w:hanging="180"/>
      </w:pPr>
    </w:lvl>
  </w:abstractNum>
  <w:abstractNum w:abstractNumId="149" w15:restartNumberingAfterBreak="0">
    <w:nsid w:val="60E1506D"/>
    <w:multiLevelType w:val="hybridMultilevel"/>
    <w:tmpl w:val="3EA47E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15:restartNumberingAfterBreak="0">
    <w:nsid w:val="613209EF"/>
    <w:multiLevelType w:val="hybridMultilevel"/>
    <w:tmpl w:val="778A4AE0"/>
    <w:lvl w:ilvl="0" w:tplc="1994AA0E">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1" w15:restartNumberingAfterBreak="0">
    <w:nsid w:val="627E38C9"/>
    <w:multiLevelType w:val="hybridMultilevel"/>
    <w:tmpl w:val="4CACF0A2"/>
    <w:lvl w:ilvl="0" w:tplc="04090013">
      <w:start w:val="1"/>
      <w:numFmt w:val="upperRoman"/>
      <w:lvlText w:val="%1."/>
      <w:lvlJc w:val="right"/>
      <w:pPr>
        <w:ind w:left="3537" w:hanging="360"/>
      </w:pPr>
    </w:lvl>
    <w:lvl w:ilvl="1" w:tplc="04090019" w:tentative="1">
      <w:start w:val="1"/>
      <w:numFmt w:val="lowerLetter"/>
      <w:lvlText w:val="%2."/>
      <w:lvlJc w:val="left"/>
      <w:pPr>
        <w:ind w:left="4257" w:hanging="360"/>
      </w:pPr>
    </w:lvl>
    <w:lvl w:ilvl="2" w:tplc="0409001B" w:tentative="1">
      <w:start w:val="1"/>
      <w:numFmt w:val="lowerRoman"/>
      <w:lvlText w:val="%3."/>
      <w:lvlJc w:val="right"/>
      <w:pPr>
        <w:ind w:left="4977" w:hanging="180"/>
      </w:pPr>
    </w:lvl>
    <w:lvl w:ilvl="3" w:tplc="0409000F" w:tentative="1">
      <w:start w:val="1"/>
      <w:numFmt w:val="decimal"/>
      <w:lvlText w:val="%4."/>
      <w:lvlJc w:val="left"/>
      <w:pPr>
        <w:ind w:left="5697" w:hanging="360"/>
      </w:pPr>
    </w:lvl>
    <w:lvl w:ilvl="4" w:tplc="04090019" w:tentative="1">
      <w:start w:val="1"/>
      <w:numFmt w:val="lowerLetter"/>
      <w:lvlText w:val="%5."/>
      <w:lvlJc w:val="left"/>
      <w:pPr>
        <w:ind w:left="6417" w:hanging="360"/>
      </w:pPr>
    </w:lvl>
    <w:lvl w:ilvl="5" w:tplc="0409001B" w:tentative="1">
      <w:start w:val="1"/>
      <w:numFmt w:val="lowerRoman"/>
      <w:lvlText w:val="%6."/>
      <w:lvlJc w:val="right"/>
      <w:pPr>
        <w:ind w:left="7137" w:hanging="180"/>
      </w:pPr>
    </w:lvl>
    <w:lvl w:ilvl="6" w:tplc="0409000F" w:tentative="1">
      <w:start w:val="1"/>
      <w:numFmt w:val="decimal"/>
      <w:lvlText w:val="%7."/>
      <w:lvlJc w:val="left"/>
      <w:pPr>
        <w:ind w:left="7857" w:hanging="360"/>
      </w:pPr>
    </w:lvl>
    <w:lvl w:ilvl="7" w:tplc="04090019" w:tentative="1">
      <w:start w:val="1"/>
      <w:numFmt w:val="lowerLetter"/>
      <w:lvlText w:val="%8."/>
      <w:lvlJc w:val="left"/>
      <w:pPr>
        <w:ind w:left="8577" w:hanging="360"/>
      </w:pPr>
    </w:lvl>
    <w:lvl w:ilvl="8" w:tplc="0409001B" w:tentative="1">
      <w:start w:val="1"/>
      <w:numFmt w:val="lowerRoman"/>
      <w:lvlText w:val="%9."/>
      <w:lvlJc w:val="right"/>
      <w:pPr>
        <w:ind w:left="9297" w:hanging="180"/>
      </w:pPr>
    </w:lvl>
  </w:abstractNum>
  <w:abstractNum w:abstractNumId="152" w15:restartNumberingAfterBreak="0">
    <w:nsid w:val="646C3CC5"/>
    <w:multiLevelType w:val="hybridMultilevel"/>
    <w:tmpl w:val="6ABAEA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3" w15:restartNumberingAfterBreak="0">
    <w:nsid w:val="651519BF"/>
    <w:multiLevelType w:val="hybridMultilevel"/>
    <w:tmpl w:val="CB1A2998"/>
    <w:lvl w:ilvl="0" w:tplc="7A327090">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54" w15:restartNumberingAfterBreak="0">
    <w:nsid w:val="65CF711D"/>
    <w:multiLevelType w:val="hybridMultilevel"/>
    <w:tmpl w:val="A66AB26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5" w15:restartNumberingAfterBreak="0">
    <w:nsid w:val="660A4802"/>
    <w:multiLevelType w:val="hybridMultilevel"/>
    <w:tmpl w:val="72B2853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6" w15:restartNumberingAfterBreak="0">
    <w:nsid w:val="66372848"/>
    <w:multiLevelType w:val="hybridMultilevel"/>
    <w:tmpl w:val="C3CAD47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7" w15:restartNumberingAfterBreak="0">
    <w:nsid w:val="667A217F"/>
    <w:multiLevelType w:val="multilevel"/>
    <w:tmpl w:val="097E7AE6"/>
    <w:lvl w:ilvl="0">
      <w:start w:val="1"/>
      <w:numFmt w:val="decimal"/>
      <w:lvlText w:val="%1."/>
      <w:lvlJc w:val="left"/>
      <w:pPr>
        <w:ind w:left="720" w:hanging="360"/>
      </w:pPr>
      <w:rPr>
        <w:rFonts w:hint="default"/>
        <w:b w:val="0"/>
        <w:sz w:val="20"/>
        <w:szCs w:val="20"/>
      </w:rPr>
    </w:lvl>
    <w:lvl w:ilvl="1">
      <w:start w:val="5"/>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8" w15:restartNumberingAfterBreak="0">
    <w:nsid w:val="66B278D5"/>
    <w:multiLevelType w:val="multilevel"/>
    <w:tmpl w:val="85A0C6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697B5419"/>
    <w:multiLevelType w:val="multilevel"/>
    <w:tmpl w:val="59BE34F2"/>
    <w:lvl w:ilvl="0">
      <w:start w:val="1"/>
      <w:numFmt w:val="decimal"/>
      <w:lvlText w:val="%1."/>
      <w:lvlJc w:val="left"/>
      <w:pPr>
        <w:ind w:left="720" w:hanging="360"/>
      </w:pPr>
      <w:rPr>
        <w:rFonts w:hint="default"/>
      </w:rPr>
    </w:lvl>
    <w:lvl w:ilvl="1">
      <w:start w:val="1"/>
      <w:numFmt w:val="decimal"/>
      <w:isLgl/>
      <w:lvlText w:val="%1.%2."/>
      <w:lvlJc w:val="left"/>
      <w:pPr>
        <w:ind w:left="1965" w:hanging="765"/>
      </w:pPr>
      <w:rPr>
        <w:rFonts w:hint="default"/>
      </w:rPr>
    </w:lvl>
    <w:lvl w:ilvl="2">
      <w:start w:val="2"/>
      <w:numFmt w:val="decimal"/>
      <w:isLgl/>
      <w:lvlText w:val="%1.%2.%3."/>
      <w:lvlJc w:val="left"/>
      <w:pPr>
        <w:ind w:left="2805" w:hanging="765"/>
      </w:pPr>
      <w:rPr>
        <w:rFonts w:hint="default"/>
      </w:rPr>
    </w:lvl>
    <w:lvl w:ilvl="3">
      <w:start w:val="1"/>
      <w:numFmt w:val="decimal"/>
      <w:isLgl/>
      <w:lvlText w:val="%1.%2.%3.%4."/>
      <w:lvlJc w:val="left"/>
      <w:pPr>
        <w:ind w:left="3960" w:hanging="1080"/>
      </w:pPr>
      <w:rPr>
        <w:rFonts w:hint="default"/>
      </w:rPr>
    </w:lvl>
    <w:lvl w:ilvl="4">
      <w:start w:val="1"/>
      <w:numFmt w:val="decimal"/>
      <w:isLgl/>
      <w:lvlText w:val="%1.%2.%3.%4.%5."/>
      <w:lvlJc w:val="left"/>
      <w:pPr>
        <w:ind w:left="4800" w:hanging="1080"/>
      </w:pPr>
      <w:rPr>
        <w:rFonts w:hint="default"/>
      </w:rPr>
    </w:lvl>
    <w:lvl w:ilvl="5">
      <w:start w:val="1"/>
      <w:numFmt w:val="decimal"/>
      <w:isLgl/>
      <w:lvlText w:val="%1.%2.%3.%4.%5.%6."/>
      <w:lvlJc w:val="left"/>
      <w:pPr>
        <w:ind w:left="6000" w:hanging="1440"/>
      </w:pPr>
      <w:rPr>
        <w:rFonts w:hint="default"/>
      </w:rPr>
    </w:lvl>
    <w:lvl w:ilvl="6">
      <w:start w:val="1"/>
      <w:numFmt w:val="decimal"/>
      <w:isLgl/>
      <w:lvlText w:val="%1.%2.%3.%4.%5.%6.%7."/>
      <w:lvlJc w:val="left"/>
      <w:pPr>
        <w:ind w:left="6840" w:hanging="1440"/>
      </w:pPr>
      <w:rPr>
        <w:rFonts w:hint="default"/>
      </w:rPr>
    </w:lvl>
    <w:lvl w:ilvl="7">
      <w:start w:val="1"/>
      <w:numFmt w:val="decimal"/>
      <w:isLgl/>
      <w:lvlText w:val="%1.%2.%3.%4.%5.%6.%7.%8."/>
      <w:lvlJc w:val="left"/>
      <w:pPr>
        <w:ind w:left="8040" w:hanging="1800"/>
      </w:pPr>
      <w:rPr>
        <w:rFonts w:hint="default"/>
      </w:rPr>
    </w:lvl>
    <w:lvl w:ilvl="8">
      <w:start w:val="1"/>
      <w:numFmt w:val="decimal"/>
      <w:isLgl/>
      <w:lvlText w:val="%1.%2.%3.%4.%5.%6.%7.%8.%9."/>
      <w:lvlJc w:val="left"/>
      <w:pPr>
        <w:ind w:left="8880" w:hanging="1800"/>
      </w:pPr>
      <w:rPr>
        <w:rFonts w:hint="default"/>
      </w:rPr>
    </w:lvl>
  </w:abstractNum>
  <w:abstractNum w:abstractNumId="160" w15:restartNumberingAfterBreak="0">
    <w:nsid w:val="6A7E213A"/>
    <w:multiLevelType w:val="hybridMultilevel"/>
    <w:tmpl w:val="401828F4"/>
    <w:lvl w:ilvl="0" w:tplc="4E5EE8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1" w15:restartNumberingAfterBreak="0">
    <w:nsid w:val="6BFF5ED2"/>
    <w:multiLevelType w:val="hybridMultilevel"/>
    <w:tmpl w:val="C644C632"/>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2" w15:restartNumberingAfterBreak="0">
    <w:nsid w:val="6D6101D9"/>
    <w:multiLevelType w:val="hybridMultilevel"/>
    <w:tmpl w:val="588EBAE0"/>
    <w:lvl w:ilvl="0" w:tplc="C452FF2C">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3" w15:restartNumberingAfterBreak="0">
    <w:nsid w:val="6D743E1A"/>
    <w:multiLevelType w:val="hybridMultilevel"/>
    <w:tmpl w:val="6C988D7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4" w15:restartNumberingAfterBreak="0">
    <w:nsid w:val="6D966108"/>
    <w:multiLevelType w:val="multilevel"/>
    <w:tmpl w:val="2B5CF2D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5" w15:restartNumberingAfterBreak="0">
    <w:nsid w:val="6E712679"/>
    <w:multiLevelType w:val="multilevel"/>
    <w:tmpl w:val="2B5CF2D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66" w15:restartNumberingAfterBreak="0">
    <w:nsid w:val="6F253ABC"/>
    <w:multiLevelType w:val="hybridMultilevel"/>
    <w:tmpl w:val="6C988D7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7" w15:restartNumberingAfterBreak="0">
    <w:nsid w:val="6F932463"/>
    <w:multiLevelType w:val="multilevel"/>
    <w:tmpl w:val="2C809BFE"/>
    <w:lvl w:ilvl="0">
      <w:start w:val="1"/>
      <w:numFmt w:val="decimal"/>
      <w:lvlText w:val="%1."/>
      <w:lvlJc w:val="left"/>
      <w:pPr>
        <w:ind w:left="360" w:hanging="360"/>
      </w:pPr>
    </w:lvl>
    <w:lvl w:ilvl="1">
      <w:start w:val="1"/>
      <w:numFmt w:val="decimal"/>
      <w:isLgl/>
      <w:lvlText w:val="%1.%2."/>
      <w:lvlJc w:val="left"/>
      <w:pPr>
        <w:ind w:left="2122" w:hanging="720"/>
      </w:pPr>
      <w:rPr>
        <w:rFonts w:hint="default"/>
        <w:b w:val="0"/>
        <w:sz w:val="26"/>
      </w:rPr>
    </w:lvl>
    <w:lvl w:ilvl="2">
      <w:start w:val="1"/>
      <w:numFmt w:val="decimal"/>
      <w:isLgl/>
      <w:lvlText w:val="%1.%2.%3."/>
      <w:lvlJc w:val="left"/>
      <w:pPr>
        <w:ind w:left="3524" w:hanging="720"/>
      </w:pPr>
      <w:rPr>
        <w:rFonts w:hint="default"/>
        <w:b w:val="0"/>
        <w:sz w:val="26"/>
      </w:rPr>
    </w:lvl>
    <w:lvl w:ilvl="3">
      <w:start w:val="1"/>
      <w:numFmt w:val="decimal"/>
      <w:isLgl/>
      <w:lvlText w:val="%1.%2.%3.%4."/>
      <w:lvlJc w:val="left"/>
      <w:pPr>
        <w:ind w:left="5286" w:hanging="1080"/>
      </w:pPr>
      <w:rPr>
        <w:rFonts w:hint="default"/>
        <w:b w:val="0"/>
        <w:sz w:val="26"/>
      </w:rPr>
    </w:lvl>
    <w:lvl w:ilvl="4">
      <w:start w:val="1"/>
      <w:numFmt w:val="decimal"/>
      <w:isLgl/>
      <w:lvlText w:val="%1.%2.%3.%4.%5."/>
      <w:lvlJc w:val="left"/>
      <w:pPr>
        <w:ind w:left="6688" w:hanging="1080"/>
      </w:pPr>
      <w:rPr>
        <w:rFonts w:hint="default"/>
        <w:b w:val="0"/>
        <w:sz w:val="26"/>
      </w:rPr>
    </w:lvl>
    <w:lvl w:ilvl="5">
      <w:start w:val="1"/>
      <w:numFmt w:val="decimal"/>
      <w:isLgl/>
      <w:lvlText w:val="%1.%2.%3.%4.%5.%6."/>
      <w:lvlJc w:val="left"/>
      <w:pPr>
        <w:ind w:left="8450" w:hanging="1440"/>
      </w:pPr>
      <w:rPr>
        <w:rFonts w:hint="default"/>
        <w:b w:val="0"/>
        <w:sz w:val="26"/>
      </w:rPr>
    </w:lvl>
    <w:lvl w:ilvl="6">
      <w:start w:val="1"/>
      <w:numFmt w:val="decimal"/>
      <w:isLgl/>
      <w:lvlText w:val="%1.%2.%3.%4.%5.%6.%7."/>
      <w:lvlJc w:val="left"/>
      <w:pPr>
        <w:ind w:left="10212" w:hanging="1800"/>
      </w:pPr>
      <w:rPr>
        <w:rFonts w:hint="default"/>
        <w:b w:val="0"/>
        <w:sz w:val="26"/>
      </w:rPr>
    </w:lvl>
    <w:lvl w:ilvl="7">
      <w:start w:val="1"/>
      <w:numFmt w:val="decimal"/>
      <w:isLgl/>
      <w:lvlText w:val="%1.%2.%3.%4.%5.%6.%7.%8."/>
      <w:lvlJc w:val="left"/>
      <w:pPr>
        <w:ind w:left="11614" w:hanging="1800"/>
      </w:pPr>
      <w:rPr>
        <w:rFonts w:hint="default"/>
        <w:b w:val="0"/>
        <w:sz w:val="26"/>
      </w:rPr>
    </w:lvl>
    <w:lvl w:ilvl="8">
      <w:start w:val="1"/>
      <w:numFmt w:val="decimal"/>
      <w:isLgl/>
      <w:lvlText w:val="%1.%2.%3.%4.%5.%6.%7.%8.%9."/>
      <w:lvlJc w:val="left"/>
      <w:pPr>
        <w:ind w:left="13376" w:hanging="2160"/>
      </w:pPr>
      <w:rPr>
        <w:rFonts w:hint="default"/>
        <w:b w:val="0"/>
        <w:sz w:val="26"/>
      </w:rPr>
    </w:lvl>
  </w:abstractNum>
  <w:abstractNum w:abstractNumId="168" w15:restartNumberingAfterBreak="0">
    <w:nsid w:val="6FB136DC"/>
    <w:multiLevelType w:val="multilevel"/>
    <w:tmpl w:val="29DC503C"/>
    <w:lvl w:ilvl="0">
      <w:start w:val="1"/>
      <w:numFmt w:val="decimal"/>
      <w:lvlText w:val="%1."/>
      <w:lvlJc w:val="left"/>
      <w:pPr>
        <w:ind w:left="2160" w:hanging="360"/>
      </w:pPr>
      <w:rPr>
        <w:rFonts w:hint="default"/>
      </w:rPr>
    </w:lvl>
    <w:lvl w:ilvl="1">
      <w:start w:val="1"/>
      <w:numFmt w:val="decimal"/>
      <w:isLgl/>
      <w:lvlText w:val="%1.%2."/>
      <w:lvlJc w:val="left"/>
      <w:pPr>
        <w:ind w:left="2745" w:hanging="765"/>
      </w:pPr>
      <w:rPr>
        <w:rFonts w:hint="default"/>
      </w:rPr>
    </w:lvl>
    <w:lvl w:ilvl="2">
      <w:start w:val="6"/>
      <w:numFmt w:val="decimal"/>
      <w:isLgl/>
      <w:lvlText w:val="%1.%2.%3."/>
      <w:lvlJc w:val="left"/>
      <w:pPr>
        <w:ind w:left="2925" w:hanging="765"/>
      </w:pPr>
      <w:rPr>
        <w:rFonts w:hint="default"/>
      </w:rPr>
    </w:lvl>
    <w:lvl w:ilvl="3">
      <w:start w:val="1"/>
      <w:numFmt w:val="decimal"/>
      <w:isLgl/>
      <w:lvlText w:val="%1.%2.%3.%4."/>
      <w:lvlJc w:val="left"/>
      <w:pPr>
        <w:ind w:left="3420" w:hanging="108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4140" w:hanging="144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860" w:hanging="1800"/>
      </w:pPr>
      <w:rPr>
        <w:rFonts w:hint="default"/>
      </w:rPr>
    </w:lvl>
    <w:lvl w:ilvl="8">
      <w:start w:val="1"/>
      <w:numFmt w:val="decimal"/>
      <w:isLgl/>
      <w:lvlText w:val="%1.%2.%3.%4.%5.%6.%7.%8.%9."/>
      <w:lvlJc w:val="left"/>
      <w:pPr>
        <w:ind w:left="5040" w:hanging="1800"/>
      </w:pPr>
      <w:rPr>
        <w:rFonts w:hint="default"/>
      </w:rPr>
    </w:lvl>
  </w:abstractNum>
  <w:abstractNum w:abstractNumId="169" w15:restartNumberingAfterBreak="0">
    <w:nsid w:val="70205DF1"/>
    <w:multiLevelType w:val="multilevel"/>
    <w:tmpl w:val="2B5CF2D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0" w15:restartNumberingAfterBreak="0">
    <w:nsid w:val="708D323C"/>
    <w:multiLevelType w:val="hybridMultilevel"/>
    <w:tmpl w:val="DCC65A5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1" w15:restartNumberingAfterBreak="0">
    <w:nsid w:val="712730D2"/>
    <w:multiLevelType w:val="hybridMultilevel"/>
    <w:tmpl w:val="6B38C5CA"/>
    <w:lvl w:ilvl="0" w:tplc="FF783B4E">
      <w:start w:val="1"/>
      <w:numFmt w:val="decimal"/>
      <w:lvlText w:val="%1."/>
      <w:lvlJc w:val="left"/>
      <w:pPr>
        <w:ind w:left="1080" w:hanging="360"/>
      </w:pPr>
      <w:rPr>
        <w:rFonts w:ascii="Segoe UI" w:hAnsi="Segoe UI" w:cs="Segoe UI" w:hint="default"/>
        <w:b w:val="0"/>
        <w:sz w:val="20"/>
        <w:szCs w:val="20"/>
      </w:rPr>
    </w:lvl>
    <w:lvl w:ilvl="1" w:tplc="8DFC9DEC">
      <w:start w:val="1"/>
      <w:numFmt w:val="lowerLetter"/>
      <w:lvlText w:val="%2."/>
      <w:lvlJc w:val="left"/>
      <w:pPr>
        <w:ind w:left="1800" w:hanging="360"/>
      </w:pPr>
      <w:rPr>
        <w:rFonts w:ascii="Segoe UI" w:hAnsi="Segoe UI" w:cs="Segoe UI" w:hint="default"/>
        <w:sz w:val="20"/>
        <w:szCs w:val="20"/>
      </w:rPr>
    </w:lvl>
    <w:lvl w:ilvl="2" w:tplc="C63EF06A">
      <w:start w:val="1"/>
      <w:numFmt w:val="lowerRoman"/>
      <w:lvlText w:val="%3."/>
      <w:lvlJc w:val="right"/>
      <w:pPr>
        <w:ind w:left="2520" w:hanging="180"/>
      </w:pPr>
      <w:rPr>
        <w:b w:val="0"/>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2" w15:restartNumberingAfterBreak="0">
    <w:nsid w:val="71966A09"/>
    <w:multiLevelType w:val="multilevel"/>
    <w:tmpl w:val="B43C134A"/>
    <w:lvl w:ilvl="0">
      <w:start w:val="1"/>
      <w:numFmt w:val="decimal"/>
      <w:lvlText w:val="%1."/>
      <w:lvlJc w:val="left"/>
      <w:pPr>
        <w:ind w:left="720" w:hanging="360"/>
      </w:pPr>
      <w:rPr>
        <w:rFonts w:hint="default"/>
        <w:b w:val="0"/>
        <w:sz w:val="20"/>
        <w:szCs w:val="20"/>
      </w:rPr>
    </w:lvl>
    <w:lvl w:ilvl="1">
      <w:start w:val="2"/>
      <w:numFmt w:val="decimal"/>
      <w:isLgl/>
      <w:lvlText w:val="%1.%2."/>
      <w:lvlJc w:val="left"/>
      <w:pPr>
        <w:ind w:left="2302" w:hanging="720"/>
      </w:pPr>
      <w:rPr>
        <w:rFonts w:hint="default"/>
      </w:rPr>
    </w:lvl>
    <w:lvl w:ilvl="2">
      <w:start w:val="1"/>
      <w:numFmt w:val="decimal"/>
      <w:isLgl/>
      <w:lvlText w:val="%1.%2.%3."/>
      <w:lvlJc w:val="left"/>
      <w:pPr>
        <w:ind w:left="3524" w:hanging="720"/>
      </w:pPr>
      <w:rPr>
        <w:rFonts w:hint="default"/>
      </w:rPr>
    </w:lvl>
    <w:lvl w:ilvl="3">
      <w:start w:val="1"/>
      <w:numFmt w:val="decimal"/>
      <w:isLgl/>
      <w:lvlText w:val="%1.%2.%3.%4."/>
      <w:lvlJc w:val="left"/>
      <w:pPr>
        <w:ind w:left="5106" w:hanging="1080"/>
      </w:pPr>
      <w:rPr>
        <w:rFonts w:hint="default"/>
      </w:rPr>
    </w:lvl>
    <w:lvl w:ilvl="4">
      <w:start w:val="1"/>
      <w:numFmt w:val="decimal"/>
      <w:isLgl/>
      <w:lvlText w:val="%1.%2.%3.%4.%5."/>
      <w:lvlJc w:val="left"/>
      <w:pPr>
        <w:ind w:left="6328" w:hanging="1080"/>
      </w:pPr>
      <w:rPr>
        <w:rFonts w:hint="default"/>
      </w:rPr>
    </w:lvl>
    <w:lvl w:ilvl="5">
      <w:start w:val="1"/>
      <w:numFmt w:val="decimal"/>
      <w:isLgl/>
      <w:lvlText w:val="%1.%2.%3.%4.%5.%6."/>
      <w:lvlJc w:val="left"/>
      <w:pPr>
        <w:ind w:left="7910" w:hanging="1440"/>
      </w:pPr>
      <w:rPr>
        <w:rFonts w:hint="default"/>
      </w:rPr>
    </w:lvl>
    <w:lvl w:ilvl="6">
      <w:start w:val="1"/>
      <w:numFmt w:val="decimal"/>
      <w:isLgl/>
      <w:lvlText w:val="%1.%2.%3.%4.%5.%6.%7."/>
      <w:lvlJc w:val="left"/>
      <w:pPr>
        <w:ind w:left="9492" w:hanging="1800"/>
      </w:pPr>
      <w:rPr>
        <w:rFonts w:hint="default"/>
      </w:rPr>
    </w:lvl>
    <w:lvl w:ilvl="7">
      <w:start w:val="1"/>
      <w:numFmt w:val="decimal"/>
      <w:isLgl/>
      <w:lvlText w:val="%1.%2.%3.%4.%5.%6.%7.%8."/>
      <w:lvlJc w:val="left"/>
      <w:pPr>
        <w:ind w:left="10714" w:hanging="1800"/>
      </w:pPr>
      <w:rPr>
        <w:rFonts w:hint="default"/>
      </w:rPr>
    </w:lvl>
    <w:lvl w:ilvl="8">
      <w:start w:val="1"/>
      <w:numFmt w:val="decimal"/>
      <w:isLgl/>
      <w:lvlText w:val="%1.%2.%3.%4.%5.%6.%7.%8.%9."/>
      <w:lvlJc w:val="left"/>
      <w:pPr>
        <w:ind w:left="12296" w:hanging="2160"/>
      </w:pPr>
      <w:rPr>
        <w:rFonts w:hint="default"/>
      </w:rPr>
    </w:lvl>
  </w:abstractNum>
  <w:abstractNum w:abstractNumId="173" w15:restartNumberingAfterBreak="0">
    <w:nsid w:val="71E7764E"/>
    <w:multiLevelType w:val="hybridMultilevel"/>
    <w:tmpl w:val="A3A2FD1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4" w15:restartNumberingAfterBreak="0">
    <w:nsid w:val="728A5656"/>
    <w:multiLevelType w:val="hybridMultilevel"/>
    <w:tmpl w:val="B598287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5" w15:restartNumberingAfterBreak="0">
    <w:nsid w:val="733F79F8"/>
    <w:multiLevelType w:val="hybridMultilevel"/>
    <w:tmpl w:val="4656A884"/>
    <w:lvl w:ilvl="0" w:tplc="A948C3E2">
      <w:start w:val="10"/>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6" w15:restartNumberingAfterBreak="0">
    <w:nsid w:val="740B2788"/>
    <w:multiLevelType w:val="hybridMultilevel"/>
    <w:tmpl w:val="EE72145A"/>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7" w15:restartNumberingAfterBreak="0">
    <w:nsid w:val="75186D61"/>
    <w:multiLevelType w:val="hybridMultilevel"/>
    <w:tmpl w:val="EE8E5D0E"/>
    <w:lvl w:ilvl="0" w:tplc="E47AD72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8" w15:restartNumberingAfterBreak="0">
    <w:nsid w:val="76DA53E6"/>
    <w:multiLevelType w:val="hybridMultilevel"/>
    <w:tmpl w:val="380A33C8"/>
    <w:lvl w:ilvl="0" w:tplc="C694B4A2">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9" w15:restartNumberingAfterBreak="0">
    <w:nsid w:val="7A317180"/>
    <w:multiLevelType w:val="multilevel"/>
    <w:tmpl w:val="4260B1F2"/>
    <w:lvl w:ilvl="0">
      <w:start w:val="1"/>
      <w:numFmt w:val="decimal"/>
      <w:lvlText w:val="%1."/>
      <w:lvlJc w:val="left"/>
      <w:pPr>
        <w:ind w:left="720" w:hanging="360"/>
      </w:pPr>
      <w:rPr>
        <w:rFonts w:hint="default"/>
      </w:rPr>
    </w:lvl>
    <w:lvl w:ilvl="1">
      <w:start w:val="1"/>
      <w:numFmt w:val="decimal"/>
      <w:isLgl/>
      <w:lvlText w:val="%1.%2."/>
      <w:lvlJc w:val="left"/>
      <w:pPr>
        <w:ind w:left="1605" w:hanging="765"/>
      </w:pPr>
      <w:rPr>
        <w:rFonts w:hint="default"/>
      </w:rPr>
    </w:lvl>
    <w:lvl w:ilvl="2">
      <w:start w:val="3"/>
      <w:numFmt w:val="decimal"/>
      <w:isLgl/>
      <w:lvlText w:val="%1.%2.%3."/>
      <w:lvlJc w:val="left"/>
      <w:pPr>
        <w:ind w:left="2085" w:hanging="765"/>
      </w:pPr>
      <w:rPr>
        <w:rFonts w:hint="default"/>
      </w:rPr>
    </w:lvl>
    <w:lvl w:ilvl="3">
      <w:start w:val="1"/>
      <w:numFmt w:val="decimal"/>
      <w:isLgl/>
      <w:lvlText w:val="%1.%2.%3.%4."/>
      <w:lvlJc w:val="left"/>
      <w:pPr>
        <w:ind w:left="2880" w:hanging="1080"/>
      </w:pPr>
      <w:rPr>
        <w:rFonts w:hint="default"/>
      </w:rPr>
    </w:lvl>
    <w:lvl w:ilvl="4">
      <w:start w:val="1"/>
      <w:numFmt w:val="decimal"/>
      <w:isLgl/>
      <w:lvlText w:val="%1.%2.%3.%4.%5."/>
      <w:lvlJc w:val="left"/>
      <w:pPr>
        <w:ind w:left="3360" w:hanging="1080"/>
      </w:pPr>
      <w:rPr>
        <w:rFonts w:hint="default"/>
      </w:rPr>
    </w:lvl>
    <w:lvl w:ilvl="5">
      <w:start w:val="1"/>
      <w:numFmt w:val="decimal"/>
      <w:isLgl/>
      <w:lvlText w:val="%1.%2.%3.%4.%5.%6."/>
      <w:lvlJc w:val="left"/>
      <w:pPr>
        <w:ind w:left="4200" w:hanging="144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520" w:hanging="1800"/>
      </w:pPr>
      <w:rPr>
        <w:rFonts w:hint="default"/>
      </w:rPr>
    </w:lvl>
    <w:lvl w:ilvl="8">
      <w:start w:val="1"/>
      <w:numFmt w:val="decimal"/>
      <w:isLgl/>
      <w:lvlText w:val="%1.%2.%3.%4.%5.%6.%7.%8.%9."/>
      <w:lvlJc w:val="left"/>
      <w:pPr>
        <w:ind w:left="6000" w:hanging="1800"/>
      </w:pPr>
      <w:rPr>
        <w:rFonts w:hint="default"/>
      </w:rPr>
    </w:lvl>
  </w:abstractNum>
  <w:abstractNum w:abstractNumId="180" w15:restartNumberingAfterBreak="0">
    <w:nsid w:val="7A6B29D3"/>
    <w:multiLevelType w:val="multilevel"/>
    <w:tmpl w:val="AAE4602A"/>
    <w:lvl w:ilvl="0">
      <w:start w:val="1"/>
      <w:numFmt w:val="decimal"/>
      <w:lvlText w:val="%1."/>
      <w:lvlJc w:val="left"/>
      <w:pPr>
        <w:ind w:left="720" w:hanging="360"/>
      </w:pPr>
      <w:rPr>
        <w:rFonts w:hint="default"/>
      </w:rPr>
    </w:lvl>
    <w:lvl w:ilvl="1">
      <w:start w:val="4"/>
      <w:numFmt w:val="decimal"/>
      <w:isLgl/>
      <w:lvlText w:val="%1.%2."/>
      <w:lvlJc w:val="left"/>
      <w:pPr>
        <w:ind w:left="1605" w:hanging="765"/>
      </w:pPr>
      <w:rPr>
        <w:rFonts w:hint="default"/>
        <w:i w:val="0"/>
      </w:rPr>
    </w:lvl>
    <w:lvl w:ilvl="2">
      <w:start w:val="4"/>
      <w:numFmt w:val="decimal"/>
      <w:isLgl/>
      <w:lvlText w:val="%1.%2.%3."/>
      <w:lvlJc w:val="left"/>
      <w:pPr>
        <w:ind w:left="2085" w:hanging="765"/>
      </w:pPr>
      <w:rPr>
        <w:rFonts w:hint="default"/>
        <w:i w:val="0"/>
      </w:rPr>
    </w:lvl>
    <w:lvl w:ilvl="3">
      <w:start w:val="1"/>
      <w:numFmt w:val="decimal"/>
      <w:isLgl/>
      <w:lvlText w:val="%1.1.%3.%4."/>
      <w:lvlJc w:val="left"/>
      <w:pPr>
        <w:ind w:left="2880" w:hanging="1080"/>
      </w:pPr>
      <w:rPr>
        <w:rFonts w:hint="default"/>
        <w:i w:val="0"/>
      </w:rPr>
    </w:lvl>
    <w:lvl w:ilvl="4">
      <w:start w:val="1"/>
      <w:numFmt w:val="decimal"/>
      <w:isLgl/>
      <w:lvlText w:val="%1.%2.%3.%4.%5."/>
      <w:lvlJc w:val="left"/>
      <w:pPr>
        <w:ind w:left="3360" w:hanging="1080"/>
      </w:pPr>
      <w:rPr>
        <w:rFonts w:hint="default"/>
        <w:i w:val="0"/>
      </w:rPr>
    </w:lvl>
    <w:lvl w:ilvl="5">
      <w:start w:val="1"/>
      <w:numFmt w:val="decimal"/>
      <w:isLgl/>
      <w:lvlText w:val="%1.%2.%3.%4.%5.%6."/>
      <w:lvlJc w:val="left"/>
      <w:pPr>
        <w:ind w:left="4200" w:hanging="1440"/>
      </w:pPr>
      <w:rPr>
        <w:rFonts w:hint="default"/>
        <w:i w:val="0"/>
      </w:rPr>
    </w:lvl>
    <w:lvl w:ilvl="6">
      <w:start w:val="1"/>
      <w:numFmt w:val="decimal"/>
      <w:isLgl/>
      <w:lvlText w:val="%1.%2.%3.%4.%5.%6.%7."/>
      <w:lvlJc w:val="left"/>
      <w:pPr>
        <w:ind w:left="4680" w:hanging="1440"/>
      </w:pPr>
      <w:rPr>
        <w:rFonts w:hint="default"/>
        <w:i w:val="0"/>
      </w:rPr>
    </w:lvl>
    <w:lvl w:ilvl="7">
      <w:start w:val="1"/>
      <w:numFmt w:val="decimal"/>
      <w:isLgl/>
      <w:lvlText w:val="%1.%2.%3.%4.%5.%6.%7.%8."/>
      <w:lvlJc w:val="left"/>
      <w:pPr>
        <w:ind w:left="5520" w:hanging="1800"/>
      </w:pPr>
      <w:rPr>
        <w:rFonts w:hint="default"/>
        <w:i w:val="0"/>
      </w:rPr>
    </w:lvl>
    <w:lvl w:ilvl="8">
      <w:start w:val="1"/>
      <w:numFmt w:val="decimal"/>
      <w:isLgl/>
      <w:lvlText w:val="%1.%2.%3.%4.%5.%6.%7.%8.%9."/>
      <w:lvlJc w:val="left"/>
      <w:pPr>
        <w:ind w:left="6000" w:hanging="1800"/>
      </w:pPr>
      <w:rPr>
        <w:rFonts w:hint="default"/>
        <w:i w:val="0"/>
      </w:rPr>
    </w:lvl>
  </w:abstractNum>
  <w:abstractNum w:abstractNumId="181" w15:restartNumberingAfterBreak="0">
    <w:nsid w:val="7AE15D9E"/>
    <w:multiLevelType w:val="hybridMultilevel"/>
    <w:tmpl w:val="A858B96C"/>
    <w:lvl w:ilvl="0" w:tplc="E47AD72A">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2" w15:restartNumberingAfterBreak="0">
    <w:nsid w:val="7AED36DA"/>
    <w:multiLevelType w:val="hybridMultilevel"/>
    <w:tmpl w:val="EF50629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3" w15:restartNumberingAfterBreak="0">
    <w:nsid w:val="7B1D672E"/>
    <w:multiLevelType w:val="multilevel"/>
    <w:tmpl w:val="076035E4"/>
    <w:lvl w:ilvl="0">
      <w:start w:val="1"/>
      <w:numFmt w:val="decimal"/>
      <w:lvlText w:val="%1."/>
      <w:lvlJc w:val="left"/>
      <w:pPr>
        <w:ind w:left="360" w:hanging="360"/>
      </w:pPr>
    </w:lvl>
    <w:lvl w:ilvl="1">
      <w:start w:val="1"/>
      <w:numFmt w:val="decimal"/>
      <w:isLgl/>
      <w:lvlText w:val="%1.%2."/>
      <w:lvlJc w:val="left"/>
      <w:pPr>
        <w:ind w:left="1425" w:hanging="765"/>
      </w:pPr>
      <w:rPr>
        <w:rFonts w:hint="default"/>
      </w:rPr>
    </w:lvl>
    <w:lvl w:ilvl="2">
      <w:start w:val="8"/>
      <w:numFmt w:val="decimal"/>
      <w:isLgl/>
      <w:lvlText w:val="%1.%2.%3."/>
      <w:lvlJc w:val="left"/>
      <w:pPr>
        <w:ind w:left="2085" w:hanging="765"/>
      </w:pPr>
      <w:rPr>
        <w:rFonts w:hint="default"/>
      </w:rPr>
    </w:lvl>
    <w:lvl w:ilvl="3">
      <w:start w:val="1"/>
      <w:numFmt w:val="decimal"/>
      <w:isLgl/>
      <w:lvlText w:val="%1.%2.%3.%4."/>
      <w:lvlJc w:val="left"/>
      <w:pPr>
        <w:ind w:left="3060" w:hanging="1080"/>
      </w:pPr>
      <w:rPr>
        <w:rFonts w:hint="default"/>
      </w:rPr>
    </w:lvl>
    <w:lvl w:ilvl="4">
      <w:start w:val="1"/>
      <w:numFmt w:val="decimal"/>
      <w:isLgl/>
      <w:lvlText w:val="%1.%2.%3.%4.%5."/>
      <w:lvlJc w:val="left"/>
      <w:pPr>
        <w:ind w:left="3720" w:hanging="1080"/>
      </w:pPr>
      <w:rPr>
        <w:rFonts w:hint="default"/>
      </w:rPr>
    </w:lvl>
    <w:lvl w:ilvl="5">
      <w:start w:val="1"/>
      <w:numFmt w:val="decimal"/>
      <w:isLgl/>
      <w:lvlText w:val="%1.%2.%3.%4.%5.%6."/>
      <w:lvlJc w:val="left"/>
      <w:pPr>
        <w:ind w:left="4740" w:hanging="1440"/>
      </w:pPr>
      <w:rPr>
        <w:rFonts w:hint="default"/>
      </w:rPr>
    </w:lvl>
    <w:lvl w:ilvl="6">
      <w:start w:val="1"/>
      <w:numFmt w:val="decimal"/>
      <w:isLgl/>
      <w:lvlText w:val="%1.%2.%3.%4.%5.%6.%7."/>
      <w:lvlJc w:val="left"/>
      <w:pPr>
        <w:ind w:left="5400" w:hanging="1440"/>
      </w:pPr>
      <w:rPr>
        <w:rFonts w:hint="default"/>
      </w:rPr>
    </w:lvl>
    <w:lvl w:ilvl="7">
      <w:start w:val="1"/>
      <w:numFmt w:val="decimal"/>
      <w:isLgl/>
      <w:lvlText w:val="%1.%2.%3.%4.%5.%6.%7.%8."/>
      <w:lvlJc w:val="left"/>
      <w:pPr>
        <w:ind w:left="6420" w:hanging="1800"/>
      </w:pPr>
      <w:rPr>
        <w:rFonts w:hint="default"/>
      </w:rPr>
    </w:lvl>
    <w:lvl w:ilvl="8">
      <w:start w:val="1"/>
      <w:numFmt w:val="decimal"/>
      <w:isLgl/>
      <w:lvlText w:val="%1.%2.%3.%4.%5.%6.%7.%8.%9."/>
      <w:lvlJc w:val="left"/>
      <w:pPr>
        <w:ind w:left="7080" w:hanging="1800"/>
      </w:pPr>
      <w:rPr>
        <w:rFonts w:hint="default"/>
      </w:rPr>
    </w:lvl>
  </w:abstractNum>
  <w:abstractNum w:abstractNumId="184" w15:restartNumberingAfterBreak="0">
    <w:nsid w:val="7B5F3F6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5" w15:restartNumberingAfterBreak="0">
    <w:nsid w:val="7BE317F3"/>
    <w:multiLevelType w:val="multilevel"/>
    <w:tmpl w:val="E49E13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7BF95346"/>
    <w:multiLevelType w:val="hybridMultilevel"/>
    <w:tmpl w:val="9814A046"/>
    <w:lvl w:ilvl="0" w:tplc="6DF02FD6">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7" w15:restartNumberingAfterBreak="0">
    <w:nsid w:val="7CF52425"/>
    <w:multiLevelType w:val="multilevel"/>
    <w:tmpl w:val="95EADA88"/>
    <w:lvl w:ilvl="0">
      <w:start w:val="2"/>
      <w:numFmt w:val="decimal"/>
      <w:lvlText w:val="%1."/>
      <w:lvlJc w:val="left"/>
      <w:pPr>
        <w:ind w:left="585" w:hanging="585"/>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b w:val="0"/>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88" w15:restartNumberingAfterBreak="0">
    <w:nsid w:val="7D4B724F"/>
    <w:multiLevelType w:val="hybridMultilevel"/>
    <w:tmpl w:val="7D6879B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9" w15:restartNumberingAfterBreak="0">
    <w:nsid w:val="7D8F3D81"/>
    <w:multiLevelType w:val="hybridMultilevel"/>
    <w:tmpl w:val="883A8B10"/>
    <w:lvl w:ilvl="0" w:tplc="60B6BA48">
      <w:start w:val="1"/>
      <w:numFmt w:val="decimal"/>
      <w:lvlText w:val="%1."/>
      <w:lvlJc w:val="left"/>
      <w:pPr>
        <w:ind w:left="3155" w:hanging="360"/>
      </w:pPr>
      <w:rPr>
        <w:rFonts w:hint="default"/>
      </w:rPr>
    </w:lvl>
    <w:lvl w:ilvl="1" w:tplc="04090019">
      <w:start w:val="1"/>
      <w:numFmt w:val="lowerLetter"/>
      <w:lvlText w:val="%2."/>
      <w:lvlJc w:val="left"/>
      <w:pPr>
        <w:ind w:left="2579" w:hanging="360"/>
      </w:pPr>
    </w:lvl>
    <w:lvl w:ilvl="2" w:tplc="0409001B" w:tentative="1">
      <w:start w:val="1"/>
      <w:numFmt w:val="lowerRoman"/>
      <w:lvlText w:val="%3."/>
      <w:lvlJc w:val="right"/>
      <w:pPr>
        <w:ind w:left="3299" w:hanging="180"/>
      </w:pPr>
    </w:lvl>
    <w:lvl w:ilvl="3" w:tplc="0409000F" w:tentative="1">
      <w:start w:val="1"/>
      <w:numFmt w:val="decimal"/>
      <w:lvlText w:val="%4."/>
      <w:lvlJc w:val="left"/>
      <w:pPr>
        <w:ind w:left="4019" w:hanging="360"/>
      </w:pPr>
    </w:lvl>
    <w:lvl w:ilvl="4" w:tplc="04090019" w:tentative="1">
      <w:start w:val="1"/>
      <w:numFmt w:val="lowerLetter"/>
      <w:lvlText w:val="%5."/>
      <w:lvlJc w:val="left"/>
      <w:pPr>
        <w:ind w:left="4739" w:hanging="360"/>
      </w:pPr>
    </w:lvl>
    <w:lvl w:ilvl="5" w:tplc="0409001B" w:tentative="1">
      <w:start w:val="1"/>
      <w:numFmt w:val="lowerRoman"/>
      <w:lvlText w:val="%6."/>
      <w:lvlJc w:val="right"/>
      <w:pPr>
        <w:ind w:left="5459" w:hanging="180"/>
      </w:pPr>
    </w:lvl>
    <w:lvl w:ilvl="6" w:tplc="0409000F" w:tentative="1">
      <w:start w:val="1"/>
      <w:numFmt w:val="decimal"/>
      <w:lvlText w:val="%7."/>
      <w:lvlJc w:val="left"/>
      <w:pPr>
        <w:ind w:left="6179" w:hanging="360"/>
      </w:pPr>
    </w:lvl>
    <w:lvl w:ilvl="7" w:tplc="04090019" w:tentative="1">
      <w:start w:val="1"/>
      <w:numFmt w:val="lowerLetter"/>
      <w:lvlText w:val="%8."/>
      <w:lvlJc w:val="left"/>
      <w:pPr>
        <w:ind w:left="6899" w:hanging="360"/>
      </w:pPr>
    </w:lvl>
    <w:lvl w:ilvl="8" w:tplc="0409001B" w:tentative="1">
      <w:start w:val="1"/>
      <w:numFmt w:val="lowerRoman"/>
      <w:lvlText w:val="%9."/>
      <w:lvlJc w:val="right"/>
      <w:pPr>
        <w:ind w:left="7619" w:hanging="180"/>
      </w:pPr>
    </w:lvl>
  </w:abstractNum>
  <w:abstractNum w:abstractNumId="190" w15:restartNumberingAfterBreak="0">
    <w:nsid w:val="7DCC5A02"/>
    <w:multiLevelType w:val="hybridMultilevel"/>
    <w:tmpl w:val="6C988D7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1" w15:restartNumberingAfterBreak="0">
    <w:nsid w:val="7EE02EA1"/>
    <w:multiLevelType w:val="hybridMultilevel"/>
    <w:tmpl w:val="878C76A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2" w15:restartNumberingAfterBreak="0">
    <w:nsid w:val="7EF01558"/>
    <w:multiLevelType w:val="hybridMultilevel"/>
    <w:tmpl w:val="E7F08292"/>
    <w:lvl w:ilvl="0" w:tplc="40090011">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3" w15:restartNumberingAfterBreak="0">
    <w:nsid w:val="7EF128BA"/>
    <w:multiLevelType w:val="hybridMultilevel"/>
    <w:tmpl w:val="4CA48BF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4" w15:restartNumberingAfterBreak="0">
    <w:nsid w:val="7F146ADE"/>
    <w:multiLevelType w:val="multilevel"/>
    <w:tmpl w:val="4A52ADB0"/>
    <w:lvl w:ilvl="0">
      <w:start w:val="1"/>
      <w:numFmt w:val="decimal"/>
      <w:lvlText w:val="%1."/>
      <w:lvlJc w:val="left"/>
      <w:pPr>
        <w:ind w:left="720" w:hanging="360"/>
      </w:pPr>
      <w:rPr>
        <w:rFonts w:hint="default"/>
        <w:b w:val="0"/>
      </w:rPr>
    </w:lvl>
    <w:lvl w:ilvl="1">
      <w:start w:val="2"/>
      <w:numFmt w:val="decimal"/>
      <w:isLgl/>
      <w:lvlText w:val="%1.%2."/>
      <w:lvlJc w:val="left"/>
      <w:pPr>
        <w:ind w:left="1800" w:hanging="720"/>
      </w:pPr>
      <w:rPr>
        <w:rFonts w:hint="default"/>
      </w:rPr>
    </w:lvl>
    <w:lvl w:ilvl="2">
      <w:start w:val="1"/>
      <w:numFmt w:val="decimal"/>
      <w:isLgl/>
      <w:lvlText w:val="%1.%2.%3."/>
      <w:lvlJc w:val="left"/>
      <w:pPr>
        <w:ind w:left="2880" w:hanging="1080"/>
      </w:pPr>
      <w:rPr>
        <w:rFonts w:ascii="Segoe UI" w:hAnsi="Segoe UI" w:cs="Segoe UI" w:hint="default"/>
        <w:b w:val="0"/>
        <w:sz w:val="28"/>
        <w:szCs w:val="28"/>
      </w:rPr>
    </w:lvl>
    <w:lvl w:ilvl="3">
      <w:start w:val="1"/>
      <w:numFmt w:val="decimal"/>
      <w:isLgl/>
      <w:lvlText w:val="%1.%2.%3.%4."/>
      <w:lvlJc w:val="left"/>
      <w:pPr>
        <w:ind w:left="3600" w:hanging="1080"/>
      </w:pPr>
      <w:rPr>
        <w:rFonts w:hint="default"/>
      </w:rPr>
    </w:lvl>
    <w:lvl w:ilvl="4">
      <w:start w:val="1"/>
      <w:numFmt w:val="decimal"/>
      <w:isLgl/>
      <w:lvlText w:val="%1.%2.%3.%4.%5."/>
      <w:lvlJc w:val="left"/>
      <w:pPr>
        <w:ind w:left="4680" w:hanging="1440"/>
      </w:pPr>
      <w:rPr>
        <w:rFonts w:hint="default"/>
      </w:rPr>
    </w:lvl>
    <w:lvl w:ilvl="5">
      <w:start w:val="1"/>
      <w:numFmt w:val="decimal"/>
      <w:isLgl/>
      <w:lvlText w:val="%1.%2.%3.%4.%5.%6."/>
      <w:lvlJc w:val="left"/>
      <w:pPr>
        <w:ind w:left="5760" w:hanging="1800"/>
      </w:pPr>
      <w:rPr>
        <w:rFonts w:hint="default"/>
      </w:rPr>
    </w:lvl>
    <w:lvl w:ilvl="6">
      <w:start w:val="1"/>
      <w:numFmt w:val="decimal"/>
      <w:isLgl/>
      <w:lvlText w:val="%1.%2.%3.%4.%5.%6.%7."/>
      <w:lvlJc w:val="left"/>
      <w:pPr>
        <w:ind w:left="6840" w:hanging="2160"/>
      </w:pPr>
      <w:rPr>
        <w:rFonts w:hint="default"/>
      </w:rPr>
    </w:lvl>
    <w:lvl w:ilvl="7">
      <w:start w:val="1"/>
      <w:numFmt w:val="decimal"/>
      <w:isLgl/>
      <w:lvlText w:val="%1.%2.%3.%4.%5.%6.%7.%8."/>
      <w:lvlJc w:val="left"/>
      <w:pPr>
        <w:ind w:left="7560" w:hanging="2160"/>
      </w:pPr>
      <w:rPr>
        <w:rFonts w:hint="default"/>
      </w:rPr>
    </w:lvl>
    <w:lvl w:ilvl="8">
      <w:start w:val="1"/>
      <w:numFmt w:val="decimal"/>
      <w:isLgl/>
      <w:lvlText w:val="%1.%2.%3.%4.%5.%6.%7.%8.%9."/>
      <w:lvlJc w:val="left"/>
      <w:pPr>
        <w:ind w:left="8640" w:hanging="2520"/>
      </w:pPr>
      <w:rPr>
        <w:rFonts w:hint="default"/>
      </w:rPr>
    </w:lvl>
  </w:abstractNum>
  <w:abstractNum w:abstractNumId="195" w15:restartNumberingAfterBreak="0">
    <w:nsid w:val="7FCC0F81"/>
    <w:multiLevelType w:val="hybridMultilevel"/>
    <w:tmpl w:val="C1EE5C56"/>
    <w:lvl w:ilvl="0" w:tplc="B68E0B6E">
      <w:start w:val="1"/>
      <w:numFmt w:val="lowerLetter"/>
      <w:lvlText w:val="%1."/>
      <w:lvlJc w:val="left"/>
      <w:pPr>
        <w:ind w:left="720" w:hanging="360"/>
      </w:pPr>
      <w:rPr>
        <w:sz w:val="20"/>
        <w:szCs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6" w15:restartNumberingAfterBreak="0">
    <w:nsid w:val="7FD02E52"/>
    <w:multiLevelType w:val="hybridMultilevel"/>
    <w:tmpl w:val="BC14FA1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1"/>
  </w:num>
  <w:num w:numId="2">
    <w:abstractNumId w:val="143"/>
  </w:num>
  <w:num w:numId="3">
    <w:abstractNumId w:val="131"/>
  </w:num>
  <w:num w:numId="4">
    <w:abstractNumId w:val="141"/>
  </w:num>
  <w:num w:numId="5">
    <w:abstractNumId w:val="123"/>
  </w:num>
  <w:num w:numId="6">
    <w:abstractNumId w:val="89"/>
  </w:num>
  <w:num w:numId="7">
    <w:abstractNumId w:val="121"/>
  </w:num>
  <w:num w:numId="8">
    <w:abstractNumId w:val="0"/>
  </w:num>
  <w:num w:numId="9">
    <w:abstractNumId w:val="70"/>
  </w:num>
  <w:num w:numId="10">
    <w:abstractNumId w:val="8"/>
  </w:num>
  <w:num w:numId="11">
    <w:abstractNumId w:val="110"/>
  </w:num>
  <w:num w:numId="12">
    <w:abstractNumId w:val="183"/>
  </w:num>
  <w:num w:numId="13">
    <w:abstractNumId w:val="4"/>
  </w:num>
  <w:num w:numId="14">
    <w:abstractNumId w:val="188"/>
  </w:num>
  <w:num w:numId="15">
    <w:abstractNumId w:val="147"/>
  </w:num>
  <w:num w:numId="16">
    <w:abstractNumId w:val="83"/>
  </w:num>
  <w:num w:numId="17">
    <w:abstractNumId w:val="154"/>
  </w:num>
  <w:num w:numId="18">
    <w:abstractNumId w:val="178"/>
  </w:num>
  <w:num w:numId="19">
    <w:abstractNumId w:val="125"/>
  </w:num>
  <w:num w:numId="20">
    <w:abstractNumId w:val="12"/>
  </w:num>
  <w:num w:numId="21">
    <w:abstractNumId w:val="49"/>
  </w:num>
  <w:num w:numId="22">
    <w:abstractNumId w:val="75"/>
  </w:num>
  <w:num w:numId="23">
    <w:abstractNumId w:val="84"/>
  </w:num>
  <w:num w:numId="24">
    <w:abstractNumId w:val="138"/>
  </w:num>
  <w:num w:numId="25">
    <w:abstractNumId w:val="24"/>
  </w:num>
  <w:num w:numId="26">
    <w:abstractNumId w:val="142"/>
  </w:num>
  <w:num w:numId="27">
    <w:abstractNumId w:val="136"/>
  </w:num>
  <w:num w:numId="28">
    <w:abstractNumId w:val="17"/>
  </w:num>
  <w:num w:numId="29">
    <w:abstractNumId w:val="166"/>
  </w:num>
  <w:num w:numId="30">
    <w:abstractNumId w:val="186"/>
  </w:num>
  <w:num w:numId="31">
    <w:abstractNumId w:val="109"/>
  </w:num>
  <w:num w:numId="32">
    <w:abstractNumId w:val="132"/>
  </w:num>
  <w:num w:numId="33">
    <w:abstractNumId w:val="23"/>
  </w:num>
  <w:num w:numId="34">
    <w:abstractNumId w:val="96"/>
  </w:num>
  <w:num w:numId="35">
    <w:abstractNumId w:val="107"/>
  </w:num>
  <w:num w:numId="36">
    <w:abstractNumId w:val="85"/>
  </w:num>
  <w:num w:numId="37">
    <w:abstractNumId w:val="196"/>
  </w:num>
  <w:num w:numId="38">
    <w:abstractNumId w:val="3"/>
  </w:num>
  <w:num w:numId="39">
    <w:abstractNumId w:val="128"/>
  </w:num>
  <w:num w:numId="40">
    <w:abstractNumId w:val="38"/>
  </w:num>
  <w:num w:numId="41">
    <w:abstractNumId w:val="156"/>
  </w:num>
  <w:num w:numId="42">
    <w:abstractNumId w:val="163"/>
  </w:num>
  <w:num w:numId="43">
    <w:abstractNumId w:val="44"/>
  </w:num>
  <w:num w:numId="44">
    <w:abstractNumId w:val="120"/>
  </w:num>
  <w:num w:numId="45">
    <w:abstractNumId w:val="63"/>
  </w:num>
  <w:num w:numId="46">
    <w:abstractNumId w:val="31"/>
  </w:num>
  <w:num w:numId="47">
    <w:abstractNumId w:val="176"/>
  </w:num>
  <w:num w:numId="48">
    <w:abstractNumId w:val="167"/>
  </w:num>
  <w:num w:numId="49">
    <w:abstractNumId w:val="87"/>
  </w:num>
  <w:num w:numId="50">
    <w:abstractNumId w:val="104"/>
  </w:num>
  <w:num w:numId="51">
    <w:abstractNumId w:val="42"/>
  </w:num>
  <w:num w:numId="52">
    <w:abstractNumId w:val="10"/>
  </w:num>
  <w:num w:numId="53">
    <w:abstractNumId w:val="189"/>
  </w:num>
  <w:num w:numId="54">
    <w:abstractNumId w:val="56"/>
  </w:num>
  <w:num w:numId="55">
    <w:abstractNumId w:val="13"/>
  </w:num>
  <w:num w:numId="56">
    <w:abstractNumId w:val="25"/>
  </w:num>
  <w:num w:numId="57">
    <w:abstractNumId w:val="98"/>
  </w:num>
  <w:num w:numId="58">
    <w:abstractNumId w:val="90"/>
  </w:num>
  <w:num w:numId="59">
    <w:abstractNumId w:val="139"/>
  </w:num>
  <w:num w:numId="60">
    <w:abstractNumId w:val="99"/>
  </w:num>
  <w:num w:numId="61">
    <w:abstractNumId w:val="113"/>
  </w:num>
  <w:num w:numId="62">
    <w:abstractNumId w:val="102"/>
  </w:num>
  <w:num w:numId="63">
    <w:abstractNumId w:val="71"/>
  </w:num>
  <w:num w:numId="64">
    <w:abstractNumId w:val="179"/>
  </w:num>
  <w:num w:numId="65">
    <w:abstractNumId w:val="30"/>
  </w:num>
  <w:num w:numId="66">
    <w:abstractNumId w:val="18"/>
  </w:num>
  <w:num w:numId="67">
    <w:abstractNumId w:val="173"/>
  </w:num>
  <w:num w:numId="68">
    <w:abstractNumId w:val="86"/>
  </w:num>
  <w:num w:numId="69">
    <w:abstractNumId w:val="137"/>
  </w:num>
  <w:num w:numId="70">
    <w:abstractNumId w:val="2"/>
  </w:num>
  <w:num w:numId="71">
    <w:abstractNumId w:val="195"/>
  </w:num>
  <w:num w:numId="72">
    <w:abstractNumId w:val="39"/>
  </w:num>
  <w:num w:numId="73">
    <w:abstractNumId w:val="180"/>
  </w:num>
  <w:num w:numId="74">
    <w:abstractNumId w:val="57"/>
  </w:num>
  <w:num w:numId="75">
    <w:abstractNumId w:val="19"/>
  </w:num>
  <w:num w:numId="76">
    <w:abstractNumId w:val="28"/>
  </w:num>
  <w:num w:numId="77">
    <w:abstractNumId w:val="72"/>
  </w:num>
  <w:num w:numId="78">
    <w:abstractNumId w:val="52"/>
  </w:num>
  <w:num w:numId="79">
    <w:abstractNumId w:val="65"/>
  </w:num>
  <w:num w:numId="80">
    <w:abstractNumId w:val="160"/>
  </w:num>
  <w:num w:numId="81">
    <w:abstractNumId w:val="157"/>
  </w:num>
  <w:num w:numId="82">
    <w:abstractNumId w:val="168"/>
  </w:num>
  <w:num w:numId="83">
    <w:abstractNumId w:val="172"/>
  </w:num>
  <w:num w:numId="84">
    <w:abstractNumId w:val="100"/>
  </w:num>
  <w:num w:numId="85">
    <w:abstractNumId w:val="27"/>
  </w:num>
  <w:num w:numId="86">
    <w:abstractNumId w:val="194"/>
  </w:num>
  <w:num w:numId="87">
    <w:abstractNumId w:val="127"/>
  </w:num>
  <w:num w:numId="88">
    <w:abstractNumId w:val="174"/>
  </w:num>
  <w:num w:numId="89">
    <w:abstractNumId w:val="81"/>
  </w:num>
  <w:num w:numId="90">
    <w:abstractNumId w:val="115"/>
  </w:num>
  <w:num w:numId="91">
    <w:abstractNumId w:val="119"/>
  </w:num>
  <w:num w:numId="92">
    <w:abstractNumId w:val="193"/>
  </w:num>
  <w:num w:numId="93">
    <w:abstractNumId w:val="78"/>
  </w:num>
  <w:num w:numId="94">
    <w:abstractNumId w:val="67"/>
  </w:num>
  <w:num w:numId="95">
    <w:abstractNumId w:val="69"/>
  </w:num>
  <w:num w:numId="96">
    <w:abstractNumId w:val="80"/>
  </w:num>
  <w:num w:numId="97">
    <w:abstractNumId w:val="20"/>
  </w:num>
  <w:num w:numId="98">
    <w:abstractNumId w:val="76"/>
  </w:num>
  <w:num w:numId="99">
    <w:abstractNumId w:val="108"/>
  </w:num>
  <w:num w:numId="100">
    <w:abstractNumId w:val="46"/>
  </w:num>
  <w:num w:numId="101">
    <w:abstractNumId w:val="135"/>
  </w:num>
  <w:num w:numId="102">
    <w:abstractNumId w:val="73"/>
  </w:num>
  <w:num w:numId="103">
    <w:abstractNumId w:val="112"/>
  </w:num>
  <w:num w:numId="104">
    <w:abstractNumId w:val="155"/>
  </w:num>
  <w:num w:numId="105">
    <w:abstractNumId w:val="5"/>
  </w:num>
  <w:num w:numId="106">
    <w:abstractNumId w:val="191"/>
  </w:num>
  <w:num w:numId="107">
    <w:abstractNumId w:val="122"/>
    <w:lvlOverride w:ilvl="1">
      <w:startOverride w:val="1"/>
    </w:lvlOverride>
  </w:num>
  <w:num w:numId="108">
    <w:abstractNumId w:val="122"/>
    <w:lvlOverride w:ilvl="1">
      <w:startOverride w:val="2"/>
    </w:lvlOverride>
  </w:num>
  <w:num w:numId="109">
    <w:abstractNumId w:val="122"/>
    <w:lvlOverride w:ilvl="1">
      <w:startOverride w:val="3"/>
    </w:lvlOverride>
  </w:num>
  <w:num w:numId="110">
    <w:abstractNumId w:val="140"/>
  </w:num>
  <w:num w:numId="111">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5">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2">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4">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abstractNumId w:val="79"/>
  </w:num>
  <w:num w:numId="191">
    <w:abstractNumId w:val="190"/>
  </w:num>
  <w:num w:numId="192">
    <w:abstractNumId w:val="50"/>
  </w:num>
  <w:num w:numId="193">
    <w:abstractNumId w:val="149"/>
  </w:num>
  <w:num w:numId="194">
    <w:abstractNumId w:val="152"/>
  </w:num>
  <w:num w:numId="195">
    <w:abstractNumId w:val="14"/>
  </w:num>
  <w:num w:numId="196">
    <w:abstractNumId w:val="153"/>
  </w:num>
  <w:num w:numId="197">
    <w:abstractNumId w:val="130"/>
  </w:num>
  <w:num w:numId="198">
    <w:abstractNumId w:val="144"/>
  </w:num>
  <w:num w:numId="199">
    <w:abstractNumId w:val="29"/>
  </w:num>
  <w:num w:numId="200">
    <w:abstractNumId w:val="1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
    <w:abstractNumId w:val="1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
    <w:abstractNumId w:val="16"/>
    <w:lvlOverride w:ilvl="0">
      <w:startOverride w:val="1"/>
    </w:lvlOverride>
  </w:num>
  <w:num w:numId="203">
    <w:abstractNumId w:val="48"/>
  </w:num>
  <w:num w:numId="204">
    <w:abstractNumId w:val="59"/>
    <w:lvlOverride w:ilvl="0">
      <w:startOverride w:val="1"/>
    </w:lvlOverride>
  </w:num>
  <w:num w:numId="205">
    <w:abstractNumId w:val="145"/>
  </w:num>
  <w:num w:numId="206">
    <w:abstractNumId w:val="175"/>
  </w:num>
  <w:num w:numId="207">
    <w:abstractNumId w:val="101"/>
  </w:num>
  <w:num w:numId="208">
    <w:abstractNumId w:val="162"/>
  </w:num>
  <w:num w:numId="209">
    <w:abstractNumId w:val="182"/>
  </w:num>
  <w:num w:numId="210">
    <w:abstractNumId w:val="43"/>
  </w:num>
  <w:num w:numId="211">
    <w:abstractNumId w:val="88"/>
  </w:num>
  <w:num w:numId="212">
    <w:abstractNumId w:val="74"/>
  </w:num>
  <w:num w:numId="213">
    <w:abstractNumId w:val="11"/>
  </w:num>
  <w:num w:numId="214">
    <w:abstractNumId w:val="170"/>
  </w:num>
  <w:num w:numId="215">
    <w:abstractNumId w:val="45"/>
  </w:num>
  <w:num w:numId="216">
    <w:abstractNumId w:val="150"/>
  </w:num>
  <w:num w:numId="217">
    <w:abstractNumId w:val="124"/>
  </w:num>
  <w:num w:numId="218">
    <w:abstractNumId w:val="51"/>
  </w:num>
  <w:num w:numId="219">
    <w:abstractNumId w:val="95"/>
  </w:num>
  <w:num w:numId="220">
    <w:abstractNumId w:val="62"/>
  </w:num>
  <w:num w:numId="221">
    <w:abstractNumId w:val="192"/>
  </w:num>
  <w:num w:numId="222">
    <w:abstractNumId w:val="35"/>
  </w:num>
  <w:num w:numId="223">
    <w:abstractNumId w:val="40"/>
  </w:num>
  <w:num w:numId="224">
    <w:abstractNumId w:val="106"/>
  </w:num>
  <w:num w:numId="225">
    <w:abstractNumId w:val="148"/>
  </w:num>
  <w:num w:numId="226">
    <w:abstractNumId w:val="133"/>
  </w:num>
  <w:num w:numId="227">
    <w:abstractNumId w:val="126"/>
  </w:num>
  <w:num w:numId="228">
    <w:abstractNumId w:val="151"/>
  </w:num>
  <w:num w:numId="229">
    <w:abstractNumId w:val="61"/>
  </w:num>
  <w:num w:numId="230">
    <w:abstractNumId w:val="1"/>
  </w:num>
  <w:num w:numId="231">
    <w:abstractNumId w:val="55"/>
  </w:num>
  <w:num w:numId="232">
    <w:abstractNumId w:val="7"/>
  </w:num>
  <w:num w:numId="233">
    <w:abstractNumId w:val="159"/>
  </w:num>
  <w:num w:numId="234">
    <w:abstractNumId w:val="82"/>
  </w:num>
  <w:num w:numId="235">
    <w:abstractNumId w:val="68"/>
  </w:num>
  <w:num w:numId="236">
    <w:abstractNumId w:val="97"/>
  </w:num>
  <w:num w:numId="237">
    <w:abstractNumId w:val="77"/>
  </w:num>
  <w:num w:numId="238">
    <w:abstractNumId w:val="37"/>
  </w:num>
  <w:num w:numId="239">
    <w:abstractNumId w:val="134"/>
  </w:num>
  <w:num w:numId="240">
    <w:abstractNumId w:val="161"/>
  </w:num>
  <w:num w:numId="241">
    <w:abstractNumId w:val="93"/>
  </w:num>
  <w:num w:numId="242">
    <w:abstractNumId w:val="171"/>
  </w:num>
  <w:num w:numId="243">
    <w:abstractNumId w:val="165"/>
  </w:num>
  <w:num w:numId="244">
    <w:abstractNumId w:val="169"/>
  </w:num>
  <w:num w:numId="245">
    <w:abstractNumId w:val="114"/>
  </w:num>
  <w:num w:numId="246">
    <w:abstractNumId w:val="141"/>
  </w:num>
  <w:num w:numId="247">
    <w:abstractNumId w:val="184"/>
  </w:num>
  <w:num w:numId="248">
    <w:abstractNumId w:val="54"/>
  </w:num>
  <w:num w:numId="249">
    <w:abstractNumId w:val="141"/>
  </w:num>
  <w:num w:numId="250">
    <w:abstractNumId w:val="141"/>
  </w:num>
  <w:num w:numId="251">
    <w:abstractNumId w:val="141"/>
  </w:num>
  <w:num w:numId="252">
    <w:abstractNumId w:val="91"/>
  </w:num>
  <w:num w:numId="253">
    <w:abstractNumId w:val="141"/>
  </w:num>
  <w:num w:numId="254">
    <w:abstractNumId w:val="141"/>
  </w:num>
  <w:num w:numId="255">
    <w:abstractNumId w:val="141"/>
  </w:num>
  <w:num w:numId="256">
    <w:abstractNumId w:val="141"/>
  </w:num>
  <w:num w:numId="257">
    <w:abstractNumId w:val="141"/>
  </w:num>
  <w:num w:numId="258">
    <w:abstractNumId w:val="141"/>
  </w:num>
  <w:num w:numId="259">
    <w:abstractNumId w:val="141"/>
  </w:num>
  <w:num w:numId="260">
    <w:abstractNumId w:val="141"/>
  </w:num>
  <w:num w:numId="261">
    <w:abstractNumId w:val="141"/>
  </w:num>
  <w:num w:numId="262">
    <w:abstractNumId w:val="141"/>
  </w:num>
  <w:num w:numId="263">
    <w:abstractNumId w:val="141"/>
  </w:num>
  <w:num w:numId="264">
    <w:abstractNumId w:val="141"/>
  </w:num>
  <w:num w:numId="265">
    <w:abstractNumId w:val="141"/>
  </w:num>
  <w:num w:numId="266">
    <w:abstractNumId w:val="141"/>
  </w:num>
  <w:num w:numId="267">
    <w:abstractNumId w:val="141"/>
  </w:num>
  <w:num w:numId="268">
    <w:abstractNumId w:val="117"/>
  </w:num>
  <w:num w:numId="269">
    <w:abstractNumId w:val="47"/>
  </w:num>
  <w:num w:numId="270">
    <w:abstractNumId w:val="141"/>
  </w:num>
  <w:num w:numId="271">
    <w:abstractNumId w:val="141"/>
  </w:num>
  <w:num w:numId="272">
    <w:abstractNumId w:val="141"/>
  </w:num>
  <w:num w:numId="273">
    <w:abstractNumId w:val="141"/>
  </w:num>
  <w:num w:numId="274">
    <w:abstractNumId w:val="64"/>
  </w:num>
  <w:num w:numId="275">
    <w:abstractNumId w:val="53"/>
  </w:num>
  <w:num w:numId="276">
    <w:abstractNumId w:val="141"/>
  </w:num>
  <w:num w:numId="277">
    <w:abstractNumId w:val="141"/>
  </w:num>
  <w:num w:numId="278">
    <w:abstractNumId w:val="141"/>
  </w:num>
  <w:num w:numId="279">
    <w:abstractNumId w:val="141"/>
  </w:num>
  <w:num w:numId="280">
    <w:abstractNumId w:val="141"/>
  </w:num>
  <w:num w:numId="281">
    <w:abstractNumId w:val="141"/>
  </w:num>
  <w:num w:numId="282">
    <w:abstractNumId w:val="141"/>
  </w:num>
  <w:num w:numId="283">
    <w:abstractNumId w:val="33"/>
  </w:num>
  <w:num w:numId="284">
    <w:abstractNumId w:val="141"/>
  </w:num>
  <w:num w:numId="285">
    <w:abstractNumId w:val="141"/>
  </w:num>
  <w:num w:numId="286">
    <w:abstractNumId w:val="141"/>
  </w:num>
  <w:num w:numId="287">
    <w:abstractNumId w:val="141"/>
  </w:num>
  <w:num w:numId="288">
    <w:abstractNumId w:val="187"/>
  </w:num>
  <w:num w:numId="289">
    <w:abstractNumId w:val="92"/>
  </w:num>
  <w:num w:numId="290">
    <w:abstractNumId w:val="60"/>
  </w:num>
  <w:num w:numId="291">
    <w:abstractNumId w:val="15"/>
  </w:num>
  <w:num w:numId="292">
    <w:abstractNumId w:val="41"/>
  </w:num>
  <w:num w:numId="293">
    <w:abstractNumId w:val="177"/>
  </w:num>
  <w:num w:numId="294">
    <w:abstractNumId w:val="181"/>
  </w:num>
  <w:num w:numId="295">
    <w:abstractNumId w:val="94"/>
  </w:num>
  <w:num w:numId="296">
    <w:abstractNumId w:val="105"/>
  </w:num>
  <w:num w:numId="297">
    <w:abstractNumId w:val="66"/>
    <w:lvlOverride w:ilvl="0">
      <w:startOverride w:val="1"/>
    </w:lvlOverride>
  </w:num>
  <w:num w:numId="298">
    <w:abstractNumId w:val="58"/>
    <w:lvlOverride w:ilvl="0">
      <w:startOverride w:val="2"/>
    </w:lvlOverride>
  </w:num>
  <w:num w:numId="299">
    <w:abstractNumId w:val="32"/>
    <w:lvlOverride w:ilvl="0">
      <w:startOverride w:val="3"/>
    </w:lvlOverride>
  </w:num>
  <w:num w:numId="300">
    <w:abstractNumId w:val="129"/>
    <w:lvlOverride w:ilvl="0">
      <w:startOverride w:val="4"/>
    </w:lvlOverride>
  </w:num>
  <w:num w:numId="301">
    <w:abstractNumId w:val="185"/>
    <w:lvlOverride w:ilvl="0">
      <w:startOverride w:val="5"/>
    </w:lvlOverride>
  </w:num>
  <w:num w:numId="302">
    <w:abstractNumId w:val="158"/>
    <w:lvlOverride w:ilvl="0">
      <w:startOverride w:val="6"/>
    </w:lvlOverride>
  </w:num>
  <w:num w:numId="303">
    <w:abstractNumId w:val="111"/>
    <w:lvlOverride w:ilvl="0">
      <w:startOverride w:val="7"/>
    </w:lvlOverride>
  </w:num>
  <w:num w:numId="304">
    <w:abstractNumId w:val="118"/>
    <w:lvlOverride w:ilvl="0">
      <w:startOverride w:val="8"/>
    </w:lvlOverride>
  </w:num>
  <w:num w:numId="305">
    <w:abstractNumId w:val="22"/>
  </w:num>
  <w:num w:numId="306">
    <w:abstractNumId w:val="34"/>
    <w:lvlOverride w:ilvl="0">
      <w:startOverride w:val="1"/>
    </w:lvlOverride>
  </w:num>
  <w:num w:numId="307">
    <w:abstractNumId w:val="116"/>
    <w:lvlOverride w:ilvl="0">
      <w:startOverride w:val="2"/>
    </w:lvlOverride>
  </w:num>
  <w:num w:numId="308">
    <w:abstractNumId w:val="6"/>
    <w:lvlOverride w:ilvl="0">
      <w:startOverride w:val="3"/>
    </w:lvlOverride>
  </w:num>
  <w:num w:numId="309">
    <w:abstractNumId w:val="36"/>
    <w:lvlOverride w:ilvl="0">
      <w:startOverride w:val="4"/>
    </w:lvlOverride>
  </w:num>
  <w:num w:numId="310">
    <w:abstractNumId w:val="9"/>
    <w:lvlOverride w:ilvl="0">
      <w:startOverride w:val="5"/>
    </w:lvlOverride>
  </w:num>
  <w:num w:numId="311">
    <w:abstractNumId w:val="26"/>
    <w:lvlOverride w:ilvl="0">
      <w:startOverride w:val="6"/>
    </w:lvlOverride>
  </w:num>
  <w:num w:numId="312">
    <w:abstractNumId w:val="146"/>
    <w:lvlOverride w:ilvl="0">
      <w:startOverride w:val="7"/>
    </w:lvlOverride>
  </w:num>
  <w:num w:numId="313">
    <w:abstractNumId w:val="103"/>
  </w:num>
  <w:numIdMacAtCleanup w:val="313"/>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aurabh Verma">
    <w15:presenceInfo w15:providerId="Windows Live" w15:userId="856cdcafde97c72b"/>
  </w15:person>
  <w15:person w15:author="Akash Virani">
    <w15:presenceInfo w15:providerId="Windows Live" w15:userId="a060f11e2cc94ef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27C55"/>
    <w:rsid w:val="0000076F"/>
    <w:rsid w:val="00006083"/>
    <w:rsid w:val="000068A9"/>
    <w:rsid w:val="000100F3"/>
    <w:rsid w:val="00011E7D"/>
    <w:rsid w:val="000149E0"/>
    <w:rsid w:val="00015948"/>
    <w:rsid w:val="00015B35"/>
    <w:rsid w:val="0001793C"/>
    <w:rsid w:val="000206F1"/>
    <w:rsid w:val="00021FE3"/>
    <w:rsid w:val="0002337B"/>
    <w:rsid w:val="00026836"/>
    <w:rsid w:val="000269B8"/>
    <w:rsid w:val="00026A08"/>
    <w:rsid w:val="000275D3"/>
    <w:rsid w:val="00030998"/>
    <w:rsid w:val="00033907"/>
    <w:rsid w:val="000346EA"/>
    <w:rsid w:val="00035597"/>
    <w:rsid w:val="00037875"/>
    <w:rsid w:val="000408E5"/>
    <w:rsid w:val="00040EDD"/>
    <w:rsid w:val="00044DCC"/>
    <w:rsid w:val="00045C7D"/>
    <w:rsid w:val="00050BE4"/>
    <w:rsid w:val="00052C68"/>
    <w:rsid w:val="0005324A"/>
    <w:rsid w:val="000537A8"/>
    <w:rsid w:val="00054FA2"/>
    <w:rsid w:val="00055390"/>
    <w:rsid w:val="00055C65"/>
    <w:rsid w:val="00055CCC"/>
    <w:rsid w:val="000567FA"/>
    <w:rsid w:val="00061E6A"/>
    <w:rsid w:val="000624C4"/>
    <w:rsid w:val="00062692"/>
    <w:rsid w:val="00062BD7"/>
    <w:rsid w:val="00065939"/>
    <w:rsid w:val="000677E2"/>
    <w:rsid w:val="000716B8"/>
    <w:rsid w:val="0007308E"/>
    <w:rsid w:val="000740CB"/>
    <w:rsid w:val="00077752"/>
    <w:rsid w:val="00081B5D"/>
    <w:rsid w:val="00085108"/>
    <w:rsid w:val="000879A3"/>
    <w:rsid w:val="00094080"/>
    <w:rsid w:val="000969BE"/>
    <w:rsid w:val="00097D08"/>
    <w:rsid w:val="000A1A3A"/>
    <w:rsid w:val="000A2F88"/>
    <w:rsid w:val="000A3EF9"/>
    <w:rsid w:val="000A465D"/>
    <w:rsid w:val="000A4E0B"/>
    <w:rsid w:val="000A523A"/>
    <w:rsid w:val="000A7EA9"/>
    <w:rsid w:val="000B071F"/>
    <w:rsid w:val="000B1C6D"/>
    <w:rsid w:val="000B25C1"/>
    <w:rsid w:val="000C0184"/>
    <w:rsid w:val="000C1A41"/>
    <w:rsid w:val="000C3905"/>
    <w:rsid w:val="000C5A01"/>
    <w:rsid w:val="000D0CBB"/>
    <w:rsid w:val="000D1BED"/>
    <w:rsid w:val="000D5B8B"/>
    <w:rsid w:val="000D75A6"/>
    <w:rsid w:val="000E33DE"/>
    <w:rsid w:val="000E3605"/>
    <w:rsid w:val="000E4A4B"/>
    <w:rsid w:val="000E5467"/>
    <w:rsid w:val="000F44B0"/>
    <w:rsid w:val="00105496"/>
    <w:rsid w:val="001058AC"/>
    <w:rsid w:val="00111170"/>
    <w:rsid w:val="001143B1"/>
    <w:rsid w:val="00117117"/>
    <w:rsid w:val="00123876"/>
    <w:rsid w:val="001241B8"/>
    <w:rsid w:val="0013602F"/>
    <w:rsid w:val="001371D3"/>
    <w:rsid w:val="00142313"/>
    <w:rsid w:val="00143DE7"/>
    <w:rsid w:val="00144E39"/>
    <w:rsid w:val="001524D3"/>
    <w:rsid w:val="001545A6"/>
    <w:rsid w:val="00155E08"/>
    <w:rsid w:val="00160F22"/>
    <w:rsid w:val="00161981"/>
    <w:rsid w:val="00167621"/>
    <w:rsid w:val="001677A6"/>
    <w:rsid w:val="0017078D"/>
    <w:rsid w:val="00175667"/>
    <w:rsid w:val="0017687D"/>
    <w:rsid w:val="00177E0A"/>
    <w:rsid w:val="0018147E"/>
    <w:rsid w:val="00181697"/>
    <w:rsid w:val="00187613"/>
    <w:rsid w:val="00196D5C"/>
    <w:rsid w:val="001A1930"/>
    <w:rsid w:val="001A2E2F"/>
    <w:rsid w:val="001A5908"/>
    <w:rsid w:val="001B414C"/>
    <w:rsid w:val="001B749F"/>
    <w:rsid w:val="001D0101"/>
    <w:rsid w:val="001D6A3A"/>
    <w:rsid w:val="001E1361"/>
    <w:rsid w:val="001E202A"/>
    <w:rsid w:val="001F1FA6"/>
    <w:rsid w:val="001F36B3"/>
    <w:rsid w:val="001F5DFF"/>
    <w:rsid w:val="001F6BBF"/>
    <w:rsid w:val="001F7187"/>
    <w:rsid w:val="001F7C76"/>
    <w:rsid w:val="002013DA"/>
    <w:rsid w:val="002042F9"/>
    <w:rsid w:val="002056CD"/>
    <w:rsid w:val="002101E0"/>
    <w:rsid w:val="00212E5A"/>
    <w:rsid w:val="00223C53"/>
    <w:rsid w:val="00224E1D"/>
    <w:rsid w:val="002256D9"/>
    <w:rsid w:val="002270F0"/>
    <w:rsid w:val="00231163"/>
    <w:rsid w:val="0023331C"/>
    <w:rsid w:val="00234B68"/>
    <w:rsid w:val="002372D3"/>
    <w:rsid w:val="00245C37"/>
    <w:rsid w:val="002517DA"/>
    <w:rsid w:val="00253145"/>
    <w:rsid w:val="00255F46"/>
    <w:rsid w:val="00257158"/>
    <w:rsid w:val="00260152"/>
    <w:rsid w:val="00260B5B"/>
    <w:rsid w:val="00266330"/>
    <w:rsid w:val="00271703"/>
    <w:rsid w:val="0027416E"/>
    <w:rsid w:val="00277BF9"/>
    <w:rsid w:val="00281586"/>
    <w:rsid w:val="002824B2"/>
    <w:rsid w:val="00290990"/>
    <w:rsid w:val="00293463"/>
    <w:rsid w:val="0029554C"/>
    <w:rsid w:val="002A0A85"/>
    <w:rsid w:val="002A313E"/>
    <w:rsid w:val="002A3468"/>
    <w:rsid w:val="002A3D14"/>
    <w:rsid w:val="002A6101"/>
    <w:rsid w:val="002A6E74"/>
    <w:rsid w:val="002B4523"/>
    <w:rsid w:val="002B4F52"/>
    <w:rsid w:val="002C5180"/>
    <w:rsid w:val="002C6F38"/>
    <w:rsid w:val="002C7D16"/>
    <w:rsid w:val="002D2CD1"/>
    <w:rsid w:val="002D3A6E"/>
    <w:rsid w:val="002D40AC"/>
    <w:rsid w:val="002D4C04"/>
    <w:rsid w:val="002D5ED9"/>
    <w:rsid w:val="002E799C"/>
    <w:rsid w:val="002F0463"/>
    <w:rsid w:val="002F3EBE"/>
    <w:rsid w:val="002F7922"/>
    <w:rsid w:val="0030041B"/>
    <w:rsid w:val="0030389B"/>
    <w:rsid w:val="00304690"/>
    <w:rsid w:val="00305B2E"/>
    <w:rsid w:val="003122D2"/>
    <w:rsid w:val="00313BC1"/>
    <w:rsid w:val="003141D6"/>
    <w:rsid w:val="00320640"/>
    <w:rsid w:val="0032211E"/>
    <w:rsid w:val="0032258C"/>
    <w:rsid w:val="003235FE"/>
    <w:rsid w:val="003277FA"/>
    <w:rsid w:val="00337881"/>
    <w:rsid w:val="003436C3"/>
    <w:rsid w:val="003458B7"/>
    <w:rsid w:val="00346526"/>
    <w:rsid w:val="00347332"/>
    <w:rsid w:val="003510BC"/>
    <w:rsid w:val="003519AC"/>
    <w:rsid w:val="0036048B"/>
    <w:rsid w:val="00360798"/>
    <w:rsid w:val="00361D0C"/>
    <w:rsid w:val="0036314C"/>
    <w:rsid w:val="00366EFE"/>
    <w:rsid w:val="00373ABD"/>
    <w:rsid w:val="00374B9C"/>
    <w:rsid w:val="00380C5C"/>
    <w:rsid w:val="00381F3B"/>
    <w:rsid w:val="00382CE5"/>
    <w:rsid w:val="00382FB2"/>
    <w:rsid w:val="003831D5"/>
    <w:rsid w:val="00387865"/>
    <w:rsid w:val="003927D9"/>
    <w:rsid w:val="0039296F"/>
    <w:rsid w:val="003933CB"/>
    <w:rsid w:val="00395DD1"/>
    <w:rsid w:val="003968F5"/>
    <w:rsid w:val="003A225B"/>
    <w:rsid w:val="003A5842"/>
    <w:rsid w:val="003A596E"/>
    <w:rsid w:val="003B5A71"/>
    <w:rsid w:val="003D0224"/>
    <w:rsid w:val="003D2B25"/>
    <w:rsid w:val="003D4079"/>
    <w:rsid w:val="003E3CEE"/>
    <w:rsid w:val="003E689B"/>
    <w:rsid w:val="003F052B"/>
    <w:rsid w:val="003F40BD"/>
    <w:rsid w:val="003F57A5"/>
    <w:rsid w:val="003F61B2"/>
    <w:rsid w:val="003F7C7A"/>
    <w:rsid w:val="0040233E"/>
    <w:rsid w:val="00402E3D"/>
    <w:rsid w:val="00403F94"/>
    <w:rsid w:val="004107D7"/>
    <w:rsid w:val="004151E0"/>
    <w:rsid w:val="0041629F"/>
    <w:rsid w:val="004225B5"/>
    <w:rsid w:val="004242A3"/>
    <w:rsid w:val="0042675F"/>
    <w:rsid w:val="004330BC"/>
    <w:rsid w:val="00433D81"/>
    <w:rsid w:val="004428FC"/>
    <w:rsid w:val="00443751"/>
    <w:rsid w:val="00444211"/>
    <w:rsid w:val="00444219"/>
    <w:rsid w:val="00454968"/>
    <w:rsid w:val="00454D4E"/>
    <w:rsid w:val="004576C3"/>
    <w:rsid w:val="004604FC"/>
    <w:rsid w:val="00464877"/>
    <w:rsid w:val="0047132E"/>
    <w:rsid w:val="00472CA3"/>
    <w:rsid w:val="0047306C"/>
    <w:rsid w:val="0047357A"/>
    <w:rsid w:val="004801B9"/>
    <w:rsid w:val="0048356C"/>
    <w:rsid w:val="00484DA2"/>
    <w:rsid w:val="00485279"/>
    <w:rsid w:val="004857AB"/>
    <w:rsid w:val="00485FF9"/>
    <w:rsid w:val="00486025"/>
    <w:rsid w:val="004872C5"/>
    <w:rsid w:val="00487477"/>
    <w:rsid w:val="00490287"/>
    <w:rsid w:val="004905D0"/>
    <w:rsid w:val="00491657"/>
    <w:rsid w:val="00492727"/>
    <w:rsid w:val="0049749C"/>
    <w:rsid w:val="00497821"/>
    <w:rsid w:val="00497FD2"/>
    <w:rsid w:val="004A07E4"/>
    <w:rsid w:val="004A1E85"/>
    <w:rsid w:val="004A23C0"/>
    <w:rsid w:val="004A28CB"/>
    <w:rsid w:val="004A3156"/>
    <w:rsid w:val="004A6A00"/>
    <w:rsid w:val="004B4EFA"/>
    <w:rsid w:val="004B7911"/>
    <w:rsid w:val="004C2D5A"/>
    <w:rsid w:val="004C2F1D"/>
    <w:rsid w:val="004C3E68"/>
    <w:rsid w:val="004C76EE"/>
    <w:rsid w:val="004C7ED9"/>
    <w:rsid w:val="004D19E5"/>
    <w:rsid w:val="004D2334"/>
    <w:rsid w:val="004D35F6"/>
    <w:rsid w:val="004E33B7"/>
    <w:rsid w:val="004E525E"/>
    <w:rsid w:val="004F1004"/>
    <w:rsid w:val="004F2A4D"/>
    <w:rsid w:val="004F343B"/>
    <w:rsid w:val="004F4DBC"/>
    <w:rsid w:val="004F5E32"/>
    <w:rsid w:val="00500964"/>
    <w:rsid w:val="005020BE"/>
    <w:rsid w:val="00502D29"/>
    <w:rsid w:val="0050306B"/>
    <w:rsid w:val="00514DF2"/>
    <w:rsid w:val="005153C3"/>
    <w:rsid w:val="00516A13"/>
    <w:rsid w:val="0052023F"/>
    <w:rsid w:val="00520D95"/>
    <w:rsid w:val="00522C7B"/>
    <w:rsid w:val="00525475"/>
    <w:rsid w:val="00534965"/>
    <w:rsid w:val="00534A82"/>
    <w:rsid w:val="00541133"/>
    <w:rsid w:val="00541602"/>
    <w:rsid w:val="00541634"/>
    <w:rsid w:val="0054195C"/>
    <w:rsid w:val="00545324"/>
    <w:rsid w:val="0054636E"/>
    <w:rsid w:val="005472AA"/>
    <w:rsid w:val="00547B78"/>
    <w:rsid w:val="00550D37"/>
    <w:rsid w:val="00552548"/>
    <w:rsid w:val="0055717A"/>
    <w:rsid w:val="00557AC5"/>
    <w:rsid w:val="0056489E"/>
    <w:rsid w:val="0056656B"/>
    <w:rsid w:val="0057015E"/>
    <w:rsid w:val="00570324"/>
    <w:rsid w:val="00576F79"/>
    <w:rsid w:val="00582A82"/>
    <w:rsid w:val="00583148"/>
    <w:rsid w:val="005838E8"/>
    <w:rsid w:val="0058581F"/>
    <w:rsid w:val="005B055B"/>
    <w:rsid w:val="005B1FF9"/>
    <w:rsid w:val="005C1B6A"/>
    <w:rsid w:val="005C6FC2"/>
    <w:rsid w:val="005D1027"/>
    <w:rsid w:val="005D1BFE"/>
    <w:rsid w:val="005D2671"/>
    <w:rsid w:val="005D63D7"/>
    <w:rsid w:val="005D7D4F"/>
    <w:rsid w:val="005E45EE"/>
    <w:rsid w:val="005E4A15"/>
    <w:rsid w:val="005E7257"/>
    <w:rsid w:val="005F022D"/>
    <w:rsid w:val="005F11AC"/>
    <w:rsid w:val="005F6470"/>
    <w:rsid w:val="005F71FE"/>
    <w:rsid w:val="005F7C55"/>
    <w:rsid w:val="00602043"/>
    <w:rsid w:val="006027A8"/>
    <w:rsid w:val="00606DB4"/>
    <w:rsid w:val="0061365A"/>
    <w:rsid w:val="006140AE"/>
    <w:rsid w:val="006150DD"/>
    <w:rsid w:val="006175CC"/>
    <w:rsid w:val="006304ED"/>
    <w:rsid w:val="00634FF2"/>
    <w:rsid w:val="0063676F"/>
    <w:rsid w:val="00636CCA"/>
    <w:rsid w:val="00637B36"/>
    <w:rsid w:val="006565AA"/>
    <w:rsid w:val="006617E3"/>
    <w:rsid w:val="006633A6"/>
    <w:rsid w:val="00664504"/>
    <w:rsid w:val="00667AED"/>
    <w:rsid w:val="00667B31"/>
    <w:rsid w:val="00667B92"/>
    <w:rsid w:val="00667CC9"/>
    <w:rsid w:val="00670F01"/>
    <w:rsid w:val="0067131A"/>
    <w:rsid w:val="0067301B"/>
    <w:rsid w:val="00675047"/>
    <w:rsid w:val="00675214"/>
    <w:rsid w:val="0067615B"/>
    <w:rsid w:val="00680F22"/>
    <w:rsid w:val="0068503A"/>
    <w:rsid w:val="00687565"/>
    <w:rsid w:val="006946A0"/>
    <w:rsid w:val="006A0023"/>
    <w:rsid w:val="006A5633"/>
    <w:rsid w:val="006A5E7A"/>
    <w:rsid w:val="006A6A17"/>
    <w:rsid w:val="006A7B90"/>
    <w:rsid w:val="006B03BD"/>
    <w:rsid w:val="006B044B"/>
    <w:rsid w:val="006B1E18"/>
    <w:rsid w:val="006B3A35"/>
    <w:rsid w:val="006B3C69"/>
    <w:rsid w:val="006B6C77"/>
    <w:rsid w:val="006C15A7"/>
    <w:rsid w:val="006C5AA5"/>
    <w:rsid w:val="006C5C78"/>
    <w:rsid w:val="006D201E"/>
    <w:rsid w:val="006D27F7"/>
    <w:rsid w:val="006D283F"/>
    <w:rsid w:val="006D39DA"/>
    <w:rsid w:val="006D592A"/>
    <w:rsid w:val="006D71C4"/>
    <w:rsid w:val="006D75BC"/>
    <w:rsid w:val="006F2047"/>
    <w:rsid w:val="006F408C"/>
    <w:rsid w:val="006F5844"/>
    <w:rsid w:val="006F5937"/>
    <w:rsid w:val="006F7211"/>
    <w:rsid w:val="006F7272"/>
    <w:rsid w:val="007030A8"/>
    <w:rsid w:val="007047D6"/>
    <w:rsid w:val="00706518"/>
    <w:rsid w:val="007100F6"/>
    <w:rsid w:val="0071563D"/>
    <w:rsid w:val="00722662"/>
    <w:rsid w:val="00722789"/>
    <w:rsid w:val="00725864"/>
    <w:rsid w:val="0073056B"/>
    <w:rsid w:val="00730B09"/>
    <w:rsid w:val="00740AFD"/>
    <w:rsid w:val="00744DEE"/>
    <w:rsid w:val="00744E41"/>
    <w:rsid w:val="00746CF5"/>
    <w:rsid w:val="007515F1"/>
    <w:rsid w:val="00751997"/>
    <w:rsid w:val="00751C23"/>
    <w:rsid w:val="00752E76"/>
    <w:rsid w:val="00756335"/>
    <w:rsid w:val="00756D53"/>
    <w:rsid w:val="00762751"/>
    <w:rsid w:val="00762F76"/>
    <w:rsid w:val="00763712"/>
    <w:rsid w:val="007641D8"/>
    <w:rsid w:val="007646D9"/>
    <w:rsid w:val="007667D1"/>
    <w:rsid w:val="00766CF1"/>
    <w:rsid w:val="0076765F"/>
    <w:rsid w:val="00770A41"/>
    <w:rsid w:val="007769AF"/>
    <w:rsid w:val="00777030"/>
    <w:rsid w:val="0078326D"/>
    <w:rsid w:val="00783729"/>
    <w:rsid w:val="007842CD"/>
    <w:rsid w:val="007914ED"/>
    <w:rsid w:val="0079493C"/>
    <w:rsid w:val="00794A6B"/>
    <w:rsid w:val="00796198"/>
    <w:rsid w:val="007A03B2"/>
    <w:rsid w:val="007A10AB"/>
    <w:rsid w:val="007A2D3A"/>
    <w:rsid w:val="007A7C6B"/>
    <w:rsid w:val="007A7CF5"/>
    <w:rsid w:val="007B13BF"/>
    <w:rsid w:val="007B2608"/>
    <w:rsid w:val="007B5D84"/>
    <w:rsid w:val="007B6ACA"/>
    <w:rsid w:val="007B764B"/>
    <w:rsid w:val="007C1607"/>
    <w:rsid w:val="007C2015"/>
    <w:rsid w:val="007C40C0"/>
    <w:rsid w:val="007C6DE3"/>
    <w:rsid w:val="007C7C07"/>
    <w:rsid w:val="007D26D5"/>
    <w:rsid w:val="007D2A0F"/>
    <w:rsid w:val="007D2B83"/>
    <w:rsid w:val="007D2CBB"/>
    <w:rsid w:val="007D3E0C"/>
    <w:rsid w:val="007E2620"/>
    <w:rsid w:val="007E4F47"/>
    <w:rsid w:val="007E7D8C"/>
    <w:rsid w:val="007F3D7B"/>
    <w:rsid w:val="007F6290"/>
    <w:rsid w:val="007F6C7F"/>
    <w:rsid w:val="0080548D"/>
    <w:rsid w:val="00812DD8"/>
    <w:rsid w:val="008207A1"/>
    <w:rsid w:val="00820893"/>
    <w:rsid w:val="00822097"/>
    <w:rsid w:val="008264FD"/>
    <w:rsid w:val="00826ECE"/>
    <w:rsid w:val="008272B4"/>
    <w:rsid w:val="00827A03"/>
    <w:rsid w:val="00830D64"/>
    <w:rsid w:val="00835C39"/>
    <w:rsid w:val="00835F98"/>
    <w:rsid w:val="00841519"/>
    <w:rsid w:val="00841E7A"/>
    <w:rsid w:val="008422FE"/>
    <w:rsid w:val="00842A6A"/>
    <w:rsid w:val="00852C45"/>
    <w:rsid w:val="00852E05"/>
    <w:rsid w:val="00852F04"/>
    <w:rsid w:val="00854C60"/>
    <w:rsid w:val="008550D0"/>
    <w:rsid w:val="00856E7A"/>
    <w:rsid w:val="0086479F"/>
    <w:rsid w:val="00865558"/>
    <w:rsid w:val="00870920"/>
    <w:rsid w:val="008711F3"/>
    <w:rsid w:val="00871ADD"/>
    <w:rsid w:val="00873283"/>
    <w:rsid w:val="00875477"/>
    <w:rsid w:val="00875D64"/>
    <w:rsid w:val="0088050C"/>
    <w:rsid w:val="0088054F"/>
    <w:rsid w:val="00881D1A"/>
    <w:rsid w:val="00882575"/>
    <w:rsid w:val="0088376A"/>
    <w:rsid w:val="00887324"/>
    <w:rsid w:val="00890314"/>
    <w:rsid w:val="008A1AF2"/>
    <w:rsid w:val="008A6A10"/>
    <w:rsid w:val="008B3556"/>
    <w:rsid w:val="008B40A8"/>
    <w:rsid w:val="008C0121"/>
    <w:rsid w:val="008C0C3A"/>
    <w:rsid w:val="008C5E5B"/>
    <w:rsid w:val="008C5FAF"/>
    <w:rsid w:val="008C658C"/>
    <w:rsid w:val="008D2F61"/>
    <w:rsid w:val="008D74E4"/>
    <w:rsid w:val="008E46B4"/>
    <w:rsid w:val="008E7BD3"/>
    <w:rsid w:val="008F1746"/>
    <w:rsid w:val="008F1964"/>
    <w:rsid w:val="008F22AD"/>
    <w:rsid w:val="009013AE"/>
    <w:rsid w:val="0090772C"/>
    <w:rsid w:val="00910384"/>
    <w:rsid w:val="00912A57"/>
    <w:rsid w:val="00920232"/>
    <w:rsid w:val="00920CFF"/>
    <w:rsid w:val="00924F74"/>
    <w:rsid w:val="00925281"/>
    <w:rsid w:val="0092608C"/>
    <w:rsid w:val="00931C23"/>
    <w:rsid w:val="009332D7"/>
    <w:rsid w:val="0093448E"/>
    <w:rsid w:val="009344B3"/>
    <w:rsid w:val="00934E45"/>
    <w:rsid w:val="009376F0"/>
    <w:rsid w:val="009407FD"/>
    <w:rsid w:val="00945EBC"/>
    <w:rsid w:val="009479E8"/>
    <w:rsid w:val="00953AE0"/>
    <w:rsid w:val="009673C4"/>
    <w:rsid w:val="0097035A"/>
    <w:rsid w:val="0098407D"/>
    <w:rsid w:val="009928C2"/>
    <w:rsid w:val="0099297A"/>
    <w:rsid w:val="00993FCB"/>
    <w:rsid w:val="00994530"/>
    <w:rsid w:val="00996E29"/>
    <w:rsid w:val="009971D4"/>
    <w:rsid w:val="009A1479"/>
    <w:rsid w:val="009A6EF5"/>
    <w:rsid w:val="009A7B39"/>
    <w:rsid w:val="009B1F99"/>
    <w:rsid w:val="009B38BE"/>
    <w:rsid w:val="009C7CD7"/>
    <w:rsid w:val="009D0BAD"/>
    <w:rsid w:val="009D1656"/>
    <w:rsid w:val="009D51D4"/>
    <w:rsid w:val="009D652B"/>
    <w:rsid w:val="009D6FE1"/>
    <w:rsid w:val="009E13C6"/>
    <w:rsid w:val="009E24F1"/>
    <w:rsid w:val="009E3C20"/>
    <w:rsid w:val="009E7025"/>
    <w:rsid w:val="009E7F79"/>
    <w:rsid w:val="009F2588"/>
    <w:rsid w:val="009F3C87"/>
    <w:rsid w:val="009F462F"/>
    <w:rsid w:val="009F4C18"/>
    <w:rsid w:val="009F5B58"/>
    <w:rsid w:val="00A0181B"/>
    <w:rsid w:val="00A0562E"/>
    <w:rsid w:val="00A05C20"/>
    <w:rsid w:val="00A10B18"/>
    <w:rsid w:val="00A11161"/>
    <w:rsid w:val="00A11434"/>
    <w:rsid w:val="00A126CB"/>
    <w:rsid w:val="00A16937"/>
    <w:rsid w:val="00A24A06"/>
    <w:rsid w:val="00A26991"/>
    <w:rsid w:val="00A26A19"/>
    <w:rsid w:val="00A31026"/>
    <w:rsid w:val="00A34A12"/>
    <w:rsid w:val="00A37B5E"/>
    <w:rsid w:val="00A41CA4"/>
    <w:rsid w:val="00A4251A"/>
    <w:rsid w:val="00A508E0"/>
    <w:rsid w:val="00A51B9D"/>
    <w:rsid w:val="00A52F68"/>
    <w:rsid w:val="00A533F3"/>
    <w:rsid w:val="00A53781"/>
    <w:rsid w:val="00A541A4"/>
    <w:rsid w:val="00A55FA5"/>
    <w:rsid w:val="00A5696F"/>
    <w:rsid w:val="00A576D3"/>
    <w:rsid w:val="00A60FE2"/>
    <w:rsid w:val="00A7043D"/>
    <w:rsid w:val="00A72118"/>
    <w:rsid w:val="00A7509D"/>
    <w:rsid w:val="00A7562F"/>
    <w:rsid w:val="00A76331"/>
    <w:rsid w:val="00A765EA"/>
    <w:rsid w:val="00A802B6"/>
    <w:rsid w:val="00A80E50"/>
    <w:rsid w:val="00A826FA"/>
    <w:rsid w:val="00A863C4"/>
    <w:rsid w:val="00A86470"/>
    <w:rsid w:val="00AA2363"/>
    <w:rsid w:val="00AA5154"/>
    <w:rsid w:val="00AA51FE"/>
    <w:rsid w:val="00AA5421"/>
    <w:rsid w:val="00AA5465"/>
    <w:rsid w:val="00AA5CEB"/>
    <w:rsid w:val="00AA6765"/>
    <w:rsid w:val="00AB1549"/>
    <w:rsid w:val="00AB53D2"/>
    <w:rsid w:val="00AB6DF9"/>
    <w:rsid w:val="00AB7098"/>
    <w:rsid w:val="00AB7B2F"/>
    <w:rsid w:val="00AC175D"/>
    <w:rsid w:val="00AC1D97"/>
    <w:rsid w:val="00AC35CD"/>
    <w:rsid w:val="00AC5C20"/>
    <w:rsid w:val="00AC5D1B"/>
    <w:rsid w:val="00AC6447"/>
    <w:rsid w:val="00AC7418"/>
    <w:rsid w:val="00AC78B4"/>
    <w:rsid w:val="00AD1B64"/>
    <w:rsid w:val="00AD28DE"/>
    <w:rsid w:val="00AD2EE1"/>
    <w:rsid w:val="00AE357B"/>
    <w:rsid w:val="00AE4D2E"/>
    <w:rsid w:val="00AF1BEC"/>
    <w:rsid w:val="00AF1FB2"/>
    <w:rsid w:val="00AF5008"/>
    <w:rsid w:val="00AF5761"/>
    <w:rsid w:val="00AF7242"/>
    <w:rsid w:val="00AF79C7"/>
    <w:rsid w:val="00B01BF0"/>
    <w:rsid w:val="00B02735"/>
    <w:rsid w:val="00B0485A"/>
    <w:rsid w:val="00B1224D"/>
    <w:rsid w:val="00B16859"/>
    <w:rsid w:val="00B20678"/>
    <w:rsid w:val="00B258DD"/>
    <w:rsid w:val="00B3251A"/>
    <w:rsid w:val="00B33DF3"/>
    <w:rsid w:val="00B46285"/>
    <w:rsid w:val="00B605D4"/>
    <w:rsid w:val="00B64ED8"/>
    <w:rsid w:val="00B66DB0"/>
    <w:rsid w:val="00B67907"/>
    <w:rsid w:val="00B71668"/>
    <w:rsid w:val="00B71A7B"/>
    <w:rsid w:val="00B73046"/>
    <w:rsid w:val="00B762D1"/>
    <w:rsid w:val="00B7714C"/>
    <w:rsid w:val="00B7740D"/>
    <w:rsid w:val="00B77B6D"/>
    <w:rsid w:val="00B80749"/>
    <w:rsid w:val="00B849C9"/>
    <w:rsid w:val="00B870C2"/>
    <w:rsid w:val="00B87E00"/>
    <w:rsid w:val="00B92EE4"/>
    <w:rsid w:val="00B93CFC"/>
    <w:rsid w:val="00B95299"/>
    <w:rsid w:val="00B95C7F"/>
    <w:rsid w:val="00BA10ED"/>
    <w:rsid w:val="00BA22AA"/>
    <w:rsid w:val="00BA43C6"/>
    <w:rsid w:val="00BA5199"/>
    <w:rsid w:val="00BA6F20"/>
    <w:rsid w:val="00BB48AA"/>
    <w:rsid w:val="00BB6345"/>
    <w:rsid w:val="00BB6759"/>
    <w:rsid w:val="00BB7D80"/>
    <w:rsid w:val="00BC4B66"/>
    <w:rsid w:val="00BC60B1"/>
    <w:rsid w:val="00BD0176"/>
    <w:rsid w:val="00BD102A"/>
    <w:rsid w:val="00BD47BD"/>
    <w:rsid w:val="00BD5220"/>
    <w:rsid w:val="00BD6667"/>
    <w:rsid w:val="00BD7FF5"/>
    <w:rsid w:val="00BE0EF2"/>
    <w:rsid w:val="00BE4B9B"/>
    <w:rsid w:val="00BE5CAE"/>
    <w:rsid w:val="00BF655D"/>
    <w:rsid w:val="00C00BFB"/>
    <w:rsid w:val="00C07154"/>
    <w:rsid w:val="00C07FBF"/>
    <w:rsid w:val="00C11327"/>
    <w:rsid w:val="00C12BE4"/>
    <w:rsid w:val="00C1472D"/>
    <w:rsid w:val="00C172B6"/>
    <w:rsid w:val="00C20793"/>
    <w:rsid w:val="00C265C7"/>
    <w:rsid w:val="00C277CE"/>
    <w:rsid w:val="00C31BA3"/>
    <w:rsid w:val="00C31E29"/>
    <w:rsid w:val="00C31EE2"/>
    <w:rsid w:val="00C32EC2"/>
    <w:rsid w:val="00C349CD"/>
    <w:rsid w:val="00C36B1A"/>
    <w:rsid w:val="00C42505"/>
    <w:rsid w:val="00C501CA"/>
    <w:rsid w:val="00C53723"/>
    <w:rsid w:val="00C540F7"/>
    <w:rsid w:val="00C54284"/>
    <w:rsid w:val="00C55A4B"/>
    <w:rsid w:val="00C55B2D"/>
    <w:rsid w:val="00C60295"/>
    <w:rsid w:val="00C668A5"/>
    <w:rsid w:val="00C7301E"/>
    <w:rsid w:val="00C77A23"/>
    <w:rsid w:val="00C77ECD"/>
    <w:rsid w:val="00C77F0D"/>
    <w:rsid w:val="00C82301"/>
    <w:rsid w:val="00C82C0F"/>
    <w:rsid w:val="00C83479"/>
    <w:rsid w:val="00C90977"/>
    <w:rsid w:val="00C92AFD"/>
    <w:rsid w:val="00C95A11"/>
    <w:rsid w:val="00C96AB2"/>
    <w:rsid w:val="00C96FE9"/>
    <w:rsid w:val="00C97AC8"/>
    <w:rsid w:val="00CA0597"/>
    <w:rsid w:val="00CA0F01"/>
    <w:rsid w:val="00CA6118"/>
    <w:rsid w:val="00CA624E"/>
    <w:rsid w:val="00CA735D"/>
    <w:rsid w:val="00CB1E1F"/>
    <w:rsid w:val="00CB35D0"/>
    <w:rsid w:val="00CB616E"/>
    <w:rsid w:val="00CC00B8"/>
    <w:rsid w:val="00CC2865"/>
    <w:rsid w:val="00CC761D"/>
    <w:rsid w:val="00CD0473"/>
    <w:rsid w:val="00CD365C"/>
    <w:rsid w:val="00CD3DBA"/>
    <w:rsid w:val="00CD6185"/>
    <w:rsid w:val="00CD63C8"/>
    <w:rsid w:val="00CD6E34"/>
    <w:rsid w:val="00CE4CDB"/>
    <w:rsid w:val="00CE559C"/>
    <w:rsid w:val="00CE7AA5"/>
    <w:rsid w:val="00CF1BAC"/>
    <w:rsid w:val="00CF2020"/>
    <w:rsid w:val="00CF2135"/>
    <w:rsid w:val="00CF39D0"/>
    <w:rsid w:val="00D039F8"/>
    <w:rsid w:val="00D10A36"/>
    <w:rsid w:val="00D11634"/>
    <w:rsid w:val="00D11B15"/>
    <w:rsid w:val="00D13D6A"/>
    <w:rsid w:val="00D175D1"/>
    <w:rsid w:val="00D206DE"/>
    <w:rsid w:val="00D20BDC"/>
    <w:rsid w:val="00D2346B"/>
    <w:rsid w:val="00D23E10"/>
    <w:rsid w:val="00D24147"/>
    <w:rsid w:val="00D33FB5"/>
    <w:rsid w:val="00D41649"/>
    <w:rsid w:val="00D44BE1"/>
    <w:rsid w:val="00D44F18"/>
    <w:rsid w:val="00D503B5"/>
    <w:rsid w:val="00D50A21"/>
    <w:rsid w:val="00D50D47"/>
    <w:rsid w:val="00D52D11"/>
    <w:rsid w:val="00D548DF"/>
    <w:rsid w:val="00D629C5"/>
    <w:rsid w:val="00D62C17"/>
    <w:rsid w:val="00D661B3"/>
    <w:rsid w:val="00D676B2"/>
    <w:rsid w:val="00D7230D"/>
    <w:rsid w:val="00D73418"/>
    <w:rsid w:val="00D73C18"/>
    <w:rsid w:val="00D775E7"/>
    <w:rsid w:val="00D82FF1"/>
    <w:rsid w:val="00D8454A"/>
    <w:rsid w:val="00D910E9"/>
    <w:rsid w:val="00D91C84"/>
    <w:rsid w:val="00D92A83"/>
    <w:rsid w:val="00D9462D"/>
    <w:rsid w:val="00D95FC7"/>
    <w:rsid w:val="00D97CC8"/>
    <w:rsid w:val="00DA173C"/>
    <w:rsid w:val="00DA3134"/>
    <w:rsid w:val="00DA4FD5"/>
    <w:rsid w:val="00DA6191"/>
    <w:rsid w:val="00DB059D"/>
    <w:rsid w:val="00DB273D"/>
    <w:rsid w:val="00DC00BC"/>
    <w:rsid w:val="00DC53BB"/>
    <w:rsid w:val="00DC53F3"/>
    <w:rsid w:val="00DD4F3B"/>
    <w:rsid w:val="00DD6D19"/>
    <w:rsid w:val="00DE035A"/>
    <w:rsid w:val="00DE237F"/>
    <w:rsid w:val="00DE4438"/>
    <w:rsid w:val="00DF0445"/>
    <w:rsid w:val="00DF0B01"/>
    <w:rsid w:val="00DF17EB"/>
    <w:rsid w:val="00DF23FE"/>
    <w:rsid w:val="00DF3B24"/>
    <w:rsid w:val="00DF5A5E"/>
    <w:rsid w:val="00DF5C90"/>
    <w:rsid w:val="00E00179"/>
    <w:rsid w:val="00E00779"/>
    <w:rsid w:val="00E0200E"/>
    <w:rsid w:val="00E0217A"/>
    <w:rsid w:val="00E057D2"/>
    <w:rsid w:val="00E06058"/>
    <w:rsid w:val="00E115DD"/>
    <w:rsid w:val="00E1243B"/>
    <w:rsid w:val="00E177EF"/>
    <w:rsid w:val="00E25D26"/>
    <w:rsid w:val="00E25D9F"/>
    <w:rsid w:val="00E25E44"/>
    <w:rsid w:val="00E27C55"/>
    <w:rsid w:val="00E326DD"/>
    <w:rsid w:val="00E3490F"/>
    <w:rsid w:val="00E36D68"/>
    <w:rsid w:val="00E3758A"/>
    <w:rsid w:val="00E37D11"/>
    <w:rsid w:val="00E45AC1"/>
    <w:rsid w:val="00E47DB1"/>
    <w:rsid w:val="00E509E9"/>
    <w:rsid w:val="00E51C34"/>
    <w:rsid w:val="00E52382"/>
    <w:rsid w:val="00E549D9"/>
    <w:rsid w:val="00E5659A"/>
    <w:rsid w:val="00E57E7B"/>
    <w:rsid w:val="00E60625"/>
    <w:rsid w:val="00E60850"/>
    <w:rsid w:val="00E62456"/>
    <w:rsid w:val="00E62491"/>
    <w:rsid w:val="00E6426B"/>
    <w:rsid w:val="00E648E4"/>
    <w:rsid w:val="00E720CC"/>
    <w:rsid w:val="00E73F4E"/>
    <w:rsid w:val="00E764CD"/>
    <w:rsid w:val="00E8114C"/>
    <w:rsid w:val="00E8189E"/>
    <w:rsid w:val="00E83A90"/>
    <w:rsid w:val="00E85D94"/>
    <w:rsid w:val="00E93A27"/>
    <w:rsid w:val="00E948FC"/>
    <w:rsid w:val="00E9618E"/>
    <w:rsid w:val="00EA1C3E"/>
    <w:rsid w:val="00EA1F73"/>
    <w:rsid w:val="00EA2671"/>
    <w:rsid w:val="00EB1B6E"/>
    <w:rsid w:val="00EB1DE8"/>
    <w:rsid w:val="00EB4D7D"/>
    <w:rsid w:val="00EB7282"/>
    <w:rsid w:val="00EC11D7"/>
    <w:rsid w:val="00EC2C12"/>
    <w:rsid w:val="00EC3700"/>
    <w:rsid w:val="00EC3831"/>
    <w:rsid w:val="00EC5444"/>
    <w:rsid w:val="00ED2C1D"/>
    <w:rsid w:val="00ED3288"/>
    <w:rsid w:val="00ED5FC5"/>
    <w:rsid w:val="00EE45B9"/>
    <w:rsid w:val="00EF0F2C"/>
    <w:rsid w:val="00EF1A22"/>
    <w:rsid w:val="00EF2DEB"/>
    <w:rsid w:val="00EF3623"/>
    <w:rsid w:val="00EF4AF8"/>
    <w:rsid w:val="00EF5C15"/>
    <w:rsid w:val="00EF5FE7"/>
    <w:rsid w:val="00F01EFE"/>
    <w:rsid w:val="00F029E8"/>
    <w:rsid w:val="00F10AC6"/>
    <w:rsid w:val="00F20C77"/>
    <w:rsid w:val="00F23223"/>
    <w:rsid w:val="00F24FA0"/>
    <w:rsid w:val="00F2677E"/>
    <w:rsid w:val="00F27BBC"/>
    <w:rsid w:val="00F27CC5"/>
    <w:rsid w:val="00F33518"/>
    <w:rsid w:val="00F41B52"/>
    <w:rsid w:val="00F428D7"/>
    <w:rsid w:val="00F45D34"/>
    <w:rsid w:val="00F47C68"/>
    <w:rsid w:val="00F47EEC"/>
    <w:rsid w:val="00F5005C"/>
    <w:rsid w:val="00F50D8C"/>
    <w:rsid w:val="00F51CC0"/>
    <w:rsid w:val="00F55C39"/>
    <w:rsid w:val="00F628E1"/>
    <w:rsid w:val="00F6347F"/>
    <w:rsid w:val="00F7505E"/>
    <w:rsid w:val="00F75E8E"/>
    <w:rsid w:val="00F8740F"/>
    <w:rsid w:val="00F902B0"/>
    <w:rsid w:val="00F939A8"/>
    <w:rsid w:val="00F960AB"/>
    <w:rsid w:val="00F96643"/>
    <w:rsid w:val="00FA2606"/>
    <w:rsid w:val="00FB04BC"/>
    <w:rsid w:val="00FB50CA"/>
    <w:rsid w:val="00FC0235"/>
    <w:rsid w:val="00FC2341"/>
    <w:rsid w:val="00FC398B"/>
    <w:rsid w:val="00FC3A0B"/>
    <w:rsid w:val="00FC74CD"/>
    <w:rsid w:val="00FD237F"/>
    <w:rsid w:val="00FD5C75"/>
    <w:rsid w:val="00FD6695"/>
    <w:rsid w:val="00FD7501"/>
    <w:rsid w:val="00FD7804"/>
    <w:rsid w:val="00FD7819"/>
    <w:rsid w:val="00FE7F58"/>
    <w:rsid w:val="00FF0F1F"/>
    <w:rsid w:val="00FF1225"/>
    <w:rsid w:val="00FF38C8"/>
    <w:rsid w:val="00FF424A"/>
    <w:rsid w:val="00FF614B"/>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E5B00D"/>
  <w15:chartTrackingRefBased/>
  <w15:docId w15:val="{96D5279F-E0FB-49D2-8FBA-3F1768119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iPriority="0"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27C55"/>
    <w:pPr>
      <w:spacing w:after="0" w:line="240" w:lineRule="atLeast"/>
    </w:pPr>
    <w:rPr>
      <w:rFonts w:ascii="Times New Roman" w:eastAsia="Times New Roman" w:hAnsi="Times New Roman" w:cs="Times New Roman"/>
      <w:sz w:val="24"/>
      <w:szCs w:val="24"/>
      <w:lang w:val="en-US"/>
    </w:rPr>
  </w:style>
  <w:style w:type="paragraph" w:styleId="Heading10">
    <w:name w:val="heading 1"/>
    <w:aliases w:val="Standards Heading 1"/>
    <w:basedOn w:val="Normal"/>
    <w:next w:val="Normal"/>
    <w:link w:val="Heading1Char"/>
    <w:qFormat/>
    <w:rsid w:val="00E27C55"/>
    <w:pPr>
      <w:keepNext/>
      <w:spacing w:before="240" w:after="60"/>
      <w:outlineLvl w:val="0"/>
    </w:pPr>
    <w:rPr>
      <w:rFonts w:ascii="Book Antiqua" w:hAnsi="Book Antiqua"/>
      <w:b/>
      <w:kern w:val="28"/>
      <w:sz w:val="28"/>
    </w:rPr>
  </w:style>
  <w:style w:type="paragraph" w:styleId="Heading20">
    <w:name w:val="heading 2"/>
    <w:aliases w:val="Standards Heading 2,h2,2m"/>
    <w:basedOn w:val="Normal"/>
    <w:next w:val="Normal"/>
    <w:link w:val="Heading2Char"/>
    <w:qFormat/>
    <w:rsid w:val="00E27C55"/>
    <w:pPr>
      <w:keepNext/>
      <w:spacing w:before="240" w:after="60"/>
      <w:outlineLvl w:val="1"/>
    </w:pPr>
    <w:rPr>
      <w:rFonts w:ascii="Book Antiqua" w:hAnsi="Book Antiqua"/>
      <w:b/>
      <w:i/>
    </w:rPr>
  </w:style>
  <w:style w:type="paragraph" w:styleId="Heading3">
    <w:name w:val="heading 3"/>
    <w:aliases w:val="Standards Heading 3,h3"/>
    <w:basedOn w:val="Normal"/>
    <w:next w:val="Normal"/>
    <w:link w:val="Heading3Char"/>
    <w:qFormat/>
    <w:rsid w:val="00E27C55"/>
    <w:pPr>
      <w:keepNext/>
      <w:spacing w:before="240" w:after="60"/>
      <w:outlineLvl w:val="2"/>
    </w:pPr>
    <w:rPr>
      <w:rFonts w:ascii="Book Antiqua" w:hAnsi="Book Antiqua"/>
    </w:rPr>
  </w:style>
  <w:style w:type="paragraph" w:styleId="Heading4">
    <w:name w:val="heading 4"/>
    <w:basedOn w:val="Normal"/>
    <w:next w:val="Normal"/>
    <w:link w:val="Heading4Char"/>
    <w:qFormat/>
    <w:rsid w:val="00E27C55"/>
    <w:pPr>
      <w:keepNext/>
      <w:numPr>
        <w:ilvl w:val="3"/>
        <w:numId w:val="1"/>
      </w:numPr>
      <w:spacing w:before="120"/>
      <w:outlineLvl w:val="3"/>
    </w:pPr>
    <w:rPr>
      <w:rFonts w:cs="Arial"/>
      <w:iCs/>
      <w:smallCaps/>
    </w:rPr>
  </w:style>
  <w:style w:type="paragraph" w:styleId="Heading5">
    <w:name w:val="heading 5"/>
    <w:aliases w:val="Hdg 5"/>
    <w:basedOn w:val="Normal"/>
    <w:next w:val="Normal"/>
    <w:link w:val="Heading5Char"/>
    <w:qFormat/>
    <w:rsid w:val="00E27C55"/>
    <w:pPr>
      <w:numPr>
        <w:ilvl w:val="4"/>
        <w:numId w:val="1"/>
      </w:numPr>
      <w:spacing w:before="120" w:after="20"/>
      <w:outlineLvl w:val="4"/>
    </w:pPr>
    <w:rPr>
      <w:i/>
      <w:smallCaps/>
    </w:rPr>
  </w:style>
  <w:style w:type="paragraph" w:styleId="Heading6">
    <w:name w:val="heading 6"/>
    <w:aliases w:val="Hdg 6"/>
    <w:basedOn w:val="Normal"/>
    <w:next w:val="Normal"/>
    <w:link w:val="Heading6Char"/>
    <w:qFormat/>
    <w:rsid w:val="00E27C55"/>
    <w:pPr>
      <w:numPr>
        <w:ilvl w:val="5"/>
        <w:numId w:val="1"/>
      </w:numPr>
      <w:spacing w:before="240" w:after="60"/>
      <w:outlineLvl w:val="5"/>
    </w:pPr>
    <w:rPr>
      <w:i/>
    </w:rPr>
  </w:style>
  <w:style w:type="paragraph" w:styleId="Heading7">
    <w:name w:val="heading 7"/>
    <w:aliases w:val="Hdg 7"/>
    <w:basedOn w:val="Normal"/>
    <w:next w:val="Normal"/>
    <w:link w:val="Heading7Char"/>
    <w:qFormat/>
    <w:rsid w:val="00E27C55"/>
    <w:pPr>
      <w:numPr>
        <w:ilvl w:val="6"/>
        <w:numId w:val="1"/>
      </w:numPr>
      <w:spacing w:before="240" w:after="60"/>
      <w:outlineLvl w:val="6"/>
    </w:pPr>
  </w:style>
  <w:style w:type="paragraph" w:styleId="Heading8">
    <w:name w:val="heading 8"/>
    <w:aliases w:val="Hdg 8"/>
    <w:basedOn w:val="Normal"/>
    <w:next w:val="Normal"/>
    <w:link w:val="Heading8Char"/>
    <w:qFormat/>
    <w:rsid w:val="00E27C55"/>
    <w:pPr>
      <w:numPr>
        <w:ilvl w:val="7"/>
        <w:numId w:val="1"/>
      </w:numPr>
      <w:spacing w:before="240" w:after="60"/>
      <w:outlineLvl w:val="7"/>
    </w:pPr>
    <w:rPr>
      <w:i/>
    </w:rPr>
  </w:style>
  <w:style w:type="paragraph" w:styleId="Heading9">
    <w:name w:val="heading 9"/>
    <w:aliases w:val="Hdg 9"/>
    <w:basedOn w:val="Normal"/>
    <w:next w:val="Normal"/>
    <w:link w:val="Heading9Char"/>
    <w:qFormat/>
    <w:rsid w:val="00E27C55"/>
    <w:pPr>
      <w:numPr>
        <w:ilvl w:val="8"/>
        <w:numId w:val="1"/>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Standards Heading 1 Char"/>
    <w:basedOn w:val="DefaultParagraphFont"/>
    <w:link w:val="Heading10"/>
    <w:rsid w:val="00E27C55"/>
    <w:rPr>
      <w:rFonts w:ascii="Book Antiqua" w:eastAsia="Times New Roman" w:hAnsi="Book Antiqua" w:cs="Times New Roman"/>
      <w:b/>
      <w:kern w:val="28"/>
      <w:sz w:val="28"/>
      <w:szCs w:val="24"/>
      <w:lang w:val="en-US"/>
    </w:rPr>
  </w:style>
  <w:style w:type="character" w:customStyle="1" w:styleId="Heading2Char">
    <w:name w:val="Heading 2 Char"/>
    <w:aliases w:val="Standards Heading 2 Char,h2 Char,2m Char"/>
    <w:basedOn w:val="DefaultParagraphFont"/>
    <w:link w:val="Heading20"/>
    <w:rsid w:val="00E27C55"/>
    <w:rPr>
      <w:rFonts w:ascii="Book Antiqua" w:eastAsia="Times New Roman" w:hAnsi="Book Antiqua" w:cs="Times New Roman"/>
      <w:b/>
      <w:i/>
      <w:sz w:val="24"/>
      <w:szCs w:val="24"/>
      <w:lang w:val="en-US"/>
    </w:rPr>
  </w:style>
  <w:style w:type="character" w:customStyle="1" w:styleId="Heading3Char">
    <w:name w:val="Heading 3 Char"/>
    <w:aliases w:val="Standards Heading 3 Char,h3 Char"/>
    <w:basedOn w:val="DefaultParagraphFont"/>
    <w:link w:val="Heading3"/>
    <w:rsid w:val="00E27C55"/>
    <w:rPr>
      <w:rFonts w:ascii="Book Antiqua" w:eastAsia="Times New Roman" w:hAnsi="Book Antiqua" w:cs="Times New Roman"/>
      <w:sz w:val="24"/>
      <w:szCs w:val="24"/>
      <w:lang w:val="en-US"/>
    </w:rPr>
  </w:style>
  <w:style w:type="character" w:customStyle="1" w:styleId="Heading4Char">
    <w:name w:val="Heading 4 Char"/>
    <w:basedOn w:val="DefaultParagraphFont"/>
    <w:link w:val="Heading4"/>
    <w:rsid w:val="00E27C55"/>
    <w:rPr>
      <w:rFonts w:ascii="Times New Roman" w:eastAsia="Times New Roman" w:hAnsi="Times New Roman" w:cs="Arial"/>
      <w:iCs/>
      <w:smallCaps/>
      <w:sz w:val="24"/>
      <w:szCs w:val="24"/>
      <w:lang w:val="en-US"/>
    </w:rPr>
  </w:style>
  <w:style w:type="character" w:customStyle="1" w:styleId="Heading5Char">
    <w:name w:val="Heading 5 Char"/>
    <w:aliases w:val="Hdg 5 Char"/>
    <w:basedOn w:val="DefaultParagraphFont"/>
    <w:link w:val="Heading5"/>
    <w:rsid w:val="00E27C55"/>
    <w:rPr>
      <w:rFonts w:ascii="Times New Roman" w:eastAsia="Times New Roman" w:hAnsi="Times New Roman" w:cs="Times New Roman"/>
      <w:i/>
      <w:smallCaps/>
      <w:sz w:val="24"/>
      <w:szCs w:val="24"/>
      <w:lang w:val="en-US"/>
    </w:rPr>
  </w:style>
  <w:style w:type="character" w:customStyle="1" w:styleId="Heading6Char">
    <w:name w:val="Heading 6 Char"/>
    <w:aliases w:val="Hdg 6 Char"/>
    <w:basedOn w:val="DefaultParagraphFont"/>
    <w:link w:val="Heading6"/>
    <w:rsid w:val="00E27C55"/>
    <w:rPr>
      <w:rFonts w:ascii="Times New Roman" w:eastAsia="Times New Roman" w:hAnsi="Times New Roman" w:cs="Times New Roman"/>
      <w:i/>
      <w:sz w:val="24"/>
      <w:szCs w:val="24"/>
      <w:lang w:val="en-US"/>
    </w:rPr>
  </w:style>
  <w:style w:type="character" w:customStyle="1" w:styleId="Heading7Char">
    <w:name w:val="Heading 7 Char"/>
    <w:aliases w:val="Hdg 7 Char"/>
    <w:basedOn w:val="DefaultParagraphFont"/>
    <w:link w:val="Heading7"/>
    <w:rsid w:val="00E27C55"/>
    <w:rPr>
      <w:rFonts w:ascii="Times New Roman" w:eastAsia="Times New Roman" w:hAnsi="Times New Roman" w:cs="Times New Roman"/>
      <w:sz w:val="24"/>
      <w:szCs w:val="24"/>
      <w:lang w:val="en-US"/>
    </w:rPr>
  </w:style>
  <w:style w:type="character" w:customStyle="1" w:styleId="Heading8Char">
    <w:name w:val="Heading 8 Char"/>
    <w:aliases w:val="Hdg 8 Char"/>
    <w:basedOn w:val="DefaultParagraphFont"/>
    <w:link w:val="Heading8"/>
    <w:rsid w:val="00E27C55"/>
    <w:rPr>
      <w:rFonts w:ascii="Times New Roman" w:eastAsia="Times New Roman" w:hAnsi="Times New Roman" w:cs="Times New Roman"/>
      <w:i/>
      <w:sz w:val="24"/>
      <w:szCs w:val="24"/>
      <w:lang w:val="en-US"/>
    </w:rPr>
  </w:style>
  <w:style w:type="character" w:customStyle="1" w:styleId="Heading9Char">
    <w:name w:val="Heading 9 Char"/>
    <w:aliases w:val="Hdg 9 Char"/>
    <w:basedOn w:val="DefaultParagraphFont"/>
    <w:link w:val="Heading9"/>
    <w:rsid w:val="00E27C55"/>
    <w:rPr>
      <w:rFonts w:ascii="Times New Roman" w:eastAsia="Times New Roman" w:hAnsi="Times New Roman" w:cs="Times New Roman"/>
      <w:b/>
      <w:i/>
      <w:sz w:val="18"/>
      <w:szCs w:val="24"/>
      <w:lang w:val="en-US"/>
    </w:rPr>
  </w:style>
  <w:style w:type="paragraph" w:customStyle="1" w:styleId="Heading1">
    <w:name w:val="Heading1"/>
    <w:next w:val="Body"/>
    <w:link w:val="Heading1Char0"/>
    <w:rsid w:val="00E27C55"/>
    <w:pPr>
      <w:keepNext/>
      <w:numPr>
        <w:numId w:val="4"/>
      </w:numPr>
      <w:pBdr>
        <w:bottom w:val="double" w:sz="4" w:space="1" w:color="auto"/>
      </w:pBdr>
      <w:spacing w:before="240" w:after="120" w:line="240" w:lineRule="atLeast"/>
      <w:outlineLvl w:val="0"/>
    </w:pPr>
    <w:rPr>
      <w:rFonts w:ascii="Arial" w:eastAsia="Times New Roman" w:hAnsi="Arial" w:cs="Times New Roman"/>
      <w:b/>
      <w:sz w:val="44"/>
      <w:szCs w:val="20"/>
      <w:lang w:val="en-US"/>
    </w:rPr>
  </w:style>
  <w:style w:type="paragraph" w:customStyle="1" w:styleId="Body">
    <w:name w:val="Body"/>
    <w:rsid w:val="00E27C55"/>
    <w:pPr>
      <w:tabs>
        <w:tab w:val="left" w:pos="7920"/>
      </w:tabs>
      <w:spacing w:after="120" w:line="240" w:lineRule="atLeast"/>
    </w:pPr>
    <w:rPr>
      <w:rFonts w:ascii="Arial" w:eastAsia="Times New Roman" w:hAnsi="Arial" w:cs="Times New Roman"/>
      <w:sz w:val="20"/>
      <w:szCs w:val="20"/>
      <w:lang w:val="en-US"/>
    </w:rPr>
  </w:style>
  <w:style w:type="character" w:customStyle="1" w:styleId="Heading1Char0">
    <w:name w:val="Heading1 Char"/>
    <w:basedOn w:val="DefaultParagraphFont"/>
    <w:link w:val="Heading1"/>
    <w:rsid w:val="00E27C55"/>
    <w:rPr>
      <w:rFonts w:ascii="Arial" w:eastAsia="Times New Roman" w:hAnsi="Arial" w:cs="Times New Roman"/>
      <w:b/>
      <w:sz w:val="44"/>
      <w:szCs w:val="20"/>
      <w:lang w:val="en-US"/>
    </w:rPr>
  </w:style>
  <w:style w:type="paragraph" w:customStyle="1" w:styleId="Heading2">
    <w:name w:val="Heading2"/>
    <w:basedOn w:val="Heading1"/>
    <w:next w:val="Body"/>
    <w:link w:val="Heading2Char0"/>
    <w:rsid w:val="00E27C55"/>
    <w:pPr>
      <w:numPr>
        <w:ilvl w:val="1"/>
      </w:numPr>
      <w:pBdr>
        <w:bottom w:val="none" w:sz="0" w:space="0" w:color="auto"/>
      </w:pBdr>
      <w:tabs>
        <w:tab w:val="left" w:pos="605"/>
        <w:tab w:val="num" w:pos="10206"/>
      </w:tabs>
      <w:outlineLvl w:val="1"/>
    </w:pPr>
    <w:rPr>
      <w:b w:val="0"/>
      <w:sz w:val="32"/>
    </w:rPr>
  </w:style>
  <w:style w:type="character" w:customStyle="1" w:styleId="Heading2Char0">
    <w:name w:val="Heading2 Char"/>
    <w:basedOn w:val="Heading1Char0"/>
    <w:link w:val="Heading2"/>
    <w:rsid w:val="00E27C55"/>
    <w:rPr>
      <w:rFonts w:ascii="Arial" w:eastAsia="Times New Roman" w:hAnsi="Arial" w:cs="Times New Roman"/>
      <w:b w:val="0"/>
      <w:sz w:val="32"/>
      <w:szCs w:val="20"/>
      <w:lang w:val="en-US"/>
    </w:rPr>
  </w:style>
  <w:style w:type="paragraph" w:customStyle="1" w:styleId="Heading30">
    <w:name w:val="Heading3"/>
    <w:basedOn w:val="Heading1"/>
    <w:next w:val="Body"/>
    <w:rsid w:val="00E27C55"/>
    <w:pPr>
      <w:numPr>
        <w:numId w:val="0"/>
      </w:numPr>
      <w:pBdr>
        <w:bottom w:val="none" w:sz="0" w:space="0" w:color="auto"/>
      </w:pBdr>
      <w:tabs>
        <w:tab w:val="num" w:pos="360"/>
      </w:tabs>
      <w:ind w:left="432" w:hanging="432"/>
      <w:outlineLvl w:val="2"/>
    </w:pPr>
    <w:rPr>
      <w:sz w:val="24"/>
    </w:rPr>
  </w:style>
  <w:style w:type="paragraph" w:customStyle="1" w:styleId="Heading40">
    <w:name w:val="Heading4"/>
    <w:basedOn w:val="Heading1"/>
    <w:next w:val="Body"/>
    <w:rsid w:val="00E27C55"/>
    <w:pPr>
      <w:numPr>
        <w:ilvl w:val="3"/>
      </w:numPr>
      <w:pBdr>
        <w:bottom w:val="none" w:sz="0" w:space="0" w:color="auto"/>
      </w:pBdr>
      <w:tabs>
        <w:tab w:val="left" w:pos="900"/>
      </w:tabs>
      <w:outlineLvl w:val="3"/>
    </w:pPr>
    <w:rPr>
      <w:b w:val="0"/>
      <w:i/>
      <w:sz w:val="24"/>
    </w:rPr>
  </w:style>
  <w:style w:type="paragraph" w:customStyle="1" w:styleId="Titletext">
    <w:name w:val="Titletext"/>
    <w:basedOn w:val="Normal"/>
    <w:next w:val="Normal"/>
    <w:rsid w:val="00E27C55"/>
    <w:pPr>
      <w:keepLines/>
      <w:spacing w:before="480"/>
      <w:jc w:val="center"/>
    </w:pPr>
    <w:rPr>
      <w:rFonts w:cs="Arial"/>
      <w:b/>
      <w:sz w:val="48"/>
    </w:rPr>
  </w:style>
  <w:style w:type="paragraph" w:styleId="TOC1">
    <w:name w:val="toc 1"/>
    <w:basedOn w:val="Normal"/>
    <w:autoRedefine/>
    <w:uiPriority w:val="39"/>
    <w:rsid w:val="00E27C55"/>
    <w:pPr>
      <w:tabs>
        <w:tab w:val="left" w:pos="360"/>
        <w:tab w:val="right" w:leader="dot" w:pos="8640"/>
      </w:tabs>
      <w:spacing w:before="120"/>
    </w:pPr>
    <w:rPr>
      <w:b/>
      <w:noProof/>
    </w:rPr>
  </w:style>
  <w:style w:type="paragraph" w:styleId="TOC2">
    <w:name w:val="toc 2"/>
    <w:basedOn w:val="Normal"/>
    <w:uiPriority w:val="39"/>
    <w:rsid w:val="00E27C55"/>
    <w:pPr>
      <w:tabs>
        <w:tab w:val="left" w:pos="936"/>
        <w:tab w:val="left" w:pos="1080"/>
        <w:tab w:val="right" w:leader="dot" w:pos="8640"/>
      </w:tabs>
      <w:ind w:left="360"/>
    </w:pPr>
    <w:rPr>
      <w:noProof/>
      <w:szCs w:val="32"/>
    </w:rPr>
  </w:style>
  <w:style w:type="paragraph" w:styleId="TOC3">
    <w:name w:val="toc 3"/>
    <w:basedOn w:val="Normal"/>
    <w:uiPriority w:val="39"/>
    <w:rsid w:val="00E27C55"/>
    <w:pPr>
      <w:tabs>
        <w:tab w:val="left" w:pos="1440"/>
        <w:tab w:val="left" w:pos="1920"/>
        <w:tab w:val="right" w:leader="dot" w:pos="8640"/>
      </w:tabs>
      <w:ind w:left="720"/>
    </w:pPr>
    <w:rPr>
      <w:noProof/>
    </w:rPr>
  </w:style>
  <w:style w:type="paragraph" w:styleId="TOC4">
    <w:name w:val="toc 4"/>
    <w:basedOn w:val="Normal"/>
    <w:uiPriority w:val="39"/>
    <w:rsid w:val="00E27C55"/>
    <w:pPr>
      <w:tabs>
        <w:tab w:val="left" w:pos="1440"/>
        <w:tab w:val="left" w:pos="1993"/>
        <w:tab w:val="right" w:leader="dot" w:pos="8640"/>
      </w:tabs>
      <w:ind w:left="1080"/>
    </w:pPr>
    <w:rPr>
      <w:noProof/>
    </w:rPr>
  </w:style>
  <w:style w:type="paragraph" w:customStyle="1" w:styleId="TableHeading">
    <w:name w:val="Table Heading"/>
    <w:basedOn w:val="Normal"/>
    <w:next w:val="Body"/>
    <w:rsid w:val="00E27C55"/>
    <w:pPr>
      <w:spacing w:before="60" w:after="60"/>
    </w:pPr>
    <w:rPr>
      <w:rFonts w:cs="Arial"/>
      <w:b/>
      <w:color w:val="FFFFFF"/>
    </w:rPr>
  </w:style>
  <w:style w:type="paragraph" w:customStyle="1" w:styleId="TableCell">
    <w:name w:val="Table Cell"/>
    <w:basedOn w:val="Normal"/>
    <w:next w:val="Body"/>
    <w:rsid w:val="00E27C55"/>
    <w:pPr>
      <w:spacing w:before="20" w:after="20"/>
    </w:pPr>
    <w:rPr>
      <w:rFonts w:cs="Arial"/>
      <w:noProof/>
    </w:rPr>
  </w:style>
  <w:style w:type="paragraph" w:customStyle="1" w:styleId="Appendix">
    <w:name w:val="Appendix"/>
    <w:basedOn w:val="Heading1"/>
    <w:next w:val="Body"/>
    <w:rsid w:val="00E27C55"/>
    <w:pPr>
      <w:numPr>
        <w:numId w:val="2"/>
      </w:numPr>
    </w:pPr>
  </w:style>
  <w:style w:type="paragraph" w:customStyle="1" w:styleId="Appendix2">
    <w:name w:val="Appendix2"/>
    <w:basedOn w:val="Heading2"/>
    <w:next w:val="Body"/>
    <w:rsid w:val="00E27C55"/>
    <w:pPr>
      <w:numPr>
        <w:numId w:val="2"/>
      </w:numPr>
    </w:pPr>
  </w:style>
  <w:style w:type="paragraph" w:customStyle="1" w:styleId="Appendix3">
    <w:name w:val="Appendix3"/>
    <w:basedOn w:val="Heading30"/>
    <w:next w:val="Body"/>
    <w:rsid w:val="00E27C55"/>
    <w:pPr>
      <w:tabs>
        <w:tab w:val="clear" w:pos="360"/>
      </w:tabs>
    </w:pPr>
  </w:style>
  <w:style w:type="paragraph" w:customStyle="1" w:styleId="Appendix4">
    <w:name w:val="Appendix4"/>
    <w:basedOn w:val="Heading40"/>
    <w:next w:val="Body"/>
    <w:rsid w:val="00E27C55"/>
    <w:pPr>
      <w:numPr>
        <w:ilvl w:val="0"/>
        <w:numId w:val="0"/>
      </w:numPr>
      <w:tabs>
        <w:tab w:val="num" w:pos="1080"/>
      </w:tabs>
      <w:ind w:left="864" w:hanging="864"/>
    </w:pPr>
  </w:style>
  <w:style w:type="paragraph" w:styleId="TOC5">
    <w:name w:val="toc 5"/>
    <w:basedOn w:val="Normal"/>
    <w:next w:val="Normal"/>
    <w:autoRedefine/>
    <w:uiPriority w:val="39"/>
    <w:rsid w:val="00E27C55"/>
    <w:pPr>
      <w:ind w:left="960"/>
    </w:pPr>
    <w:rPr>
      <w:lang w:val="en-GB"/>
    </w:rPr>
  </w:style>
  <w:style w:type="paragraph" w:styleId="TOC6">
    <w:name w:val="toc 6"/>
    <w:basedOn w:val="Normal"/>
    <w:next w:val="Normal"/>
    <w:autoRedefine/>
    <w:uiPriority w:val="39"/>
    <w:rsid w:val="00E27C55"/>
    <w:pPr>
      <w:ind w:left="1200"/>
    </w:pPr>
    <w:rPr>
      <w:lang w:val="en-GB"/>
    </w:rPr>
  </w:style>
  <w:style w:type="paragraph" w:styleId="TOC7">
    <w:name w:val="toc 7"/>
    <w:basedOn w:val="Normal"/>
    <w:next w:val="Normal"/>
    <w:autoRedefine/>
    <w:uiPriority w:val="39"/>
    <w:rsid w:val="00E27C55"/>
    <w:pPr>
      <w:ind w:left="1440"/>
    </w:pPr>
    <w:rPr>
      <w:lang w:val="en-GB"/>
    </w:rPr>
  </w:style>
  <w:style w:type="paragraph" w:styleId="TOC8">
    <w:name w:val="toc 8"/>
    <w:basedOn w:val="Normal"/>
    <w:next w:val="Normal"/>
    <w:autoRedefine/>
    <w:uiPriority w:val="39"/>
    <w:rsid w:val="00E27C55"/>
    <w:pPr>
      <w:ind w:left="1680"/>
    </w:pPr>
    <w:rPr>
      <w:lang w:val="en-GB"/>
    </w:rPr>
  </w:style>
  <w:style w:type="paragraph" w:styleId="TOC9">
    <w:name w:val="toc 9"/>
    <w:basedOn w:val="Normal"/>
    <w:next w:val="Normal"/>
    <w:autoRedefine/>
    <w:uiPriority w:val="39"/>
    <w:rsid w:val="00E27C55"/>
    <w:pPr>
      <w:ind w:left="1920"/>
    </w:pPr>
    <w:rPr>
      <w:lang w:val="en-GB"/>
    </w:rPr>
  </w:style>
  <w:style w:type="paragraph" w:styleId="BodyText3">
    <w:name w:val="Body Text 3"/>
    <w:basedOn w:val="Normal"/>
    <w:link w:val="BodyText3Char"/>
    <w:rsid w:val="00E27C55"/>
    <w:rPr>
      <w:b/>
      <w:bCs/>
      <w:lang w:val="en-IE"/>
    </w:rPr>
  </w:style>
  <w:style w:type="character" w:customStyle="1" w:styleId="BodyText3Char">
    <w:name w:val="Body Text 3 Char"/>
    <w:basedOn w:val="DefaultParagraphFont"/>
    <w:link w:val="BodyText3"/>
    <w:rsid w:val="00E27C55"/>
    <w:rPr>
      <w:rFonts w:ascii="Times New Roman" w:eastAsia="Times New Roman" w:hAnsi="Times New Roman" w:cs="Times New Roman"/>
      <w:b/>
      <w:bCs/>
      <w:sz w:val="24"/>
      <w:szCs w:val="24"/>
      <w:lang w:val="en-IE"/>
    </w:rPr>
  </w:style>
  <w:style w:type="paragraph" w:styleId="BodyText">
    <w:name w:val="Body Text"/>
    <w:basedOn w:val="Normal"/>
    <w:link w:val="BodyTextChar"/>
    <w:rsid w:val="00E27C55"/>
    <w:rPr>
      <w:i/>
      <w:lang w:val="en-IE"/>
    </w:rPr>
  </w:style>
  <w:style w:type="character" w:customStyle="1" w:styleId="BodyTextChar">
    <w:name w:val="Body Text Char"/>
    <w:basedOn w:val="DefaultParagraphFont"/>
    <w:link w:val="BodyText"/>
    <w:rsid w:val="00E27C55"/>
    <w:rPr>
      <w:rFonts w:ascii="Times New Roman" w:eastAsia="Times New Roman" w:hAnsi="Times New Roman" w:cs="Times New Roman"/>
      <w:i/>
      <w:sz w:val="24"/>
      <w:szCs w:val="24"/>
      <w:lang w:val="en-IE"/>
    </w:rPr>
  </w:style>
  <w:style w:type="paragraph" w:customStyle="1" w:styleId="Heading50">
    <w:name w:val="Heading5"/>
    <w:basedOn w:val="Heading40"/>
    <w:next w:val="Body"/>
    <w:rsid w:val="00E27C55"/>
    <w:pPr>
      <w:numPr>
        <w:ilvl w:val="4"/>
      </w:numPr>
      <w:tabs>
        <w:tab w:val="clear" w:pos="1440"/>
        <w:tab w:val="num" w:pos="360"/>
      </w:tabs>
    </w:pPr>
    <w:rPr>
      <w:sz w:val="22"/>
    </w:rPr>
  </w:style>
  <w:style w:type="character" w:styleId="Hyperlink">
    <w:name w:val="Hyperlink"/>
    <w:basedOn w:val="DefaultParagraphFont"/>
    <w:uiPriority w:val="99"/>
    <w:rsid w:val="00E27C55"/>
    <w:rPr>
      <w:color w:val="0000FF"/>
      <w:u w:val="single"/>
    </w:rPr>
  </w:style>
  <w:style w:type="paragraph" w:customStyle="1" w:styleId="Heading60">
    <w:name w:val="Heading6"/>
    <w:basedOn w:val="Heading50"/>
    <w:rsid w:val="00E27C55"/>
    <w:pPr>
      <w:numPr>
        <w:ilvl w:val="5"/>
      </w:numPr>
      <w:tabs>
        <w:tab w:val="clear" w:pos="1440"/>
        <w:tab w:val="num" w:pos="360"/>
      </w:tabs>
    </w:pPr>
    <w:rPr>
      <w:iCs/>
      <w:sz w:val="20"/>
    </w:rPr>
  </w:style>
  <w:style w:type="paragraph" w:customStyle="1" w:styleId="Appendix5">
    <w:name w:val="Appendix5"/>
    <w:basedOn w:val="Normal"/>
    <w:next w:val="Body"/>
    <w:rsid w:val="00E27C55"/>
    <w:pPr>
      <w:keepNext/>
      <w:numPr>
        <w:ilvl w:val="4"/>
        <w:numId w:val="3"/>
      </w:numPr>
      <w:tabs>
        <w:tab w:val="left" w:pos="900"/>
      </w:tabs>
      <w:spacing w:before="240" w:after="120"/>
      <w:outlineLvl w:val="3"/>
    </w:pPr>
    <w:rPr>
      <w:i/>
      <w:sz w:val="22"/>
    </w:rPr>
  </w:style>
  <w:style w:type="paragraph" w:customStyle="1" w:styleId="Appendix6">
    <w:name w:val="Appendix6"/>
    <w:basedOn w:val="Normal"/>
    <w:next w:val="Body"/>
    <w:rsid w:val="00E27C55"/>
    <w:pPr>
      <w:keepNext/>
      <w:numPr>
        <w:ilvl w:val="5"/>
        <w:numId w:val="3"/>
      </w:numPr>
      <w:tabs>
        <w:tab w:val="clear" w:pos="1152"/>
        <w:tab w:val="left" w:pos="900"/>
        <w:tab w:val="num" w:pos="1440"/>
      </w:tabs>
      <w:spacing w:before="240" w:after="120"/>
      <w:outlineLvl w:val="3"/>
    </w:pPr>
    <w:rPr>
      <w:i/>
      <w:iCs/>
    </w:rPr>
  </w:style>
  <w:style w:type="character" w:styleId="FollowedHyperlink">
    <w:name w:val="FollowedHyperlink"/>
    <w:basedOn w:val="DefaultParagraphFont"/>
    <w:rsid w:val="00E27C55"/>
    <w:rPr>
      <w:color w:val="800080"/>
      <w:u w:val="single"/>
    </w:rPr>
  </w:style>
  <w:style w:type="paragraph" w:styleId="NormalIndent">
    <w:name w:val="Normal Indent"/>
    <w:basedOn w:val="Normal"/>
    <w:rsid w:val="00E27C55"/>
    <w:pPr>
      <w:spacing w:before="60"/>
      <w:ind w:left="720"/>
    </w:pPr>
  </w:style>
  <w:style w:type="paragraph" w:styleId="List">
    <w:name w:val="List"/>
    <w:basedOn w:val="Normal"/>
    <w:rsid w:val="00E27C55"/>
    <w:pPr>
      <w:numPr>
        <w:numId w:val="5"/>
      </w:numPr>
      <w:spacing w:before="60"/>
    </w:pPr>
  </w:style>
  <w:style w:type="paragraph" w:styleId="BodyText2">
    <w:name w:val="Body Text 2"/>
    <w:basedOn w:val="Normal"/>
    <w:link w:val="BodyText2Char"/>
    <w:rsid w:val="00E27C55"/>
    <w:rPr>
      <w:b/>
    </w:rPr>
  </w:style>
  <w:style w:type="character" w:customStyle="1" w:styleId="BodyText2Char">
    <w:name w:val="Body Text 2 Char"/>
    <w:basedOn w:val="DefaultParagraphFont"/>
    <w:link w:val="BodyText2"/>
    <w:rsid w:val="00E27C55"/>
    <w:rPr>
      <w:rFonts w:ascii="Times New Roman" w:eastAsia="Times New Roman" w:hAnsi="Times New Roman" w:cs="Times New Roman"/>
      <w:b/>
      <w:sz w:val="24"/>
      <w:szCs w:val="24"/>
      <w:lang w:val="en-US"/>
    </w:rPr>
  </w:style>
  <w:style w:type="paragraph" w:customStyle="1" w:styleId="wfxRecipient">
    <w:name w:val="wfxRecipient"/>
    <w:basedOn w:val="Normal"/>
    <w:rsid w:val="00E27C55"/>
    <w:pPr>
      <w:spacing w:before="60"/>
    </w:pPr>
  </w:style>
  <w:style w:type="paragraph" w:styleId="BodyTextIndent">
    <w:name w:val="Body Text Indent"/>
    <w:basedOn w:val="Normal"/>
    <w:link w:val="BodyTextIndentChar"/>
    <w:rsid w:val="00E27C55"/>
    <w:pPr>
      <w:spacing w:after="120"/>
      <w:ind w:left="1440"/>
    </w:pPr>
    <w:rPr>
      <w:snapToGrid w:val="0"/>
      <w:sz w:val="22"/>
    </w:rPr>
  </w:style>
  <w:style w:type="character" w:customStyle="1" w:styleId="BodyTextIndentChar">
    <w:name w:val="Body Text Indent Char"/>
    <w:basedOn w:val="DefaultParagraphFont"/>
    <w:link w:val="BodyTextIndent"/>
    <w:rsid w:val="00E27C55"/>
    <w:rPr>
      <w:rFonts w:ascii="Times New Roman" w:eastAsia="Times New Roman" w:hAnsi="Times New Roman" w:cs="Times New Roman"/>
      <w:snapToGrid w:val="0"/>
      <w:szCs w:val="24"/>
      <w:lang w:val="en-US"/>
    </w:rPr>
  </w:style>
  <w:style w:type="character" w:customStyle="1" w:styleId="CommentTextChar">
    <w:name w:val="Comment Text Char"/>
    <w:basedOn w:val="DefaultParagraphFont"/>
    <w:link w:val="CommentText"/>
    <w:uiPriority w:val="99"/>
    <w:semiHidden/>
    <w:rsid w:val="00E27C55"/>
    <w:rPr>
      <w:rFonts w:ascii="Times New Roman" w:eastAsia="Times New Roman" w:hAnsi="Times New Roman" w:cs="Times New Roman"/>
      <w:sz w:val="24"/>
      <w:szCs w:val="24"/>
      <w:lang w:val="en-US"/>
    </w:rPr>
  </w:style>
  <w:style w:type="paragraph" w:styleId="CommentText">
    <w:name w:val="annotation text"/>
    <w:basedOn w:val="Normal"/>
    <w:link w:val="CommentTextChar"/>
    <w:uiPriority w:val="99"/>
    <w:semiHidden/>
    <w:rsid w:val="00E27C55"/>
  </w:style>
  <w:style w:type="paragraph" w:styleId="Footer">
    <w:name w:val="footer"/>
    <w:basedOn w:val="Normal"/>
    <w:link w:val="FooterChar"/>
    <w:rsid w:val="00E27C55"/>
    <w:pPr>
      <w:tabs>
        <w:tab w:val="center" w:pos="4320"/>
        <w:tab w:val="right" w:pos="8640"/>
      </w:tabs>
      <w:spacing w:before="60"/>
      <w:jc w:val="both"/>
    </w:pPr>
    <w:rPr>
      <w:rFonts w:ascii="Book Antiqua" w:hAnsi="Book Antiqua"/>
      <w:sz w:val="16"/>
      <w:lang w:val="en-GB"/>
    </w:rPr>
  </w:style>
  <w:style w:type="character" w:customStyle="1" w:styleId="FooterChar">
    <w:name w:val="Footer Char"/>
    <w:basedOn w:val="DefaultParagraphFont"/>
    <w:link w:val="Footer"/>
    <w:rsid w:val="00E27C55"/>
    <w:rPr>
      <w:rFonts w:ascii="Book Antiqua" w:eastAsia="Times New Roman" w:hAnsi="Book Antiqua" w:cs="Times New Roman"/>
      <w:sz w:val="16"/>
      <w:szCs w:val="24"/>
      <w:lang w:val="en-GB"/>
    </w:rPr>
  </w:style>
  <w:style w:type="paragraph" w:customStyle="1" w:styleId="Code">
    <w:name w:val="Code"/>
    <w:basedOn w:val="Normal"/>
    <w:rsid w:val="00E27C55"/>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pPr>
    <w:rPr>
      <w:rFonts w:ascii="Courier New" w:hAnsi="Courier New" w:cs="Courier New"/>
      <w:color w:val="000000"/>
      <w:sz w:val="18"/>
      <w:szCs w:val="18"/>
    </w:rPr>
  </w:style>
  <w:style w:type="paragraph" w:styleId="List2">
    <w:name w:val="List 2"/>
    <w:basedOn w:val="Normal"/>
    <w:rsid w:val="00E27C55"/>
    <w:pPr>
      <w:spacing w:before="60"/>
      <w:ind w:left="720" w:hanging="360"/>
    </w:pPr>
  </w:style>
  <w:style w:type="paragraph" w:styleId="Header">
    <w:name w:val="header"/>
    <w:basedOn w:val="Normal"/>
    <w:link w:val="HeaderChar"/>
    <w:uiPriority w:val="99"/>
    <w:rsid w:val="00E27C55"/>
    <w:pPr>
      <w:tabs>
        <w:tab w:val="center" w:pos="4320"/>
        <w:tab w:val="right" w:pos="8640"/>
      </w:tabs>
    </w:pPr>
    <w:rPr>
      <w:lang w:val="en-IE"/>
    </w:rPr>
  </w:style>
  <w:style w:type="character" w:customStyle="1" w:styleId="HeaderChar">
    <w:name w:val="Header Char"/>
    <w:basedOn w:val="DefaultParagraphFont"/>
    <w:link w:val="Header"/>
    <w:uiPriority w:val="99"/>
    <w:rsid w:val="00E27C55"/>
    <w:rPr>
      <w:rFonts w:ascii="Times New Roman" w:eastAsia="Times New Roman" w:hAnsi="Times New Roman" w:cs="Times New Roman"/>
      <w:sz w:val="24"/>
      <w:szCs w:val="24"/>
      <w:lang w:val="en-IE"/>
    </w:rPr>
  </w:style>
  <w:style w:type="paragraph" w:customStyle="1" w:styleId="Bullet1">
    <w:name w:val="Bullet 1"/>
    <w:basedOn w:val="Normal"/>
    <w:rsid w:val="00E27C55"/>
    <w:pPr>
      <w:numPr>
        <w:numId w:val="6"/>
      </w:numPr>
      <w:spacing w:after="120" w:line="280" w:lineRule="exact"/>
    </w:pPr>
  </w:style>
  <w:style w:type="paragraph" w:customStyle="1" w:styleId="setoff">
    <w:name w:val="setoff"/>
    <w:basedOn w:val="Normal"/>
    <w:rsid w:val="00E27C55"/>
    <w:pPr>
      <w:spacing w:before="100" w:beforeAutospacing="1" w:after="100" w:afterAutospacing="1"/>
    </w:pPr>
  </w:style>
  <w:style w:type="character" w:customStyle="1" w:styleId="lead-in">
    <w:name w:val="lead-in"/>
    <w:basedOn w:val="DefaultParagraphFont"/>
    <w:rsid w:val="00E27C55"/>
  </w:style>
  <w:style w:type="paragraph" w:customStyle="1" w:styleId="Head1indarl">
    <w:name w:val="Head 1.ind.arl"/>
    <w:rsid w:val="00E27C55"/>
    <w:pPr>
      <w:keepNext/>
      <w:pageBreakBefore/>
      <w:numPr>
        <w:numId w:val="7"/>
      </w:numPr>
      <w:pBdr>
        <w:bottom w:val="double" w:sz="4" w:space="1" w:color="auto"/>
      </w:pBdr>
      <w:spacing w:before="240" w:after="120" w:line="240" w:lineRule="atLeast"/>
      <w:outlineLvl w:val="0"/>
    </w:pPr>
    <w:rPr>
      <w:rFonts w:ascii="Arial" w:eastAsia="Times New Roman" w:hAnsi="Arial" w:cs="Times New Roman"/>
      <w:b/>
      <w:sz w:val="44"/>
      <w:szCs w:val="20"/>
      <w:lang w:val="en-US"/>
    </w:rPr>
  </w:style>
  <w:style w:type="paragraph" w:customStyle="1" w:styleId="Head2indarl">
    <w:name w:val="Head 2.ind.arl"/>
    <w:basedOn w:val="Head1indarl"/>
    <w:rsid w:val="00E27C55"/>
    <w:pPr>
      <w:pageBreakBefore w:val="0"/>
      <w:numPr>
        <w:ilvl w:val="1"/>
      </w:numPr>
      <w:pBdr>
        <w:bottom w:val="none" w:sz="0" w:space="0" w:color="auto"/>
      </w:pBdr>
      <w:outlineLvl w:val="1"/>
    </w:pPr>
    <w:rPr>
      <w:b w:val="0"/>
      <w:sz w:val="32"/>
    </w:rPr>
  </w:style>
  <w:style w:type="paragraph" w:customStyle="1" w:styleId="Head4indarl">
    <w:name w:val="Head 4.ind.arl"/>
    <w:basedOn w:val="Head1indarl"/>
    <w:rsid w:val="00E27C55"/>
    <w:pPr>
      <w:pageBreakBefore w:val="0"/>
      <w:numPr>
        <w:ilvl w:val="3"/>
      </w:numPr>
      <w:pBdr>
        <w:bottom w:val="none" w:sz="0" w:space="0" w:color="auto"/>
      </w:pBdr>
      <w:tabs>
        <w:tab w:val="left" w:pos="900"/>
      </w:tabs>
      <w:outlineLvl w:val="3"/>
    </w:pPr>
    <w:rPr>
      <w:b w:val="0"/>
      <w:i/>
      <w:sz w:val="24"/>
    </w:rPr>
  </w:style>
  <w:style w:type="paragraph" w:customStyle="1" w:styleId="BodyChar">
    <w:name w:val="Body Char"/>
    <w:rsid w:val="00E27C55"/>
    <w:pPr>
      <w:tabs>
        <w:tab w:val="left" w:pos="7920"/>
      </w:tabs>
      <w:spacing w:after="120" w:line="280" w:lineRule="exact"/>
    </w:pPr>
    <w:rPr>
      <w:rFonts w:ascii="Arial" w:eastAsia="Times New Roman" w:hAnsi="Arial" w:cs="Times New Roman"/>
      <w:sz w:val="20"/>
      <w:szCs w:val="20"/>
      <w:lang w:val="en-US"/>
    </w:rPr>
  </w:style>
  <w:style w:type="character" w:customStyle="1" w:styleId="DocumentMapChar">
    <w:name w:val="Document Map Char"/>
    <w:basedOn w:val="DefaultParagraphFont"/>
    <w:link w:val="DocumentMap"/>
    <w:semiHidden/>
    <w:rsid w:val="00E27C55"/>
    <w:rPr>
      <w:rFonts w:ascii="Tahoma" w:eastAsia="Times New Roman" w:hAnsi="Tahoma" w:cs="Tahoma"/>
      <w:sz w:val="24"/>
      <w:szCs w:val="24"/>
      <w:shd w:val="clear" w:color="auto" w:fill="000080"/>
      <w:lang w:val="en-US"/>
    </w:rPr>
  </w:style>
  <w:style w:type="paragraph" w:styleId="DocumentMap">
    <w:name w:val="Document Map"/>
    <w:basedOn w:val="Normal"/>
    <w:link w:val="DocumentMapChar"/>
    <w:semiHidden/>
    <w:rsid w:val="00E27C55"/>
    <w:pPr>
      <w:shd w:val="clear" w:color="auto" w:fill="000080"/>
    </w:pPr>
    <w:rPr>
      <w:rFonts w:ascii="Tahoma" w:hAnsi="Tahoma" w:cs="Tahoma"/>
    </w:rPr>
  </w:style>
  <w:style w:type="paragraph" w:styleId="BalloonText">
    <w:name w:val="Balloon Text"/>
    <w:basedOn w:val="Normal"/>
    <w:link w:val="BalloonTextChar"/>
    <w:semiHidden/>
    <w:rsid w:val="00E27C55"/>
    <w:rPr>
      <w:rFonts w:ascii="Tahoma" w:hAnsi="Tahoma" w:cs="Tahoma"/>
      <w:sz w:val="16"/>
      <w:szCs w:val="16"/>
    </w:rPr>
  </w:style>
  <w:style w:type="character" w:customStyle="1" w:styleId="BalloonTextChar">
    <w:name w:val="Balloon Text Char"/>
    <w:basedOn w:val="DefaultParagraphFont"/>
    <w:link w:val="BalloonText"/>
    <w:semiHidden/>
    <w:rsid w:val="00E27C55"/>
    <w:rPr>
      <w:rFonts w:ascii="Tahoma" w:eastAsia="Times New Roman" w:hAnsi="Tahoma" w:cs="Tahoma"/>
      <w:sz w:val="16"/>
      <w:szCs w:val="16"/>
      <w:lang w:val="en-US"/>
    </w:rPr>
  </w:style>
  <w:style w:type="character" w:styleId="PageNumber">
    <w:name w:val="page number"/>
    <w:basedOn w:val="DefaultParagraphFont"/>
    <w:rsid w:val="00E27C55"/>
  </w:style>
  <w:style w:type="paragraph" w:customStyle="1" w:styleId="GuidanceText">
    <w:name w:val="Guidance Text"/>
    <w:basedOn w:val="Normal"/>
    <w:link w:val="GuidanceTextChar"/>
    <w:rsid w:val="00E27C55"/>
    <w:rPr>
      <w:i/>
      <w:color w:val="0000FF"/>
    </w:rPr>
  </w:style>
  <w:style w:type="character" w:customStyle="1" w:styleId="GuidanceTextChar">
    <w:name w:val="Guidance Text Char"/>
    <w:basedOn w:val="DefaultParagraphFont"/>
    <w:link w:val="GuidanceText"/>
    <w:rsid w:val="00E27C55"/>
    <w:rPr>
      <w:rFonts w:ascii="Times New Roman" w:eastAsia="Times New Roman" w:hAnsi="Times New Roman" w:cs="Times New Roman"/>
      <w:i/>
      <w:color w:val="0000FF"/>
      <w:sz w:val="24"/>
      <w:szCs w:val="24"/>
      <w:lang w:val="en-US"/>
    </w:rPr>
  </w:style>
  <w:style w:type="character" w:styleId="CommentReference">
    <w:name w:val="annotation reference"/>
    <w:basedOn w:val="DefaultParagraphFont"/>
    <w:uiPriority w:val="99"/>
    <w:semiHidden/>
    <w:rsid w:val="00E27C55"/>
    <w:rPr>
      <w:sz w:val="16"/>
      <w:szCs w:val="16"/>
    </w:rPr>
  </w:style>
  <w:style w:type="character" w:customStyle="1" w:styleId="CommentSubjectChar">
    <w:name w:val="Comment Subject Char"/>
    <w:basedOn w:val="CommentTextChar"/>
    <w:link w:val="CommentSubject"/>
    <w:semiHidden/>
    <w:rsid w:val="00E27C55"/>
    <w:rPr>
      <w:rFonts w:ascii="Arial" w:eastAsia="Times New Roman" w:hAnsi="Arial" w:cs="Times New Roman"/>
      <w:b/>
      <w:bCs/>
      <w:sz w:val="24"/>
      <w:szCs w:val="24"/>
      <w:lang w:val="en-US"/>
    </w:rPr>
  </w:style>
  <w:style w:type="paragraph" w:styleId="CommentSubject">
    <w:name w:val="annotation subject"/>
    <w:basedOn w:val="CommentText"/>
    <w:next w:val="CommentText"/>
    <w:link w:val="CommentSubjectChar"/>
    <w:semiHidden/>
    <w:rsid w:val="00E27C55"/>
    <w:rPr>
      <w:rFonts w:ascii="Arial" w:hAnsi="Arial"/>
      <w:b/>
      <w:bCs/>
    </w:rPr>
  </w:style>
  <w:style w:type="table" w:styleId="TableGrid">
    <w:name w:val="Table Grid"/>
    <w:basedOn w:val="TableNormal"/>
    <w:uiPriority w:val="39"/>
    <w:rsid w:val="00E27C55"/>
    <w:pPr>
      <w:spacing w:after="0" w:line="240" w:lineRule="atLeast"/>
    </w:pPr>
    <w:rPr>
      <w:rFonts w:ascii="Times New Roman" w:eastAsia="Times New Roman" w:hAnsi="Times New Roman"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harCharCharCharCharCharChar">
    <w:name w:val="Char Char Char Char Char Char Char"/>
    <w:basedOn w:val="Normal"/>
    <w:rsid w:val="00E27C55"/>
    <w:pPr>
      <w:spacing w:after="160" w:line="240" w:lineRule="exact"/>
    </w:pPr>
    <w:rPr>
      <w:rFonts w:ascii="Verdana" w:hAnsi="Verdana"/>
    </w:rPr>
  </w:style>
  <w:style w:type="paragraph" w:customStyle="1" w:styleId="StyleHeading1StandardsHeading1Arial16pt">
    <w:name w:val="Style Heading 1Standards Heading 1 + Arial 16 pt"/>
    <w:basedOn w:val="Heading10"/>
    <w:rsid w:val="00E27C55"/>
    <w:pPr>
      <w:tabs>
        <w:tab w:val="left" w:pos="720"/>
      </w:tabs>
    </w:pPr>
    <w:rPr>
      <w:rFonts w:ascii="Arial" w:hAnsi="Arial"/>
      <w:bCs/>
      <w:kern w:val="32"/>
      <w:sz w:val="32"/>
    </w:rPr>
  </w:style>
  <w:style w:type="paragraph" w:customStyle="1" w:styleId="StyleHeading1StandardsHeading1Arial16pt1">
    <w:name w:val="Style Heading 1Standards Heading 1 + Arial 16 pt1"/>
    <w:basedOn w:val="Heading10"/>
    <w:rsid w:val="00E27C55"/>
    <w:pPr>
      <w:tabs>
        <w:tab w:val="left" w:pos="720"/>
        <w:tab w:val="left" w:pos="1008"/>
        <w:tab w:val="left" w:pos="1296"/>
      </w:tabs>
    </w:pPr>
    <w:rPr>
      <w:rFonts w:ascii="Arial" w:hAnsi="Arial"/>
      <w:bCs/>
      <w:kern w:val="32"/>
      <w:sz w:val="32"/>
    </w:rPr>
  </w:style>
  <w:style w:type="paragraph" w:customStyle="1" w:styleId="StyleHeading1StandardsHeading1Arial16pt2">
    <w:name w:val="Style Heading 1Standards Heading 1 + Arial 16 pt2"/>
    <w:basedOn w:val="Heading10"/>
    <w:rsid w:val="00E27C55"/>
    <w:pPr>
      <w:tabs>
        <w:tab w:val="left" w:pos="720"/>
        <w:tab w:val="left" w:pos="1008"/>
      </w:tabs>
    </w:pPr>
    <w:rPr>
      <w:rFonts w:ascii="Arial" w:hAnsi="Arial"/>
      <w:bCs/>
      <w:kern w:val="32"/>
      <w:sz w:val="32"/>
    </w:rPr>
  </w:style>
  <w:style w:type="paragraph" w:customStyle="1" w:styleId="ABLOCKPARA">
    <w:name w:val="A BLOCK PARA"/>
    <w:basedOn w:val="Normal"/>
    <w:rsid w:val="00E27C55"/>
    <w:rPr>
      <w:rFonts w:cs="Arial"/>
      <w:lang w:val="en-GB"/>
    </w:rPr>
  </w:style>
  <w:style w:type="paragraph" w:styleId="ListParagraph">
    <w:name w:val="List Paragraph"/>
    <w:basedOn w:val="Normal"/>
    <w:link w:val="ListParagraphChar"/>
    <w:uiPriority w:val="34"/>
    <w:qFormat/>
    <w:rsid w:val="00E27C55"/>
    <w:pPr>
      <w:ind w:left="720"/>
      <w:contextualSpacing/>
    </w:pPr>
    <w:rPr>
      <w:rFonts w:ascii="Trebuchet MS" w:hAnsi="Trebuchet MS"/>
    </w:rPr>
  </w:style>
  <w:style w:type="character" w:customStyle="1" w:styleId="ListParagraphChar">
    <w:name w:val="List Paragraph Char"/>
    <w:basedOn w:val="DefaultParagraphFont"/>
    <w:link w:val="ListParagraph"/>
    <w:uiPriority w:val="34"/>
    <w:rsid w:val="00E27C55"/>
    <w:rPr>
      <w:rFonts w:ascii="Trebuchet MS" w:eastAsia="Times New Roman" w:hAnsi="Trebuchet MS" w:cs="Times New Roman"/>
      <w:sz w:val="24"/>
      <w:szCs w:val="24"/>
      <w:lang w:val="en-US"/>
    </w:rPr>
  </w:style>
  <w:style w:type="paragraph" w:customStyle="1" w:styleId="TemplateTitle">
    <w:name w:val="Template Title"/>
    <w:basedOn w:val="Normal"/>
    <w:qFormat/>
    <w:rsid w:val="00E27C55"/>
    <w:pPr>
      <w:spacing w:before="2400"/>
      <w:jc w:val="center"/>
    </w:pPr>
    <w:rPr>
      <w:b/>
      <w:iCs/>
      <w:smallCaps/>
      <w:sz w:val="44"/>
      <w:szCs w:val="44"/>
    </w:rPr>
  </w:style>
  <w:style w:type="paragraph" w:customStyle="1" w:styleId="ProjectName">
    <w:name w:val="Project Name"/>
    <w:basedOn w:val="Normal"/>
    <w:qFormat/>
    <w:rsid w:val="00E27C55"/>
    <w:pPr>
      <w:spacing w:after="2400"/>
      <w:jc w:val="center"/>
    </w:pPr>
    <w:rPr>
      <w:b/>
      <w:iCs/>
      <w:sz w:val="32"/>
      <w:szCs w:val="32"/>
    </w:rPr>
  </w:style>
  <w:style w:type="paragraph" w:styleId="NormalWeb">
    <w:name w:val="Normal (Web)"/>
    <w:basedOn w:val="Normal"/>
    <w:uiPriority w:val="99"/>
    <w:unhideWhenUsed/>
    <w:rsid w:val="00E27C55"/>
    <w:pPr>
      <w:spacing w:before="100" w:beforeAutospacing="1" w:after="100" w:afterAutospacing="1"/>
    </w:pPr>
  </w:style>
  <w:style w:type="paragraph" w:styleId="ListBullet2">
    <w:name w:val="List Bullet 2"/>
    <w:basedOn w:val="ListBullet"/>
    <w:rsid w:val="00E27C55"/>
    <w:pPr>
      <w:numPr>
        <w:numId w:val="8"/>
      </w:numPr>
    </w:pPr>
    <w:rPr>
      <w:rFonts w:ascii="Verdana" w:eastAsia="SimSun" w:hAnsi="Verdana"/>
      <w:lang w:eastAsia="zh-CN"/>
    </w:rPr>
  </w:style>
  <w:style w:type="paragraph" w:styleId="ListBullet">
    <w:name w:val="List Bullet"/>
    <w:basedOn w:val="Normal"/>
    <w:semiHidden/>
    <w:unhideWhenUsed/>
    <w:rsid w:val="00E27C55"/>
    <w:pPr>
      <w:numPr>
        <w:numId w:val="9"/>
      </w:numPr>
      <w:tabs>
        <w:tab w:val="num" w:pos="360"/>
      </w:tabs>
      <w:ind w:left="0" w:firstLine="0"/>
      <w:contextualSpacing/>
    </w:pPr>
  </w:style>
  <w:style w:type="paragraph" w:styleId="NoSpacing">
    <w:name w:val="No Spacing"/>
    <w:uiPriority w:val="1"/>
    <w:qFormat/>
    <w:rsid w:val="00E27C55"/>
    <w:pPr>
      <w:spacing w:after="0" w:line="240" w:lineRule="atLeast"/>
    </w:pPr>
    <w:rPr>
      <w:rFonts w:ascii="Arial" w:eastAsia="Times New Roman" w:hAnsi="Arial" w:cs="Times New Roman"/>
      <w:sz w:val="20"/>
      <w:szCs w:val="20"/>
      <w:lang w:val="en-US"/>
    </w:rPr>
  </w:style>
  <w:style w:type="paragraph" w:customStyle="1" w:styleId="Instructions">
    <w:name w:val="Instructions"/>
    <w:basedOn w:val="Normal"/>
    <w:rsid w:val="00E27C55"/>
    <w:pPr>
      <w:shd w:val="clear" w:color="auto" w:fill="DDDDDD"/>
      <w:spacing w:after="120"/>
    </w:pPr>
    <w:rPr>
      <w:rFonts w:ascii="Verdana" w:eastAsia="SimSun" w:hAnsi="Verdana"/>
      <w:sz w:val="18"/>
      <w:lang w:eastAsia="zh-CN"/>
    </w:rPr>
  </w:style>
  <w:style w:type="paragraph" w:styleId="Title">
    <w:name w:val="Title"/>
    <w:basedOn w:val="Normal"/>
    <w:next w:val="Normal"/>
    <w:link w:val="TitleChar"/>
    <w:qFormat/>
    <w:rsid w:val="00E27C55"/>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E27C55"/>
    <w:rPr>
      <w:rFonts w:asciiTheme="majorHAnsi" w:eastAsiaTheme="majorEastAsia" w:hAnsiTheme="majorHAnsi" w:cstheme="majorBidi"/>
      <w:spacing w:val="-10"/>
      <w:kern w:val="28"/>
      <w:sz w:val="56"/>
      <w:szCs w:val="56"/>
      <w:lang w:val="en-US"/>
    </w:rPr>
  </w:style>
  <w:style w:type="character" w:styleId="Emphasis">
    <w:name w:val="Emphasis"/>
    <w:basedOn w:val="DefaultParagraphFont"/>
    <w:uiPriority w:val="20"/>
    <w:qFormat/>
    <w:rsid w:val="00E27C55"/>
    <w:rPr>
      <w:i/>
      <w:iCs/>
    </w:rPr>
  </w:style>
  <w:style w:type="character" w:customStyle="1" w:styleId="apple-converted-space">
    <w:name w:val="apple-converted-space"/>
    <w:basedOn w:val="DefaultParagraphFont"/>
    <w:rsid w:val="00E27C55"/>
  </w:style>
  <w:style w:type="paragraph" w:styleId="TOCHeading">
    <w:name w:val="TOC Heading"/>
    <w:basedOn w:val="Heading10"/>
    <w:next w:val="Normal"/>
    <w:uiPriority w:val="39"/>
    <w:unhideWhenUsed/>
    <w:qFormat/>
    <w:rsid w:val="00E27C55"/>
    <w:pPr>
      <w:keepLines/>
      <w:spacing w:after="0" w:line="259" w:lineRule="auto"/>
      <w:outlineLvl w:val="9"/>
    </w:pPr>
    <w:rPr>
      <w:rFonts w:asciiTheme="majorHAnsi" w:eastAsiaTheme="majorEastAsia" w:hAnsiTheme="majorHAnsi" w:cstheme="majorBidi"/>
      <w:b w:val="0"/>
      <w:color w:val="2E74B5" w:themeColor="accent1" w:themeShade="BF"/>
      <w:kern w:val="0"/>
      <w:sz w:val="32"/>
      <w:szCs w:val="32"/>
    </w:rPr>
  </w:style>
  <w:style w:type="character" w:styleId="Strong">
    <w:name w:val="Strong"/>
    <w:basedOn w:val="DefaultParagraphFont"/>
    <w:uiPriority w:val="22"/>
    <w:qFormat/>
    <w:rsid w:val="0030389B"/>
    <w:rPr>
      <w:b/>
      <w:bCs/>
    </w:rPr>
  </w:style>
  <w:style w:type="paragraph" w:styleId="Revision">
    <w:name w:val="Revision"/>
    <w:hidden/>
    <w:uiPriority w:val="99"/>
    <w:semiHidden/>
    <w:rsid w:val="00DB273D"/>
    <w:pPr>
      <w:spacing w:after="0" w:line="240" w:lineRule="auto"/>
    </w:pPr>
    <w:rPr>
      <w:rFonts w:ascii="Times New Roman" w:eastAsia="Times New Roman" w:hAnsi="Times New Roman" w:cs="Times New Roman"/>
      <w:sz w:val="24"/>
      <w:szCs w:val="24"/>
      <w:lang w:val="en-US"/>
    </w:rPr>
  </w:style>
  <w:style w:type="character" w:styleId="PlaceholderText">
    <w:name w:val="Placeholder Text"/>
    <w:basedOn w:val="DefaultParagraphFont"/>
    <w:uiPriority w:val="99"/>
    <w:semiHidden/>
    <w:rsid w:val="00C349CD"/>
    <w:rPr>
      <w:color w:val="808080"/>
    </w:rPr>
  </w:style>
  <w:style w:type="character" w:customStyle="1" w:styleId="propertyname">
    <w:name w:val="propertyname"/>
    <w:basedOn w:val="DefaultParagraphFont"/>
    <w:rsid w:val="00EB1DE8"/>
  </w:style>
  <w:style w:type="character" w:customStyle="1" w:styleId="propertyvalue">
    <w:name w:val="propertyvalue"/>
    <w:basedOn w:val="DefaultParagraphFont"/>
    <w:rsid w:val="00EB1DE8"/>
  </w:style>
  <w:style w:type="character" w:customStyle="1" w:styleId="ms-imnspan">
    <w:name w:val="ms-imnspan"/>
    <w:basedOn w:val="DefaultParagraphFont"/>
    <w:rsid w:val="00EB1D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4688497">
      <w:bodyDiv w:val="1"/>
      <w:marLeft w:val="0"/>
      <w:marRight w:val="0"/>
      <w:marTop w:val="0"/>
      <w:marBottom w:val="0"/>
      <w:divBdr>
        <w:top w:val="none" w:sz="0" w:space="0" w:color="auto"/>
        <w:left w:val="none" w:sz="0" w:space="0" w:color="auto"/>
        <w:bottom w:val="none" w:sz="0" w:space="0" w:color="auto"/>
        <w:right w:val="none" w:sz="0" w:space="0" w:color="auto"/>
      </w:divBdr>
    </w:div>
    <w:div w:id="200677165">
      <w:bodyDiv w:val="1"/>
      <w:marLeft w:val="0"/>
      <w:marRight w:val="0"/>
      <w:marTop w:val="0"/>
      <w:marBottom w:val="0"/>
      <w:divBdr>
        <w:top w:val="single" w:sz="6" w:space="0" w:color="C6C6C6"/>
        <w:left w:val="single" w:sz="6" w:space="0" w:color="C6C6C6"/>
        <w:bottom w:val="single" w:sz="6" w:space="0" w:color="C6C6C6"/>
        <w:right w:val="single" w:sz="6" w:space="0" w:color="C6C6C6"/>
      </w:divBdr>
      <w:divsChild>
        <w:div w:id="1463960237">
          <w:marLeft w:val="0"/>
          <w:marRight w:val="0"/>
          <w:marTop w:val="0"/>
          <w:marBottom w:val="0"/>
          <w:divBdr>
            <w:top w:val="none" w:sz="0" w:space="0" w:color="auto"/>
            <w:left w:val="none" w:sz="0" w:space="0" w:color="auto"/>
            <w:bottom w:val="none" w:sz="0" w:space="0" w:color="auto"/>
            <w:right w:val="none" w:sz="0" w:space="0" w:color="auto"/>
          </w:divBdr>
          <w:divsChild>
            <w:div w:id="351154185">
              <w:marLeft w:val="120"/>
              <w:marRight w:val="120"/>
              <w:marTop w:val="60"/>
              <w:marBottom w:val="210"/>
              <w:divBdr>
                <w:top w:val="none" w:sz="0" w:space="0" w:color="auto"/>
                <w:left w:val="none" w:sz="0" w:space="0" w:color="auto"/>
                <w:bottom w:val="none" w:sz="0" w:space="0" w:color="auto"/>
                <w:right w:val="none" w:sz="0" w:space="0" w:color="auto"/>
              </w:divBdr>
              <w:divsChild>
                <w:div w:id="2080059893">
                  <w:marLeft w:val="0"/>
                  <w:marRight w:val="0"/>
                  <w:marTop w:val="0"/>
                  <w:marBottom w:val="0"/>
                  <w:divBdr>
                    <w:top w:val="single" w:sz="6" w:space="0" w:color="C6C6C6"/>
                    <w:left w:val="single" w:sz="6" w:space="0" w:color="C6C6C6"/>
                    <w:bottom w:val="single" w:sz="6" w:space="0" w:color="C6C6C6"/>
                    <w:right w:val="single" w:sz="6" w:space="0" w:color="C6C6C6"/>
                  </w:divBdr>
                </w:div>
              </w:divsChild>
            </w:div>
          </w:divsChild>
        </w:div>
      </w:divsChild>
    </w:div>
    <w:div w:id="294527481">
      <w:bodyDiv w:val="1"/>
      <w:marLeft w:val="0"/>
      <w:marRight w:val="0"/>
      <w:marTop w:val="0"/>
      <w:marBottom w:val="0"/>
      <w:divBdr>
        <w:top w:val="single" w:sz="6" w:space="0" w:color="CCCEDB"/>
        <w:left w:val="single" w:sz="6" w:space="0" w:color="CCCEDB"/>
        <w:bottom w:val="single" w:sz="6" w:space="0" w:color="CCCEDB"/>
        <w:right w:val="single" w:sz="6" w:space="0" w:color="CCCEDB"/>
      </w:divBdr>
      <w:divsChild>
        <w:div w:id="1676951994">
          <w:marLeft w:val="0"/>
          <w:marRight w:val="0"/>
          <w:marTop w:val="0"/>
          <w:marBottom w:val="0"/>
          <w:divBdr>
            <w:top w:val="none" w:sz="0" w:space="0" w:color="auto"/>
            <w:left w:val="none" w:sz="0" w:space="0" w:color="auto"/>
            <w:bottom w:val="none" w:sz="0" w:space="0" w:color="auto"/>
            <w:right w:val="none" w:sz="0" w:space="0" w:color="auto"/>
          </w:divBdr>
        </w:div>
      </w:divsChild>
    </w:div>
    <w:div w:id="434788933">
      <w:bodyDiv w:val="1"/>
      <w:marLeft w:val="0"/>
      <w:marRight w:val="0"/>
      <w:marTop w:val="0"/>
      <w:marBottom w:val="0"/>
      <w:divBdr>
        <w:top w:val="none" w:sz="0" w:space="0" w:color="auto"/>
        <w:left w:val="none" w:sz="0" w:space="0" w:color="auto"/>
        <w:bottom w:val="none" w:sz="0" w:space="0" w:color="auto"/>
        <w:right w:val="none" w:sz="0" w:space="0" w:color="auto"/>
      </w:divBdr>
    </w:div>
    <w:div w:id="439497568">
      <w:bodyDiv w:val="1"/>
      <w:marLeft w:val="0"/>
      <w:marRight w:val="0"/>
      <w:marTop w:val="0"/>
      <w:marBottom w:val="0"/>
      <w:divBdr>
        <w:top w:val="none" w:sz="0" w:space="0" w:color="auto"/>
        <w:left w:val="none" w:sz="0" w:space="0" w:color="auto"/>
        <w:bottom w:val="none" w:sz="0" w:space="0" w:color="auto"/>
        <w:right w:val="none" w:sz="0" w:space="0" w:color="auto"/>
      </w:divBdr>
    </w:div>
    <w:div w:id="551772728">
      <w:bodyDiv w:val="1"/>
      <w:marLeft w:val="0"/>
      <w:marRight w:val="0"/>
      <w:marTop w:val="0"/>
      <w:marBottom w:val="0"/>
      <w:divBdr>
        <w:top w:val="none" w:sz="0" w:space="0" w:color="auto"/>
        <w:left w:val="none" w:sz="0" w:space="0" w:color="auto"/>
        <w:bottom w:val="none" w:sz="0" w:space="0" w:color="auto"/>
        <w:right w:val="none" w:sz="0" w:space="0" w:color="auto"/>
      </w:divBdr>
      <w:divsChild>
        <w:div w:id="1930656564">
          <w:marLeft w:val="0"/>
          <w:marRight w:val="0"/>
          <w:marTop w:val="0"/>
          <w:marBottom w:val="0"/>
          <w:divBdr>
            <w:top w:val="none" w:sz="0" w:space="0" w:color="auto"/>
            <w:left w:val="none" w:sz="0" w:space="0" w:color="auto"/>
            <w:bottom w:val="none" w:sz="0" w:space="0" w:color="auto"/>
            <w:right w:val="none" w:sz="0" w:space="0" w:color="auto"/>
          </w:divBdr>
          <w:divsChild>
            <w:div w:id="1616936251">
              <w:marLeft w:val="0"/>
              <w:marRight w:val="0"/>
              <w:marTop w:val="0"/>
              <w:marBottom w:val="0"/>
              <w:divBdr>
                <w:top w:val="none" w:sz="0" w:space="0" w:color="auto"/>
                <w:left w:val="none" w:sz="0" w:space="0" w:color="auto"/>
                <w:bottom w:val="none" w:sz="0" w:space="0" w:color="auto"/>
                <w:right w:val="none" w:sz="0" w:space="0" w:color="auto"/>
              </w:divBdr>
              <w:divsChild>
                <w:div w:id="43411866">
                  <w:marLeft w:val="0"/>
                  <w:marRight w:val="0"/>
                  <w:marTop w:val="0"/>
                  <w:marBottom w:val="0"/>
                  <w:divBdr>
                    <w:top w:val="none" w:sz="0" w:space="0" w:color="auto"/>
                    <w:left w:val="none" w:sz="0" w:space="0" w:color="auto"/>
                    <w:bottom w:val="none" w:sz="0" w:space="0" w:color="auto"/>
                    <w:right w:val="none" w:sz="0" w:space="0" w:color="auto"/>
                  </w:divBdr>
                  <w:divsChild>
                    <w:div w:id="1824394494">
                      <w:marLeft w:val="0"/>
                      <w:marRight w:val="0"/>
                      <w:marTop w:val="0"/>
                      <w:marBottom w:val="0"/>
                      <w:divBdr>
                        <w:top w:val="none" w:sz="0" w:space="0" w:color="auto"/>
                        <w:left w:val="none" w:sz="0" w:space="0" w:color="auto"/>
                        <w:bottom w:val="none" w:sz="0" w:space="0" w:color="auto"/>
                        <w:right w:val="none" w:sz="0" w:space="0" w:color="auto"/>
                      </w:divBdr>
                      <w:divsChild>
                        <w:div w:id="602614846">
                          <w:marLeft w:val="0"/>
                          <w:marRight w:val="0"/>
                          <w:marTop w:val="0"/>
                          <w:marBottom w:val="0"/>
                          <w:divBdr>
                            <w:top w:val="none" w:sz="0" w:space="0" w:color="auto"/>
                            <w:left w:val="none" w:sz="0" w:space="0" w:color="auto"/>
                            <w:bottom w:val="none" w:sz="0" w:space="0" w:color="auto"/>
                            <w:right w:val="none" w:sz="0" w:space="0" w:color="auto"/>
                          </w:divBdr>
                          <w:divsChild>
                            <w:div w:id="2055306493">
                              <w:marLeft w:val="0"/>
                              <w:marRight w:val="0"/>
                              <w:marTop w:val="0"/>
                              <w:marBottom w:val="0"/>
                              <w:divBdr>
                                <w:top w:val="none" w:sz="0" w:space="0" w:color="auto"/>
                                <w:left w:val="none" w:sz="0" w:space="0" w:color="auto"/>
                                <w:bottom w:val="none" w:sz="0" w:space="0" w:color="auto"/>
                                <w:right w:val="none" w:sz="0" w:space="0" w:color="auto"/>
                              </w:divBdr>
                              <w:divsChild>
                                <w:div w:id="947783517">
                                  <w:marLeft w:val="0"/>
                                  <w:marRight w:val="0"/>
                                  <w:marTop w:val="0"/>
                                  <w:marBottom w:val="0"/>
                                  <w:divBdr>
                                    <w:top w:val="none" w:sz="0" w:space="0" w:color="auto"/>
                                    <w:left w:val="none" w:sz="0" w:space="0" w:color="auto"/>
                                    <w:bottom w:val="none" w:sz="0" w:space="0" w:color="auto"/>
                                    <w:right w:val="none" w:sz="0" w:space="0" w:color="auto"/>
                                  </w:divBdr>
                                  <w:divsChild>
                                    <w:div w:id="728193849">
                                      <w:marLeft w:val="0"/>
                                      <w:marRight w:val="0"/>
                                      <w:marTop w:val="0"/>
                                      <w:marBottom w:val="0"/>
                                      <w:divBdr>
                                        <w:top w:val="none" w:sz="0" w:space="0" w:color="auto"/>
                                        <w:left w:val="none" w:sz="0" w:space="0" w:color="auto"/>
                                        <w:bottom w:val="none" w:sz="0" w:space="0" w:color="auto"/>
                                        <w:right w:val="none" w:sz="0" w:space="0" w:color="auto"/>
                                      </w:divBdr>
                                      <w:divsChild>
                                        <w:div w:id="323123193">
                                          <w:marLeft w:val="0"/>
                                          <w:marRight w:val="0"/>
                                          <w:marTop w:val="0"/>
                                          <w:marBottom w:val="0"/>
                                          <w:divBdr>
                                            <w:top w:val="none" w:sz="0" w:space="0" w:color="auto"/>
                                            <w:left w:val="none" w:sz="0" w:space="0" w:color="auto"/>
                                            <w:bottom w:val="none" w:sz="0" w:space="0" w:color="auto"/>
                                            <w:right w:val="none" w:sz="0" w:space="0" w:color="auto"/>
                                          </w:divBdr>
                                          <w:divsChild>
                                            <w:div w:id="1600869022">
                                              <w:marLeft w:val="0"/>
                                              <w:marRight w:val="0"/>
                                              <w:marTop w:val="0"/>
                                              <w:marBottom w:val="0"/>
                                              <w:divBdr>
                                                <w:top w:val="none" w:sz="0" w:space="0" w:color="auto"/>
                                                <w:left w:val="none" w:sz="0" w:space="0" w:color="auto"/>
                                                <w:bottom w:val="none" w:sz="0" w:space="0" w:color="auto"/>
                                                <w:right w:val="none" w:sz="0" w:space="0" w:color="auto"/>
                                              </w:divBdr>
                                              <w:divsChild>
                                                <w:div w:id="1302269605">
                                                  <w:marLeft w:val="0"/>
                                                  <w:marRight w:val="0"/>
                                                  <w:marTop w:val="0"/>
                                                  <w:marBottom w:val="0"/>
                                                  <w:divBdr>
                                                    <w:top w:val="none" w:sz="0" w:space="0" w:color="auto"/>
                                                    <w:left w:val="none" w:sz="0" w:space="0" w:color="auto"/>
                                                    <w:bottom w:val="none" w:sz="0" w:space="0" w:color="auto"/>
                                                    <w:right w:val="none" w:sz="0" w:space="0" w:color="auto"/>
                                                  </w:divBdr>
                                                  <w:divsChild>
                                                    <w:div w:id="1825121885">
                                                      <w:marLeft w:val="0"/>
                                                      <w:marRight w:val="0"/>
                                                      <w:marTop w:val="0"/>
                                                      <w:marBottom w:val="0"/>
                                                      <w:divBdr>
                                                        <w:top w:val="none" w:sz="0" w:space="0" w:color="auto"/>
                                                        <w:left w:val="none" w:sz="0" w:space="0" w:color="auto"/>
                                                        <w:bottom w:val="none" w:sz="0" w:space="0" w:color="auto"/>
                                                        <w:right w:val="none" w:sz="0" w:space="0" w:color="auto"/>
                                                      </w:divBdr>
                                                      <w:divsChild>
                                                        <w:div w:id="1710644884">
                                                          <w:marLeft w:val="0"/>
                                                          <w:marRight w:val="0"/>
                                                          <w:marTop w:val="0"/>
                                                          <w:marBottom w:val="0"/>
                                                          <w:divBdr>
                                                            <w:top w:val="none" w:sz="0" w:space="0" w:color="auto"/>
                                                            <w:left w:val="none" w:sz="0" w:space="0" w:color="auto"/>
                                                            <w:bottom w:val="none" w:sz="0" w:space="0" w:color="auto"/>
                                                            <w:right w:val="none" w:sz="0" w:space="0" w:color="auto"/>
                                                          </w:divBdr>
                                                          <w:divsChild>
                                                            <w:div w:id="1905993937">
                                                              <w:marLeft w:val="0"/>
                                                              <w:marRight w:val="0"/>
                                                              <w:marTop w:val="0"/>
                                                              <w:marBottom w:val="0"/>
                                                              <w:divBdr>
                                                                <w:top w:val="none" w:sz="0" w:space="0" w:color="auto"/>
                                                                <w:left w:val="none" w:sz="0" w:space="0" w:color="auto"/>
                                                                <w:bottom w:val="none" w:sz="0" w:space="0" w:color="auto"/>
                                                                <w:right w:val="none" w:sz="0" w:space="0" w:color="auto"/>
                                                              </w:divBdr>
                                                              <w:divsChild>
                                                                <w:div w:id="1663117985">
                                                                  <w:marLeft w:val="0"/>
                                                                  <w:marRight w:val="0"/>
                                                                  <w:marTop w:val="0"/>
                                                                  <w:marBottom w:val="0"/>
                                                                  <w:divBdr>
                                                                    <w:top w:val="none" w:sz="0" w:space="0" w:color="auto"/>
                                                                    <w:left w:val="none" w:sz="0" w:space="0" w:color="auto"/>
                                                                    <w:bottom w:val="none" w:sz="0" w:space="0" w:color="auto"/>
                                                                    <w:right w:val="none" w:sz="0" w:space="0" w:color="auto"/>
                                                                  </w:divBdr>
                                                                  <w:divsChild>
                                                                    <w:div w:id="592249098">
                                                                      <w:marLeft w:val="0"/>
                                                                      <w:marRight w:val="0"/>
                                                                      <w:marTop w:val="0"/>
                                                                      <w:marBottom w:val="0"/>
                                                                      <w:divBdr>
                                                                        <w:top w:val="none" w:sz="0" w:space="0" w:color="auto"/>
                                                                        <w:left w:val="none" w:sz="0" w:space="0" w:color="auto"/>
                                                                        <w:bottom w:val="none" w:sz="0" w:space="0" w:color="auto"/>
                                                                        <w:right w:val="none" w:sz="0" w:space="0" w:color="auto"/>
                                                                      </w:divBdr>
                                                                      <w:divsChild>
                                                                        <w:div w:id="1546719194">
                                                                          <w:marLeft w:val="0"/>
                                                                          <w:marRight w:val="0"/>
                                                                          <w:marTop w:val="0"/>
                                                                          <w:marBottom w:val="0"/>
                                                                          <w:divBdr>
                                                                            <w:top w:val="none" w:sz="0" w:space="0" w:color="auto"/>
                                                                            <w:left w:val="none" w:sz="0" w:space="0" w:color="auto"/>
                                                                            <w:bottom w:val="none" w:sz="0" w:space="0" w:color="auto"/>
                                                                            <w:right w:val="none" w:sz="0" w:space="0" w:color="auto"/>
                                                                          </w:divBdr>
                                                                          <w:divsChild>
                                                                            <w:div w:id="906184291">
                                                                              <w:marLeft w:val="0"/>
                                                                              <w:marRight w:val="0"/>
                                                                              <w:marTop w:val="0"/>
                                                                              <w:marBottom w:val="0"/>
                                                                              <w:divBdr>
                                                                                <w:top w:val="none" w:sz="0" w:space="0" w:color="auto"/>
                                                                                <w:left w:val="none" w:sz="0" w:space="0" w:color="auto"/>
                                                                                <w:bottom w:val="none" w:sz="0" w:space="0" w:color="auto"/>
                                                                                <w:right w:val="none" w:sz="0" w:space="0" w:color="auto"/>
                                                                              </w:divBdr>
                                                                              <w:divsChild>
                                                                                <w:div w:id="848907401">
                                                                                  <w:marLeft w:val="0"/>
                                                                                  <w:marRight w:val="0"/>
                                                                                  <w:marTop w:val="0"/>
                                                                                  <w:marBottom w:val="0"/>
                                                                                  <w:divBdr>
                                                                                    <w:top w:val="none" w:sz="0" w:space="0" w:color="auto"/>
                                                                                    <w:left w:val="none" w:sz="0" w:space="0" w:color="auto"/>
                                                                                    <w:bottom w:val="none" w:sz="0" w:space="0" w:color="auto"/>
                                                                                    <w:right w:val="none" w:sz="0" w:space="0" w:color="auto"/>
                                                                                  </w:divBdr>
                                                                                  <w:divsChild>
                                                                                    <w:div w:id="1711105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696736280">
      <w:bodyDiv w:val="1"/>
      <w:marLeft w:val="0"/>
      <w:marRight w:val="0"/>
      <w:marTop w:val="0"/>
      <w:marBottom w:val="0"/>
      <w:divBdr>
        <w:top w:val="none" w:sz="0" w:space="0" w:color="auto"/>
        <w:left w:val="none" w:sz="0" w:space="0" w:color="auto"/>
        <w:bottom w:val="none" w:sz="0" w:space="0" w:color="auto"/>
        <w:right w:val="none" w:sz="0" w:space="0" w:color="auto"/>
      </w:divBdr>
    </w:div>
    <w:div w:id="1927498081">
      <w:bodyDiv w:val="1"/>
      <w:marLeft w:val="0"/>
      <w:marRight w:val="0"/>
      <w:marTop w:val="0"/>
      <w:marBottom w:val="0"/>
      <w:divBdr>
        <w:top w:val="none" w:sz="0" w:space="0" w:color="auto"/>
        <w:left w:val="none" w:sz="0" w:space="0" w:color="auto"/>
        <w:bottom w:val="none" w:sz="0" w:space="0" w:color="auto"/>
        <w:right w:val="none" w:sz="0" w:space="0" w:color="auto"/>
      </w:divBdr>
    </w:div>
    <w:div w:id="1961374678">
      <w:bodyDiv w:val="1"/>
      <w:marLeft w:val="0"/>
      <w:marRight w:val="0"/>
      <w:marTop w:val="0"/>
      <w:marBottom w:val="0"/>
      <w:divBdr>
        <w:top w:val="none" w:sz="0" w:space="0" w:color="auto"/>
        <w:left w:val="none" w:sz="0" w:space="0" w:color="auto"/>
        <w:bottom w:val="none" w:sz="0" w:space="0" w:color="auto"/>
        <w:right w:val="none" w:sz="0" w:space="0" w:color="auto"/>
      </w:divBdr>
    </w:div>
    <w:div w:id="1973975987">
      <w:bodyDiv w:val="1"/>
      <w:marLeft w:val="0"/>
      <w:marRight w:val="0"/>
      <w:marTop w:val="0"/>
      <w:marBottom w:val="0"/>
      <w:divBdr>
        <w:top w:val="none" w:sz="0" w:space="0" w:color="auto"/>
        <w:left w:val="none" w:sz="0" w:space="0" w:color="auto"/>
        <w:bottom w:val="none" w:sz="0" w:space="0" w:color="auto"/>
        <w:right w:val="none" w:sz="0" w:space="0" w:color="auto"/>
      </w:divBdr>
    </w:div>
    <w:div w:id="2046440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emf"/><Relationship Id="rId21" Type="http://schemas.openxmlformats.org/officeDocument/2006/relationships/image" Target="media/image9.png"/><Relationship Id="rId42" Type="http://schemas.openxmlformats.org/officeDocument/2006/relationships/image" Target="media/image23.emf"/><Relationship Id="rId63" Type="http://schemas.openxmlformats.org/officeDocument/2006/relationships/package" Target="embeddings/Microsoft_Visio_Drawing20.vsdx"/><Relationship Id="rId84" Type="http://schemas.openxmlformats.org/officeDocument/2006/relationships/image" Target="media/image44.emf"/><Relationship Id="rId138" Type="http://schemas.openxmlformats.org/officeDocument/2006/relationships/image" Target="media/image65.emf"/><Relationship Id="rId159" Type="http://schemas.openxmlformats.org/officeDocument/2006/relationships/image" Target="media/image73.emf"/><Relationship Id="rId170" Type="http://schemas.openxmlformats.org/officeDocument/2006/relationships/image" Target="media/image81.png"/><Relationship Id="rId191" Type="http://schemas.openxmlformats.org/officeDocument/2006/relationships/image" Target="media/image97.png"/><Relationship Id="rId205" Type="http://schemas.openxmlformats.org/officeDocument/2006/relationships/hyperlink" Target="https://mattercenter.visualstudio.com/DefaultCollection/9178d346-c6b0-456b-bbe5-0d12faac1372/_api/_versioncontrol/itemContent?repositoryId=&amp;path=%24%2FMatter+Center%2FDocuments%2FRequirements%2FMatter+Center+-+Deck+Personas.pptx&amp;version=C1870&amp;contentOnly=false&amp;__v=5" TargetMode="External"/><Relationship Id="rId107" Type="http://schemas.openxmlformats.org/officeDocument/2006/relationships/image" Target="media/image55.emf"/><Relationship Id="rId11" Type="http://schemas.openxmlformats.org/officeDocument/2006/relationships/image" Target="media/image3.emf"/><Relationship Id="rId32" Type="http://schemas.openxmlformats.org/officeDocument/2006/relationships/image" Target="media/image18.emf"/><Relationship Id="rId53" Type="http://schemas.openxmlformats.org/officeDocument/2006/relationships/package" Target="embeddings/Microsoft_Visio_Drawing15.vsdx"/><Relationship Id="rId74" Type="http://schemas.openxmlformats.org/officeDocument/2006/relationships/image" Target="media/image39.emf"/><Relationship Id="rId128" Type="http://schemas.openxmlformats.org/officeDocument/2006/relationships/package" Target="embeddings/Microsoft_Visio_Drawing55.vsdx"/><Relationship Id="rId149" Type="http://schemas.openxmlformats.org/officeDocument/2006/relationships/hyperlink" Target="https://mattercenter.visualstudio.com/DefaultCollection/9178d346-c6b0-456b-bbe5-0d12faac1372/_api/_versioncontrol/itemContent?repositoryId=&amp;path=%24%2FMatter+Center%2FDocuments%2FDesign%2FInfrastructure.vsdx&amp;version=C1870&amp;contentOnly=false&amp;__v=5" TargetMode="External"/><Relationship Id="rId5" Type="http://schemas.openxmlformats.org/officeDocument/2006/relationships/webSettings" Target="webSettings.xml"/><Relationship Id="rId95" Type="http://schemas.openxmlformats.org/officeDocument/2006/relationships/package" Target="embeddings/Microsoft_Visio_Drawing36.vsdx"/><Relationship Id="rId160" Type="http://schemas.openxmlformats.org/officeDocument/2006/relationships/package" Target="embeddings/Microsoft_Visio_Drawing68.vsdx"/><Relationship Id="rId181" Type="http://schemas.openxmlformats.org/officeDocument/2006/relationships/hyperlink" Target="https://mattercenter.visualstudio.com/DefaultCollection/9178d346-c6b0-456b-bbe5-0d12faac1372/_api/_versioncontrol/itemContent?repositoryId=&amp;path=%24%2FMatter+Center%2FDocuments%2FDesign%2FOne+Click+Deployment+Steps.docx&amp;version=C1870&amp;contentOnly=false&amp;__v=5" TargetMode="External"/><Relationship Id="rId22" Type="http://schemas.openxmlformats.org/officeDocument/2006/relationships/image" Target="media/image10.png"/><Relationship Id="rId43" Type="http://schemas.openxmlformats.org/officeDocument/2006/relationships/package" Target="embeddings/Microsoft_Visio_Drawing10.vsdx"/><Relationship Id="rId64" Type="http://schemas.openxmlformats.org/officeDocument/2006/relationships/image" Target="media/image34.emf"/><Relationship Id="rId118" Type="http://schemas.openxmlformats.org/officeDocument/2006/relationships/package" Target="embeddings/Microsoft_Visio_Drawing49.vsdx"/><Relationship Id="rId139" Type="http://schemas.openxmlformats.org/officeDocument/2006/relationships/package" Target="embeddings/Microsoft_Visio_Drawing62.vsdx"/><Relationship Id="rId85" Type="http://schemas.openxmlformats.org/officeDocument/2006/relationships/package" Target="embeddings/Microsoft_Visio_Drawing31.vsdx"/><Relationship Id="rId150" Type="http://schemas.openxmlformats.org/officeDocument/2006/relationships/hyperlink" Target="mailto:Nicoleg@LCADMS.onmicrosoft.com" TargetMode="External"/><Relationship Id="rId171" Type="http://schemas.openxmlformats.org/officeDocument/2006/relationships/image" Target="media/image82.png"/><Relationship Id="rId192" Type="http://schemas.openxmlformats.org/officeDocument/2006/relationships/image" Target="media/image98.png"/><Relationship Id="rId206" Type="http://schemas.openxmlformats.org/officeDocument/2006/relationships/hyperlink" Target="https://mattercenterdevui.azurewebsites.net/" TargetMode="External"/><Relationship Id="rId12" Type="http://schemas.openxmlformats.org/officeDocument/2006/relationships/package" Target="embeddings/Microsoft_Visio_Drawing1.vsdx"/><Relationship Id="rId33" Type="http://schemas.openxmlformats.org/officeDocument/2006/relationships/package" Target="embeddings/Microsoft_Visio_Drawing5.vsdx"/><Relationship Id="rId108" Type="http://schemas.openxmlformats.org/officeDocument/2006/relationships/package" Target="embeddings/Microsoft_Visio_Drawing43.vsdx"/><Relationship Id="rId129" Type="http://schemas.openxmlformats.org/officeDocument/2006/relationships/package" Target="embeddings/Microsoft_Visio_Drawing56.vsdx"/><Relationship Id="rId54" Type="http://schemas.openxmlformats.org/officeDocument/2006/relationships/image" Target="media/image29.emf"/><Relationship Id="rId75" Type="http://schemas.openxmlformats.org/officeDocument/2006/relationships/package" Target="embeddings/Microsoft_Visio_Drawing26.vsdx"/><Relationship Id="rId96" Type="http://schemas.openxmlformats.org/officeDocument/2006/relationships/image" Target="media/image50.emf"/><Relationship Id="rId140" Type="http://schemas.openxmlformats.org/officeDocument/2006/relationships/image" Target="media/image66.emf"/><Relationship Id="rId161" Type="http://schemas.openxmlformats.org/officeDocument/2006/relationships/image" Target="media/image74.png"/><Relationship Id="rId182" Type="http://schemas.openxmlformats.org/officeDocument/2006/relationships/hyperlink" Target="https://mattercenter.visualstudio.com/DefaultCollection/Matter%20Center" TargetMode="External"/><Relationship Id="rId6" Type="http://schemas.openxmlformats.org/officeDocument/2006/relationships/footnotes" Target="footnotes.xml"/><Relationship Id="rId23" Type="http://schemas.openxmlformats.org/officeDocument/2006/relationships/image" Target="media/image11.png"/><Relationship Id="rId119" Type="http://schemas.openxmlformats.org/officeDocument/2006/relationships/image" Target="media/image58.emf"/><Relationship Id="rId44" Type="http://schemas.openxmlformats.org/officeDocument/2006/relationships/image" Target="media/image24.emf"/><Relationship Id="rId65" Type="http://schemas.openxmlformats.org/officeDocument/2006/relationships/package" Target="embeddings/Microsoft_Visio_Drawing21.vsdx"/><Relationship Id="rId86" Type="http://schemas.openxmlformats.org/officeDocument/2006/relationships/image" Target="media/image45.emf"/><Relationship Id="rId130" Type="http://schemas.openxmlformats.org/officeDocument/2006/relationships/image" Target="media/image62.emf"/><Relationship Id="rId151" Type="http://schemas.openxmlformats.org/officeDocument/2006/relationships/hyperlink" Target="mailto:Markf@LCADMS.onmicrosoft.com" TargetMode="External"/><Relationship Id="rId172" Type="http://schemas.openxmlformats.org/officeDocument/2006/relationships/image" Target="media/image83.png"/><Relationship Id="rId193" Type="http://schemas.openxmlformats.org/officeDocument/2006/relationships/image" Target="media/image99.png"/><Relationship Id="rId207" Type="http://schemas.openxmlformats.org/officeDocument/2006/relationships/hyperlink" Target="https://matteruatsite.azurewebsites.net/" TargetMode="External"/><Relationship Id="rId13" Type="http://schemas.openxmlformats.org/officeDocument/2006/relationships/image" Target="media/image4.emf"/><Relationship Id="rId109" Type="http://schemas.openxmlformats.org/officeDocument/2006/relationships/image" Target="media/image56.emf"/><Relationship Id="rId34" Type="http://schemas.openxmlformats.org/officeDocument/2006/relationships/image" Target="media/image19.emf"/><Relationship Id="rId55" Type="http://schemas.openxmlformats.org/officeDocument/2006/relationships/package" Target="embeddings/Microsoft_Visio_Drawing16.vsdx"/><Relationship Id="rId76" Type="http://schemas.openxmlformats.org/officeDocument/2006/relationships/image" Target="media/image40.emf"/><Relationship Id="rId97" Type="http://schemas.openxmlformats.org/officeDocument/2006/relationships/package" Target="embeddings/Microsoft_Visio_Drawing37.vsdx"/><Relationship Id="rId120" Type="http://schemas.openxmlformats.org/officeDocument/2006/relationships/package" Target="embeddings/Microsoft_Visio_Drawing50.vsdx"/><Relationship Id="rId141" Type="http://schemas.openxmlformats.org/officeDocument/2006/relationships/package" Target="embeddings/Microsoft_Visio_Drawing63.vsdx"/><Relationship Id="rId7" Type="http://schemas.openxmlformats.org/officeDocument/2006/relationships/endnotes" Target="endnotes.xml"/><Relationship Id="rId162" Type="http://schemas.openxmlformats.org/officeDocument/2006/relationships/image" Target="media/image75.emf"/><Relationship Id="rId183" Type="http://schemas.openxmlformats.org/officeDocument/2006/relationships/hyperlink" Target="https://mattercenter.visualstudio.com/DefaultCollection/9178d346-c6b0-456b-bbe5-0d12faac1372/_api/_versioncontrol/itemContent?repositoryId=&amp;path=%24%2FMatter+Center%2FDocuments%2FDesign%2FOne+Click+Deployment+Steps.docx&amp;version=C1870&amp;contentOnly=false&amp;__v=5" TargetMode="External"/><Relationship Id="rId24" Type="http://schemas.openxmlformats.org/officeDocument/2006/relationships/image" Target="media/image12.png"/><Relationship Id="rId45" Type="http://schemas.openxmlformats.org/officeDocument/2006/relationships/package" Target="embeddings/Microsoft_Visio_Drawing11.vsdx"/><Relationship Id="rId66" Type="http://schemas.openxmlformats.org/officeDocument/2006/relationships/image" Target="media/image35.emf"/><Relationship Id="rId87" Type="http://schemas.openxmlformats.org/officeDocument/2006/relationships/package" Target="embeddings/Microsoft_Visio_Drawing32.vsdx"/><Relationship Id="rId110" Type="http://schemas.openxmlformats.org/officeDocument/2006/relationships/package" Target="embeddings/Microsoft_Visio_Drawing44.vsdx"/><Relationship Id="rId131" Type="http://schemas.openxmlformats.org/officeDocument/2006/relationships/package" Target="embeddings/Microsoft_Visio_Drawing57.vsdx"/><Relationship Id="rId61" Type="http://schemas.openxmlformats.org/officeDocument/2006/relationships/package" Target="embeddings/Microsoft_Visio_Drawing19.vsdx"/><Relationship Id="rId82" Type="http://schemas.openxmlformats.org/officeDocument/2006/relationships/image" Target="media/image43.emf"/><Relationship Id="rId152" Type="http://schemas.openxmlformats.org/officeDocument/2006/relationships/hyperlink" Target="mailto:Emmad@LCADMS.onmicrosoft.com" TargetMode="External"/><Relationship Id="rId173" Type="http://schemas.openxmlformats.org/officeDocument/2006/relationships/image" Target="media/image84.png"/><Relationship Id="rId194" Type="http://schemas.openxmlformats.org/officeDocument/2006/relationships/image" Target="media/image100.png"/><Relationship Id="rId199" Type="http://schemas.openxmlformats.org/officeDocument/2006/relationships/image" Target="media/image105.png"/><Relationship Id="rId203" Type="http://schemas.openxmlformats.org/officeDocument/2006/relationships/package" Target="embeddings/Microsoft_Visio_Drawing70.vsdx"/><Relationship Id="rId208" Type="http://schemas.openxmlformats.org/officeDocument/2006/relationships/footer" Target="footer1.xml"/><Relationship Id="rId19" Type="http://schemas.openxmlformats.org/officeDocument/2006/relationships/image" Target="media/image7.png"/><Relationship Id="rId14" Type="http://schemas.openxmlformats.org/officeDocument/2006/relationships/package" Target="embeddings/Microsoft_Visio_Drawing2.vsdx"/><Relationship Id="rId30" Type="http://schemas.openxmlformats.org/officeDocument/2006/relationships/image" Target="media/image16.png"/><Relationship Id="rId35" Type="http://schemas.openxmlformats.org/officeDocument/2006/relationships/package" Target="embeddings/Microsoft_Visio_Drawing6.vsdx"/><Relationship Id="rId56" Type="http://schemas.openxmlformats.org/officeDocument/2006/relationships/image" Target="media/image30.emf"/><Relationship Id="rId77" Type="http://schemas.openxmlformats.org/officeDocument/2006/relationships/package" Target="embeddings/Microsoft_Visio_Drawing27.vsdx"/><Relationship Id="rId100" Type="http://schemas.openxmlformats.org/officeDocument/2006/relationships/package" Target="embeddings/Microsoft_Visio_Drawing39.vsdx"/><Relationship Id="rId105" Type="http://schemas.openxmlformats.org/officeDocument/2006/relationships/image" Target="media/image54.emf"/><Relationship Id="rId126" Type="http://schemas.openxmlformats.org/officeDocument/2006/relationships/package" Target="embeddings/Microsoft_Visio_Drawing53.vsdx"/><Relationship Id="rId147" Type="http://schemas.openxmlformats.org/officeDocument/2006/relationships/package" Target="embeddings/Microsoft_Visio_Drawing66.vsdx"/><Relationship Id="rId168" Type="http://schemas.openxmlformats.org/officeDocument/2006/relationships/image" Target="media/image79.png"/><Relationship Id="rId8" Type="http://schemas.openxmlformats.org/officeDocument/2006/relationships/image" Target="media/image1.png"/><Relationship Id="rId51" Type="http://schemas.openxmlformats.org/officeDocument/2006/relationships/package" Target="embeddings/Microsoft_Visio_Drawing14.vsdx"/><Relationship Id="rId72" Type="http://schemas.openxmlformats.org/officeDocument/2006/relationships/image" Target="media/image38.emf"/><Relationship Id="rId93" Type="http://schemas.openxmlformats.org/officeDocument/2006/relationships/package" Target="embeddings/Microsoft_Visio_Drawing35.vsdx"/><Relationship Id="rId98" Type="http://schemas.openxmlformats.org/officeDocument/2006/relationships/package" Target="embeddings/Microsoft_Visio_Drawing38.vsdx"/><Relationship Id="rId121" Type="http://schemas.openxmlformats.org/officeDocument/2006/relationships/image" Target="media/image59.emf"/><Relationship Id="rId142" Type="http://schemas.openxmlformats.org/officeDocument/2006/relationships/image" Target="media/image67.emf"/><Relationship Id="rId163" Type="http://schemas.openxmlformats.org/officeDocument/2006/relationships/oleObject" Target="embeddings/oleObject3.bin"/><Relationship Id="rId184" Type="http://schemas.openxmlformats.org/officeDocument/2006/relationships/hyperlink" Target="https://mattercenter.visualstudio.com/DefaultCollection/9178d346-c6b0-456b-bbe5-0d12faac1372/_api/_versioncontrol/itemContent?repositoryId=&amp;path=%24%2FMatter+Center%2FDocuments%2FMatter+Center+-+Deployment_On_Pure_Cloud_Environment.docx&amp;version=C1870&amp;contentOnly=false&amp;__v=5" TargetMode="External"/><Relationship Id="rId189" Type="http://schemas.openxmlformats.org/officeDocument/2006/relationships/image" Target="media/image95.png"/><Relationship Id="rId3" Type="http://schemas.openxmlformats.org/officeDocument/2006/relationships/styles" Target="styles.xml"/><Relationship Id="rId25" Type="http://schemas.openxmlformats.org/officeDocument/2006/relationships/hyperlink" Target="mailto:matterc@microsoft.com" TargetMode="External"/><Relationship Id="rId46" Type="http://schemas.openxmlformats.org/officeDocument/2006/relationships/image" Target="media/image25.emf"/><Relationship Id="rId67" Type="http://schemas.openxmlformats.org/officeDocument/2006/relationships/package" Target="embeddings/Microsoft_Visio_Drawing22.vsdx"/><Relationship Id="rId116" Type="http://schemas.openxmlformats.org/officeDocument/2006/relationships/hyperlink" Target="https://microsoft-my.sharepoint.com/_layouts/15/me.aspx" TargetMode="External"/><Relationship Id="rId137" Type="http://schemas.openxmlformats.org/officeDocument/2006/relationships/package" Target="embeddings/Microsoft_Visio_Drawing61.vsdx"/><Relationship Id="rId158" Type="http://schemas.openxmlformats.org/officeDocument/2006/relationships/oleObject" Target="embeddings/oleObject2.bin"/><Relationship Id="rId20" Type="http://schemas.openxmlformats.org/officeDocument/2006/relationships/image" Target="media/image8.png"/><Relationship Id="rId41" Type="http://schemas.openxmlformats.org/officeDocument/2006/relationships/package" Target="embeddings/Microsoft_Visio_Drawing9.vsdx"/><Relationship Id="rId62" Type="http://schemas.openxmlformats.org/officeDocument/2006/relationships/image" Target="media/image33.emf"/><Relationship Id="rId83" Type="http://schemas.openxmlformats.org/officeDocument/2006/relationships/package" Target="embeddings/Microsoft_Visio_Drawing30.vsdx"/><Relationship Id="rId88" Type="http://schemas.openxmlformats.org/officeDocument/2006/relationships/image" Target="media/image46.emf"/><Relationship Id="rId111" Type="http://schemas.openxmlformats.org/officeDocument/2006/relationships/package" Target="embeddings/Microsoft_Visio_Drawing45.vsdx"/><Relationship Id="rId132" Type="http://schemas.openxmlformats.org/officeDocument/2006/relationships/package" Target="embeddings/Microsoft_Visio_Drawing58.vsdx"/><Relationship Id="rId153" Type="http://schemas.openxmlformats.org/officeDocument/2006/relationships/image" Target="media/image70.emf"/><Relationship Id="rId174" Type="http://schemas.openxmlformats.org/officeDocument/2006/relationships/image" Target="media/image85.png"/><Relationship Id="rId179" Type="http://schemas.openxmlformats.org/officeDocument/2006/relationships/image" Target="media/image90.png"/><Relationship Id="rId195" Type="http://schemas.openxmlformats.org/officeDocument/2006/relationships/image" Target="media/image101.png"/><Relationship Id="rId209" Type="http://schemas.openxmlformats.org/officeDocument/2006/relationships/fontTable" Target="fontTable.xml"/><Relationship Id="rId190" Type="http://schemas.openxmlformats.org/officeDocument/2006/relationships/image" Target="media/image96.png"/><Relationship Id="rId204" Type="http://schemas.openxmlformats.org/officeDocument/2006/relationships/hyperlink" Target="https://mattercenter.visualstudio.com/DefaultCollection/9178d346-c6b0-456b-bbe5-0d12faac1372/_api/_versioncontrol/itemContent?repositoryId=&amp;path=%24%2FMatter+Center%2FDocuments%2FRequirements%2FLCA+BRD+Baseline.docx&amp;version=C1870&amp;contentOnly=false&amp;__v=5" TargetMode="External"/><Relationship Id="rId15" Type="http://schemas.openxmlformats.org/officeDocument/2006/relationships/image" Target="media/image5.png"/><Relationship Id="rId36" Type="http://schemas.openxmlformats.org/officeDocument/2006/relationships/image" Target="media/image20.emf"/><Relationship Id="rId57" Type="http://schemas.openxmlformats.org/officeDocument/2006/relationships/package" Target="embeddings/Microsoft_Visio_Drawing17.vsdx"/><Relationship Id="rId106" Type="http://schemas.openxmlformats.org/officeDocument/2006/relationships/package" Target="embeddings/Microsoft_Visio_Drawing42.vsdx"/><Relationship Id="rId127" Type="http://schemas.openxmlformats.org/officeDocument/2006/relationships/package" Target="embeddings/Microsoft_Visio_Drawing54.vsdx"/><Relationship Id="rId10" Type="http://schemas.openxmlformats.org/officeDocument/2006/relationships/image" Target="media/image2.png"/><Relationship Id="rId31" Type="http://schemas.openxmlformats.org/officeDocument/2006/relationships/image" Target="media/image17.png"/><Relationship Id="rId52" Type="http://schemas.openxmlformats.org/officeDocument/2006/relationships/image" Target="media/image28.emf"/><Relationship Id="rId73" Type="http://schemas.openxmlformats.org/officeDocument/2006/relationships/package" Target="embeddings/Microsoft_Visio_Drawing25.vsdx"/><Relationship Id="rId78" Type="http://schemas.openxmlformats.org/officeDocument/2006/relationships/image" Target="media/image41.emf"/><Relationship Id="rId94" Type="http://schemas.openxmlformats.org/officeDocument/2006/relationships/image" Target="media/image49.emf"/><Relationship Id="rId99" Type="http://schemas.openxmlformats.org/officeDocument/2006/relationships/image" Target="media/image51.emf"/><Relationship Id="rId101" Type="http://schemas.openxmlformats.org/officeDocument/2006/relationships/image" Target="media/image52.emf"/><Relationship Id="rId122" Type="http://schemas.openxmlformats.org/officeDocument/2006/relationships/package" Target="embeddings/Microsoft_Visio_Drawing51.vsdx"/><Relationship Id="rId143" Type="http://schemas.openxmlformats.org/officeDocument/2006/relationships/package" Target="embeddings/Microsoft_Visio_Drawing64.vsdx"/><Relationship Id="rId148" Type="http://schemas.openxmlformats.org/officeDocument/2006/relationships/hyperlink" Target="https://mattercenter.visualstudio.com/DefaultCollection/9178d346-c6b0-456b-bbe5-0d12faac1372/_api/_versioncontrol/itemContent?repositoryId=&amp;path=%24%2FMatter+Center%2FDocuments%2FDesign%2FInfrastructure.docx&amp;version=C1870&amp;contentOnly=false&amp;__v=5" TargetMode="External"/><Relationship Id="rId164" Type="http://schemas.openxmlformats.org/officeDocument/2006/relationships/image" Target="media/image76.emf"/><Relationship Id="rId169" Type="http://schemas.openxmlformats.org/officeDocument/2006/relationships/image" Target="media/image80.png"/><Relationship Id="rId185"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yperlink" Target="https://mattercenter.visualstudio.com/DefaultCollection/Matter%20Center/_versionControl" TargetMode="External"/><Relationship Id="rId180" Type="http://schemas.openxmlformats.org/officeDocument/2006/relationships/hyperlink" Target="https://mattercenter.visualstudio.com/DefaultCollection/Matter%20Center/_versionControl" TargetMode="External"/><Relationship Id="rId210" Type="http://schemas.microsoft.com/office/2011/relationships/people" Target="people.xml"/><Relationship Id="rId26" Type="http://schemas.openxmlformats.org/officeDocument/2006/relationships/image" Target="media/image13.emf"/><Relationship Id="rId47" Type="http://schemas.openxmlformats.org/officeDocument/2006/relationships/package" Target="embeddings/Microsoft_Visio_Drawing12.vsdx"/><Relationship Id="rId68" Type="http://schemas.openxmlformats.org/officeDocument/2006/relationships/image" Target="media/image36.emf"/><Relationship Id="rId89" Type="http://schemas.openxmlformats.org/officeDocument/2006/relationships/package" Target="embeddings/Microsoft_Visio_Drawing33.vsdx"/><Relationship Id="rId112" Type="http://schemas.openxmlformats.org/officeDocument/2006/relationships/package" Target="embeddings/Microsoft_Visio_Drawing46.vsdx"/><Relationship Id="rId133" Type="http://schemas.openxmlformats.org/officeDocument/2006/relationships/package" Target="embeddings/Microsoft_Visio_Drawing59.vsdx"/><Relationship Id="rId154" Type="http://schemas.openxmlformats.org/officeDocument/2006/relationships/package" Target="embeddings/Microsoft_Visio_Drawing67.vsdx"/><Relationship Id="rId175" Type="http://schemas.openxmlformats.org/officeDocument/2006/relationships/image" Target="media/image86.png"/><Relationship Id="rId196" Type="http://schemas.openxmlformats.org/officeDocument/2006/relationships/image" Target="media/image102.png"/><Relationship Id="rId200" Type="http://schemas.openxmlformats.org/officeDocument/2006/relationships/image" Target="media/image106.emf"/><Relationship Id="rId16" Type="http://schemas.openxmlformats.org/officeDocument/2006/relationships/image" Target="media/image6.emf"/><Relationship Id="rId37" Type="http://schemas.openxmlformats.org/officeDocument/2006/relationships/package" Target="embeddings/Microsoft_Visio_Drawing7.vsdx"/><Relationship Id="rId58" Type="http://schemas.openxmlformats.org/officeDocument/2006/relationships/image" Target="media/image31.emf"/><Relationship Id="rId79" Type="http://schemas.openxmlformats.org/officeDocument/2006/relationships/package" Target="embeddings/Microsoft_Visio_Drawing28.vsdx"/><Relationship Id="rId102" Type="http://schemas.openxmlformats.org/officeDocument/2006/relationships/package" Target="embeddings/Microsoft_Visio_Drawing40.vsdx"/><Relationship Id="rId123" Type="http://schemas.openxmlformats.org/officeDocument/2006/relationships/image" Target="media/image60.emf"/><Relationship Id="rId144" Type="http://schemas.openxmlformats.org/officeDocument/2006/relationships/image" Target="media/image68.emf"/><Relationship Id="rId90" Type="http://schemas.openxmlformats.org/officeDocument/2006/relationships/image" Target="media/image47.emf"/><Relationship Id="rId165" Type="http://schemas.openxmlformats.org/officeDocument/2006/relationships/oleObject" Target="embeddings/oleObject4.bin"/><Relationship Id="rId186" Type="http://schemas.openxmlformats.org/officeDocument/2006/relationships/image" Target="media/image92.png"/><Relationship Id="rId211" Type="http://schemas.openxmlformats.org/officeDocument/2006/relationships/theme" Target="theme/theme1.xml"/><Relationship Id="rId27" Type="http://schemas.openxmlformats.org/officeDocument/2006/relationships/package" Target="embeddings/Microsoft_Visio_Drawing4.vsdx"/><Relationship Id="rId48" Type="http://schemas.openxmlformats.org/officeDocument/2006/relationships/image" Target="media/image26.emf"/><Relationship Id="rId69" Type="http://schemas.openxmlformats.org/officeDocument/2006/relationships/package" Target="embeddings/Microsoft_Visio_Drawing23.vsdx"/><Relationship Id="rId113" Type="http://schemas.openxmlformats.org/officeDocument/2006/relationships/package" Target="embeddings/Microsoft_Visio_Drawing47.vsdx"/><Relationship Id="rId134" Type="http://schemas.openxmlformats.org/officeDocument/2006/relationships/image" Target="media/image63.emf"/><Relationship Id="rId80" Type="http://schemas.openxmlformats.org/officeDocument/2006/relationships/image" Target="media/image42.emf"/><Relationship Id="rId155" Type="http://schemas.openxmlformats.org/officeDocument/2006/relationships/image" Target="media/image71.emf"/><Relationship Id="rId176" Type="http://schemas.openxmlformats.org/officeDocument/2006/relationships/image" Target="media/image87.png"/><Relationship Id="rId197" Type="http://schemas.openxmlformats.org/officeDocument/2006/relationships/image" Target="media/image103.png"/><Relationship Id="rId201" Type="http://schemas.openxmlformats.org/officeDocument/2006/relationships/package" Target="embeddings/Microsoft_Visio_Drawing69.vsdx"/><Relationship Id="rId17" Type="http://schemas.openxmlformats.org/officeDocument/2006/relationships/package" Target="embeddings/Microsoft_Visio_Drawing3.vsdx"/><Relationship Id="rId38" Type="http://schemas.openxmlformats.org/officeDocument/2006/relationships/image" Target="media/image21.emf"/><Relationship Id="rId59" Type="http://schemas.openxmlformats.org/officeDocument/2006/relationships/package" Target="embeddings/Microsoft_Visio_Drawing18.vsdx"/><Relationship Id="rId103" Type="http://schemas.openxmlformats.org/officeDocument/2006/relationships/image" Target="media/image53.emf"/><Relationship Id="rId124" Type="http://schemas.openxmlformats.org/officeDocument/2006/relationships/package" Target="embeddings/Microsoft_Visio_Drawing52.vsdx"/><Relationship Id="rId70" Type="http://schemas.openxmlformats.org/officeDocument/2006/relationships/image" Target="media/image37.emf"/><Relationship Id="rId91" Type="http://schemas.openxmlformats.org/officeDocument/2006/relationships/package" Target="embeddings/Microsoft_Visio_Drawing34.vsdx"/><Relationship Id="rId145" Type="http://schemas.openxmlformats.org/officeDocument/2006/relationships/package" Target="embeddings/Microsoft_Visio_Drawing65.vsdx"/><Relationship Id="rId166" Type="http://schemas.openxmlformats.org/officeDocument/2006/relationships/image" Target="media/image77.png"/><Relationship Id="rId187" Type="http://schemas.openxmlformats.org/officeDocument/2006/relationships/image" Target="media/image93.png"/><Relationship Id="rId1" Type="http://schemas.openxmlformats.org/officeDocument/2006/relationships/customXml" Target="../customXml/item1.xml"/><Relationship Id="rId28" Type="http://schemas.openxmlformats.org/officeDocument/2006/relationships/image" Target="media/image14.png"/><Relationship Id="rId49" Type="http://schemas.openxmlformats.org/officeDocument/2006/relationships/package" Target="embeddings/Microsoft_Visio_Drawing13.vsdx"/><Relationship Id="rId114" Type="http://schemas.openxmlformats.org/officeDocument/2006/relationships/package" Target="embeddings/Microsoft_Visio_Drawing48.vsdx"/><Relationship Id="rId60" Type="http://schemas.openxmlformats.org/officeDocument/2006/relationships/image" Target="media/image32.emf"/><Relationship Id="rId81" Type="http://schemas.openxmlformats.org/officeDocument/2006/relationships/package" Target="embeddings/Microsoft_Visio_Drawing29.vsdx"/><Relationship Id="rId135" Type="http://schemas.openxmlformats.org/officeDocument/2006/relationships/package" Target="embeddings/Microsoft_Visio_Drawing60.vsdx"/><Relationship Id="rId156" Type="http://schemas.openxmlformats.org/officeDocument/2006/relationships/oleObject" Target="embeddings/oleObject1.bin"/><Relationship Id="rId177" Type="http://schemas.openxmlformats.org/officeDocument/2006/relationships/image" Target="media/image88.png"/><Relationship Id="rId198" Type="http://schemas.openxmlformats.org/officeDocument/2006/relationships/image" Target="media/image104.png"/><Relationship Id="rId202" Type="http://schemas.openxmlformats.org/officeDocument/2006/relationships/image" Target="media/image107.emf"/><Relationship Id="rId18" Type="http://schemas.openxmlformats.org/officeDocument/2006/relationships/hyperlink" Target="https://mattercenter.visualstudio.com/DefaultCollection/Matter%20Center/_versionControl" TargetMode="External"/><Relationship Id="rId39" Type="http://schemas.openxmlformats.org/officeDocument/2006/relationships/package" Target="embeddings/Microsoft_Visio_Drawing8.vsdx"/><Relationship Id="rId50" Type="http://schemas.openxmlformats.org/officeDocument/2006/relationships/image" Target="media/image27.emf"/><Relationship Id="rId104" Type="http://schemas.openxmlformats.org/officeDocument/2006/relationships/package" Target="embeddings/Microsoft_Visio_Drawing41.vsdx"/><Relationship Id="rId125" Type="http://schemas.openxmlformats.org/officeDocument/2006/relationships/image" Target="media/image61.emf"/><Relationship Id="rId146" Type="http://schemas.openxmlformats.org/officeDocument/2006/relationships/image" Target="media/image69.emf"/><Relationship Id="rId167" Type="http://schemas.openxmlformats.org/officeDocument/2006/relationships/image" Target="media/image78.png"/><Relationship Id="rId188" Type="http://schemas.openxmlformats.org/officeDocument/2006/relationships/image" Target="media/image94.png"/><Relationship Id="rId71" Type="http://schemas.openxmlformats.org/officeDocument/2006/relationships/package" Target="embeddings/Microsoft_Visio_Drawing24.vsdx"/><Relationship Id="rId92" Type="http://schemas.openxmlformats.org/officeDocument/2006/relationships/image" Target="media/image48.emf"/><Relationship Id="rId2" Type="http://schemas.openxmlformats.org/officeDocument/2006/relationships/numbering" Target="numbering.xml"/><Relationship Id="rId29" Type="http://schemas.openxmlformats.org/officeDocument/2006/relationships/image" Target="media/image15.png"/><Relationship Id="rId40" Type="http://schemas.openxmlformats.org/officeDocument/2006/relationships/image" Target="media/image22.emf"/><Relationship Id="rId115" Type="http://schemas.openxmlformats.org/officeDocument/2006/relationships/hyperlink" Target="https://microsoft-my.sharepoint.com/_layouts/15/me.aspx?q=Matter%20Center" TargetMode="External"/><Relationship Id="rId136" Type="http://schemas.openxmlformats.org/officeDocument/2006/relationships/image" Target="media/image64.emf"/><Relationship Id="rId157" Type="http://schemas.openxmlformats.org/officeDocument/2006/relationships/image" Target="media/image72.emf"/><Relationship Id="rId178"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44DE05F1-AE2C-4CE5-9915-DDDF8356EC1C}">
  <we:reference id="wa104211266" version="1.0.0.0" store="en-US" storeType="OMEX"/>
  <we:alternateReferences>
    <we:reference id="WA104211266" version="1.0.0.0" store="WA104211266"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986F1D-35B0-4435-9AD4-AB27A7E1B3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987</TotalTime>
  <Pages>163</Pages>
  <Words>24738</Words>
  <Characters>141012</Characters>
  <Application>Microsoft Office Word</Application>
  <DocSecurity>0</DocSecurity>
  <Lines>1175</Lines>
  <Paragraphs>330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Sankalp Shukla</dc:creator>
  <cp:keywords/>
  <dc:description/>
  <cp:lastModifiedBy>Saurabh Verma</cp:lastModifiedBy>
  <cp:revision>91</cp:revision>
  <dcterms:created xsi:type="dcterms:W3CDTF">2015-07-10T13:30:00Z</dcterms:created>
  <dcterms:modified xsi:type="dcterms:W3CDTF">2015-11-18T06:38:00Z</dcterms:modified>
</cp:coreProperties>
</file>